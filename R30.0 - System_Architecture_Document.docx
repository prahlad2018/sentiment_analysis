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people.xml" ContentType="application/vnd.openxmlformats-officedocument.wordprocessingml.peop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Override PartName="/word/fontTable.xml" ContentType="application/vnd.openxmlformats-officedocument.wordprocessingml.fontTable+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9CE92D" w14:textId="77777777" w:rsidR="00B64FF5" w:rsidRDefault="0060110A" w:rsidP="00CE5E5F">
      <w:pPr>
        <w:pStyle w:val="GraphicImage"/>
        <w:ind w:firstLine="180"/>
      </w:pPr>
      <w:r>
        <w:rPr>
          <w:noProof/>
        </w:rPr>
        <w:drawing>
          <wp:inline distT="0" distB="0" distL="0" distR="0" wp14:anchorId="0207B212" wp14:editId="7C470167">
            <wp:extent cx="238095" cy="55238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1">
                      <a:extLst>
                        <a:ext uri="{28A0092B-C50C-407E-A947-70E740481C1C}">
                          <a14:useLocalDpi xmlns:a14="http://schemas.microsoft.com/office/drawing/2010/main" val="0"/>
                        </a:ext>
                      </a:extLst>
                    </a:blip>
                    <a:stretch>
                      <a:fillRect/>
                    </a:stretch>
                  </pic:blipFill>
                  <pic:spPr>
                    <a:xfrm>
                      <a:off x="0" y="0"/>
                      <a:ext cx="238095" cy="552381"/>
                    </a:xfrm>
                    <a:prstGeom prst="rect">
                      <a:avLst/>
                    </a:prstGeom>
                  </pic:spPr>
                </pic:pic>
              </a:graphicData>
            </a:graphic>
          </wp:inline>
        </w:drawing>
      </w:r>
      <w:r>
        <w:rPr>
          <w:noProof/>
        </w:rPr>
        <w:drawing>
          <wp:inline distT="0" distB="0" distL="0" distR="0" wp14:anchorId="4B0DB458" wp14:editId="67CC8256">
            <wp:extent cx="5410198" cy="1435784"/>
            <wp:effectExtent l="0" t="0" r="0" b="0"/>
            <wp:docPr id="13" name="Picture 13" descr="cid:image005.png@01D3F907.D73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410198" cy="1435784"/>
                    </a:xfrm>
                    <a:prstGeom prst="rect">
                      <a:avLst/>
                    </a:prstGeom>
                  </pic:spPr>
                </pic:pic>
              </a:graphicData>
            </a:graphic>
          </wp:inline>
        </w:drawing>
      </w:r>
      <w:r>
        <w:rPr>
          <w:noProof/>
        </w:rPr>
        <w:drawing>
          <wp:inline distT="0" distB="0" distL="0" distR="0" wp14:anchorId="2BB10C70" wp14:editId="4236ED71">
            <wp:extent cx="1592580" cy="1505315"/>
            <wp:effectExtent l="0" t="0" r="7620" b="0"/>
            <wp:docPr id="11" name="Picture 11" descr="cid:image006.jpg@01D3F907.D73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1592580" cy="1505315"/>
                    </a:xfrm>
                    <a:prstGeom prst="rect">
                      <a:avLst/>
                    </a:prstGeom>
                  </pic:spPr>
                </pic:pic>
              </a:graphicData>
            </a:graphic>
          </wp:inline>
        </w:drawing>
      </w:r>
    </w:p>
    <w:p w14:paraId="77AA3A69" w14:textId="424BB8EB" w:rsidR="00DC78E5" w:rsidRPr="006A0B99" w:rsidRDefault="00DC78E5" w:rsidP="00FD1823">
      <w:pPr>
        <w:pStyle w:val="ProjectName"/>
        <w:spacing w:before="3000" w:beforeAutospacing="0"/>
        <w:jc w:val="center"/>
        <w:rPr>
          <w:rFonts w:ascii="Times New Roman" w:hAnsi="Times New Roman"/>
          <w:color w:val="0070C0"/>
          <w:szCs w:val="48"/>
        </w:rPr>
      </w:pPr>
      <w:r w:rsidRPr="006A0B99">
        <w:rPr>
          <w:rFonts w:ascii="Times New Roman" w:hAnsi="Times New Roman"/>
          <w:color w:val="0070C0"/>
          <w:szCs w:val="48"/>
        </w:rPr>
        <w:t xml:space="preserve">MA </w:t>
      </w:r>
      <w:r w:rsidR="00930265">
        <w:rPr>
          <w:rFonts w:ascii="Times New Roman" w:hAnsi="Times New Roman"/>
          <w:color w:val="0070C0"/>
          <w:szCs w:val="48"/>
        </w:rPr>
        <w:t>HIX</w:t>
      </w:r>
      <w:r w:rsidRPr="006A0B99">
        <w:rPr>
          <w:rFonts w:ascii="Times New Roman" w:hAnsi="Times New Roman"/>
          <w:color w:val="0070C0"/>
          <w:szCs w:val="48"/>
        </w:rPr>
        <w:t xml:space="preserve"> Program </w:t>
      </w:r>
      <w:r>
        <w:rPr>
          <w:rFonts w:ascii="Times New Roman" w:hAnsi="Times New Roman"/>
          <w:color w:val="0070C0"/>
          <w:szCs w:val="48"/>
        </w:rPr>
        <w:t xml:space="preserve">Release </w:t>
      </w:r>
      <w:r w:rsidR="005D5F46">
        <w:rPr>
          <w:rFonts w:ascii="Times New Roman" w:hAnsi="Times New Roman"/>
          <w:color w:val="0070C0"/>
          <w:szCs w:val="48"/>
        </w:rPr>
        <w:t>30</w:t>
      </w:r>
      <w:r w:rsidR="00161724">
        <w:rPr>
          <w:rFonts w:ascii="Times New Roman" w:hAnsi="Times New Roman"/>
          <w:color w:val="0070C0"/>
          <w:szCs w:val="48"/>
        </w:rPr>
        <w:t>.0</w:t>
      </w:r>
    </w:p>
    <w:p w14:paraId="588FD0E5" w14:textId="77777777" w:rsidR="00AA0F1A" w:rsidRDefault="00B64FF5" w:rsidP="00DC78E5">
      <w:pPr>
        <w:pStyle w:val="BodyTextIndent"/>
        <w:jc w:val="center"/>
        <w:rPr>
          <w:rFonts w:ascii="Times New Roman" w:hAnsi="Times New Roman"/>
          <w:b w:val="0"/>
          <w:sz w:val="56"/>
        </w:rPr>
      </w:pPr>
      <w:r w:rsidRPr="00DC78E5">
        <w:rPr>
          <w:rFonts w:ascii="Times New Roman" w:hAnsi="Times New Roman"/>
          <w:b w:val="0"/>
          <w:sz w:val="56"/>
        </w:rPr>
        <w:t>MA H</w:t>
      </w:r>
      <w:r w:rsidR="00D21B0D">
        <w:rPr>
          <w:rFonts w:ascii="Times New Roman" w:hAnsi="Times New Roman"/>
          <w:b w:val="0"/>
          <w:sz w:val="56"/>
        </w:rPr>
        <w:t xml:space="preserve">ealth </w:t>
      </w:r>
      <w:r w:rsidRPr="00DC78E5">
        <w:rPr>
          <w:rFonts w:ascii="Times New Roman" w:hAnsi="Times New Roman"/>
          <w:b w:val="0"/>
          <w:sz w:val="56"/>
        </w:rPr>
        <w:t>I</w:t>
      </w:r>
      <w:r w:rsidR="00D21B0D">
        <w:rPr>
          <w:rFonts w:ascii="Times New Roman" w:hAnsi="Times New Roman"/>
          <w:b w:val="0"/>
          <w:sz w:val="56"/>
        </w:rPr>
        <w:t xml:space="preserve">nsurance </w:t>
      </w:r>
      <w:r w:rsidR="005D1C5A">
        <w:rPr>
          <w:rFonts w:ascii="Times New Roman" w:hAnsi="Times New Roman"/>
          <w:b w:val="0"/>
          <w:sz w:val="56"/>
        </w:rPr>
        <w:t>Ex</w:t>
      </w:r>
      <w:r w:rsidR="00D21B0D">
        <w:rPr>
          <w:rFonts w:ascii="Times New Roman" w:hAnsi="Times New Roman"/>
          <w:b w:val="0"/>
          <w:sz w:val="56"/>
        </w:rPr>
        <w:t>change</w:t>
      </w:r>
    </w:p>
    <w:p w14:paraId="204DB9AF" w14:textId="77777777" w:rsidR="00B64FF5" w:rsidRPr="00DC78E5" w:rsidRDefault="00B64FF5" w:rsidP="00DC78E5">
      <w:pPr>
        <w:pStyle w:val="BodyTextIndent"/>
        <w:jc w:val="center"/>
        <w:rPr>
          <w:rFonts w:ascii="Times New Roman" w:hAnsi="Times New Roman"/>
          <w:b w:val="0"/>
          <w:sz w:val="56"/>
        </w:rPr>
      </w:pPr>
      <w:r w:rsidRPr="00DC78E5">
        <w:rPr>
          <w:rFonts w:ascii="Times New Roman" w:hAnsi="Times New Roman"/>
          <w:b w:val="0"/>
          <w:sz w:val="56"/>
        </w:rPr>
        <w:t>System Architecture Design</w:t>
      </w:r>
    </w:p>
    <w:p w14:paraId="60D935E7" w14:textId="77777777" w:rsidR="00B64FF5" w:rsidRPr="00584F93" w:rsidRDefault="00B64FF5" w:rsidP="00FE2C85">
      <w:pPr>
        <w:pStyle w:val="BodyTextHIX"/>
      </w:pPr>
    </w:p>
    <w:p w14:paraId="07F5DC20" w14:textId="77777777" w:rsidR="00B64FF5" w:rsidRPr="00DC716E" w:rsidRDefault="00B64FF5" w:rsidP="00697135"/>
    <w:p w14:paraId="7E0A7F1A" w14:textId="77777777" w:rsidR="00B64FF5" w:rsidRDefault="00B64FF5" w:rsidP="00B64FF5">
      <w:pPr>
        <w:pStyle w:val="DocumentVersion"/>
        <w:jc w:val="left"/>
        <w:rPr>
          <w:rStyle w:val="BodyTextIndentChar"/>
          <w:b w:val="0"/>
        </w:rPr>
      </w:pPr>
    </w:p>
    <w:p w14:paraId="73BB1396" w14:textId="77777777" w:rsidR="00A70D46" w:rsidRPr="00A70D46" w:rsidRDefault="00A70D46" w:rsidP="00A70D46"/>
    <w:p w14:paraId="6AEB472B" w14:textId="77777777" w:rsidR="00682B4D" w:rsidRDefault="00682B4D" w:rsidP="00682B4D"/>
    <w:p w14:paraId="5F162931" w14:textId="77777777" w:rsidR="00682B4D" w:rsidRDefault="00682B4D" w:rsidP="00682B4D"/>
    <w:p w14:paraId="70371E48" w14:textId="77777777" w:rsidR="00682B4D" w:rsidRDefault="00682B4D" w:rsidP="00682B4D"/>
    <w:p w14:paraId="0D919610" w14:textId="2D720164" w:rsidR="00B64FF5" w:rsidRPr="00DC716E" w:rsidRDefault="00B64FF5" w:rsidP="00FE2C85">
      <w:pPr>
        <w:pStyle w:val="BodyTextHIX"/>
        <w:rPr>
          <w:lang w:val="de-DE"/>
        </w:rPr>
      </w:pPr>
      <w:r w:rsidRPr="00DC716E">
        <w:rPr>
          <w:rStyle w:val="BodyTextIndentChar"/>
          <w:rFonts w:asciiTheme="minorHAnsi" w:hAnsiTheme="minorHAnsi"/>
          <w:sz w:val="24"/>
        </w:rPr>
        <w:t>Version</w:t>
      </w:r>
      <w:r w:rsidRPr="00DC716E">
        <w:rPr>
          <w:rStyle w:val="BodyTextIndentChar"/>
          <w:rFonts w:asciiTheme="minorHAnsi" w:hAnsiTheme="minorHAnsi" w:cstheme="minorHAnsi"/>
          <w:b w:val="0"/>
          <w:sz w:val="24"/>
        </w:rPr>
        <w:t xml:space="preserve">: </w:t>
      </w:r>
      <w:r w:rsidR="00CC046B">
        <w:rPr>
          <w:rStyle w:val="BodyTextIndentChar"/>
          <w:rFonts w:asciiTheme="minorHAnsi" w:hAnsiTheme="minorHAnsi" w:cstheme="minorHAnsi"/>
          <w:b w:val="0"/>
          <w:sz w:val="24"/>
        </w:rPr>
        <w:t>6.</w:t>
      </w:r>
      <w:ins w:id="0" w:author="Selvarajan, Prabhu" w:date="2024-12-16T15:06:00Z" w16du:dateUtc="2024-12-16T20:06:00Z">
        <w:r w:rsidR="006F328C">
          <w:rPr>
            <w:rStyle w:val="BodyTextIndentChar"/>
            <w:rFonts w:asciiTheme="minorHAnsi" w:hAnsiTheme="minorHAnsi" w:cstheme="minorHAnsi"/>
            <w:b w:val="0"/>
            <w:sz w:val="24"/>
          </w:rPr>
          <w:t>3</w:t>
        </w:r>
      </w:ins>
      <w:del w:id="1" w:author="Selvarajan, Prabhu" w:date="2024-12-16T15:06:00Z" w16du:dateUtc="2024-12-16T20:06:00Z">
        <w:r w:rsidR="005D5F46" w:rsidDel="006F328C">
          <w:rPr>
            <w:rStyle w:val="BodyTextIndentChar"/>
            <w:rFonts w:asciiTheme="minorHAnsi" w:hAnsiTheme="minorHAnsi" w:cstheme="minorHAnsi"/>
            <w:b w:val="0"/>
            <w:sz w:val="24"/>
          </w:rPr>
          <w:delText>2</w:delText>
        </w:r>
      </w:del>
    </w:p>
    <w:p w14:paraId="0986BBF8" w14:textId="2895E5CD" w:rsidR="00AD6841" w:rsidRDefault="0060110A" w:rsidP="00973073">
      <w:pPr>
        <w:pStyle w:val="BodyTextHIX"/>
        <w:rPr>
          <w:b/>
          <w:sz w:val="32"/>
          <w:szCs w:val="32"/>
        </w:rPr>
      </w:pPr>
      <w:r w:rsidRPr="00DC716E">
        <w:rPr>
          <w:b/>
        </w:rPr>
        <w:t>Last Modified</w:t>
      </w:r>
      <w:r w:rsidRPr="00DC716E">
        <w:rPr>
          <w:rStyle w:val="BodyTextIndentChar"/>
          <w:rFonts w:asciiTheme="minorHAnsi" w:hAnsiTheme="minorHAnsi"/>
          <w:b w:val="0"/>
          <w:sz w:val="24"/>
        </w:rPr>
        <w:t xml:space="preserve">: </w:t>
      </w:r>
      <w:del w:id="2" w:author="Selvarajan, Prabhu" w:date="2024-12-16T15:06:00Z" w16du:dateUtc="2024-12-16T20:06:00Z">
        <w:r w:rsidR="005D5F46" w:rsidDel="006F328C">
          <w:rPr>
            <w:rStyle w:val="BodyTextIndentChar"/>
            <w:rFonts w:asciiTheme="minorHAnsi" w:hAnsiTheme="minorHAnsi"/>
            <w:b w:val="0"/>
            <w:sz w:val="24"/>
          </w:rPr>
          <w:delText>November 25</w:delText>
        </w:r>
      </w:del>
      <w:ins w:id="3" w:author="Selvarajan, Prabhu" w:date="2024-12-16T15:06:00Z" w16du:dateUtc="2024-12-16T20:06:00Z">
        <w:r w:rsidR="006F328C">
          <w:rPr>
            <w:rStyle w:val="BodyTextIndentChar"/>
            <w:rFonts w:asciiTheme="minorHAnsi" w:hAnsiTheme="minorHAnsi"/>
            <w:b w:val="0"/>
            <w:sz w:val="24"/>
          </w:rPr>
          <w:t>December 16</w:t>
        </w:r>
      </w:ins>
      <w:r w:rsidR="00CC046B">
        <w:rPr>
          <w:rStyle w:val="BodyTextIndentChar"/>
          <w:rFonts w:asciiTheme="minorHAnsi" w:hAnsiTheme="minorHAnsi"/>
          <w:b w:val="0"/>
          <w:sz w:val="24"/>
        </w:rPr>
        <w:t>, 2024</w:t>
      </w:r>
    </w:p>
    <w:p w14:paraId="3A84C17C" w14:textId="6D8B068A" w:rsidR="00B64FF5" w:rsidRDefault="00542A61" w:rsidP="00BA1868">
      <w:pPr>
        <w:rPr>
          <w:b/>
          <w:sz w:val="32"/>
          <w:szCs w:val="32"/>
        </w:rPr>
      </w:pPr>
      <w:r w:rsidRPr="00AD6841">
        <w:rPr>
          <w:sz w:val="32"/>
          <w:szCs w:val="32"/>
        </w:rPr>
        <w:br w:type="page"/>
      </w:r>
      <w:r w:rsidR="00B64FF5">
        <w:rPr>
          <w:b/>
          <w:sz w:val="32"/>
          <w:szCs w:val="32"/>
        </w:rPr>
        <w:lastRenderedPageBreak/>
        <w:t>APPROVALS</w:t>
      </w:r>
    </w:p>
    <w:p w14:paraId="11FF963B" w14:textId="77777777" w:rsidR="00B64FF5" w:rsidRDefault="00B64FF5" w:rsidP="00B64FF5"/>
    <w:p w14:paraId="1533034B" w14:textId="77777777" w:rsidR="002167BA" w:rsidRDefault="002167BA" w:rsidP="00B64FF5">
      <w:pPr>
        <w:widowControl w:val="0"/>
        <w:spacing w:line="240" w:lineRule="atLeast"/>
      </w:pPr>
      <w:r>
        <w:t>The project tracks approval history, comments, recommendations for enhancing, and acceptance criteria in a separate tracking document spreadsheet which is located on MassForge</w:t>
      </w:r>
      <w:r w:rsidR="00DA2368">
        <w:t>/SharePoint</w:t>
      </w:r>
      <w:r>
        <w:t xml:space="preserve"> in the same directory as where the SAD is located.  The SAD is normally refreshed as a deliverable </w:t>
      </w:r>
      <w:r w:rsidR="00D2114B">
        <w:t xml:space="preserve">for </w:t>
      </w:r>
      <w:r w:rsidR="00D1610F">
        <w:t>most major</w:t>
      </w:r>
      <w:r>
        <w:t xml:space="preserve"> releases</w:t>
      </w:r>
      <w:r w:rsidR="00D1610F">
        <w:t xml:space="preserve"> and sometimes</w:t>
      </w:r>
      <w:r>
        <w:t xml:space="preserve"> minor program releases also require enhancements to the SAD.</w:t>
      </w:r>
      <w:r w:rsidR="00D1610F">
        <w:t xml:space="preserve">  The Approval Table below identifies the MassForge</w:t>
      </w:r>
      <w:r w:rsidR="00DA2368">
        <w:t>/SharePoint</w:t>
      </w:r>
      <w:r w:rsidR="00D1610F">
        <w:t xml:space="preserve"> DocID for the current and all previous versions of the SAD:</w:t>
      </w:r>
    </w:p>
    <w:p w14:paraId="61120E04" w14:textId="77777777" w:rsidR="00517E1D" w:rsidRPr="00517E1D" w:rsidRDefault="00517E1D" w:rsidP="00B64FF5">
      <w:pPr>
        <w:widowControl w:val="0"/>
        <w:spacing w:line="240" w:lineRule="atLeast"/>
        <w:rPr>
          <w:rFonts w:asciiTheme="minorHAnsi" w:hAnsiTheme="minorHAnsi"/>
          <w:color w:val="0000FF"/>
        </w:rPr>
      </w:pPr>
    </w:p>
    <w:tbl>
      <w:tblPr>
        <w:tblW w:w="51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074"/>
        <w:gridCol w:w="1501"/>
        <w:gridCol w:w="1131"/>
        <w:gridCol w:w="1329"/>
        <w:gridCol w:w="1638"/>
        <w:gridCol w:w="3047"/>
      </w:tblGrid>
      <w:tr w:rsidR="0060110A" w14:paraId="4E676F73" w14:textId="77777777" w:rsidTr="002B611B">
        <w:trPr>
          <w:jc w:val="center"/>
        </w:trPr>
        <w:tc>
          <w:tcPr>
            <w:tcW w:w="1074" w:type="dxa"/>
            <w:shd w:val="clear" w:color="auto" w:fill="D9D9D9" w:themeFill="background1" w:themeFillShade="D9"/>
          </w:tcPr>
          <w:p w14:paraId="0CB08B05" w14:textId="77777777" w:rsidR="0060110A" w:rsidRDefault="0060110A" w:rsidP="002B611B">
            <w:pPr>
              <w:pStyle w:val="TableHeader"/>
            </w:pPr>
            <w:r>
              <w:t>Doc.</w:t>
            </w:r>
          </w:p>
          <w:p w14:paraId="6BD1F0F1" w14:textId="77777777" w:rsidR="0060110A" w:rsidRDefault="0060110A" w:rsidP="002B611B">
            <w:pPr>
              <w:pStyle w:val="TableHeader"/>
            </w:pPr>
            <w:r>
              <w:t>Version</w:t>
            </w:r>
          </w:p>
        </w:tc>
        <w:tc>
          <w:tcPr>
            <w:tcW w:w="1501" w:type="dxa"/>
            <w:shd w:val="clear" w:color="auto" w:fill="D9D9D9" w:themeFill="background1" w:themeFillShade="D9"/>
          </w:tcPr>
          <w:p w14:paraId="70153B3E" w14:textId="77777777" w:rsidR="0060110A" w:rsidRDefault="0060110A" w:rsidP="002B611B">
            <w:pPr>
              <w:pStyle w:val="TableHeader"/>
            </w:pPr>
            <w:r>
              <w:t>MassForge / SharePoint DocID</w:t>
            </w:r>
          </w:p>
        </w:tc>
        <w:tc>
          <w:tcPr>
            <w:tcW w:w="1131" w:type="dxa"/>
            <w:shd w:val="clear" w:color="auto" w:fill="D9D9D9" w:themeFill="background1" w:themeFillShade="D9"/>
          </w:tcPr>
          <w:p w14:paraId="798EB6BA" w14:textId="77777777" w:rsidR="0060110A" w:rsidRDefault="0060110A" w:rsidP="002B611B">
            <w:pPr>
              <w:pStyle w:val="TableHeader"/>
            </w:pPr>
            <w:r>
              <w:t>Program</w:t>
            </w:r>
          </w:p>
          <w:p w14:paraId="7304EB7D" w14:textId="77777777" w:rsidR="0060110A" w:rsidRDefault="0060110A" w:rsidP="002B611B">
            <w:pPr>
              <w:pStyle w:val="TableHeader"/>
            </w:pPr>
            <w:r>
              <w:t>Release</w:t>
            </w:r>
          </w:p>
        </w:tc>
        <w:tc>
          <w:tcPr>
            <w:tcW w:w="1329" w:type="dxa"/>
            <w:shd w:val="clear" w:color="auto" w:fill="D9D9D9" w:themeFill="background1" w:themeFillShade="D9"/>
          </w:tcPr>
          <w:p w14:paraId="1ECB063C" w14:textId="77777777" w:rsidR="0060110A" w:rsidRDefault="0060110A" w:rsidP="002B611B">
            <w:pPr>
              <w:pStyle w:val="TableHeader"/>
            </w:pPr>
            <w:r>
              <w:t>Approval</w:t>
            </w:r>
          </w:p>
          <w:p w14:paraId="6DBAEDF5" w14:textId="77777777" w:rsidR="0060110A" w:rsidRDefault="0060110A" w:rsidP="002B611B">
            <w:pPr>
              <w:pStyle w:val="TableHeader"/>
            </w:pPr>
            <w:r>
              <w:t>Date</w:t>
            </w:r>
          </w:p>
        </w:tc>
        <w:tc>
          <w:tcPr>
            <w:tcW w:w="1638" w:type="dxa"/>
            <w:shd w:val="clear" w:color="auto" w:fill="D9D9D9" w:themeFill="background1" w:themeFillShade="D9"/>
          </w:tcPr>
          <w:p w14:paraId="3747B8C1" w14:textId="77777777" w:rsidR="0060110A" w:rsidRDefault="0060110A" w:rsidP="002B611B">
            <w:pPr>
              <w:pStyle w:val="TableHeader"/>
            </w:pPr>
            <w:r>
              <w:t>Approving Authority</w:t>
            </w:r>
          </w:p>
        </w:tc>
        <w:tc>
          <w:tcPr>
            <w:tcW w:w="3047" w:type="dxa"/>
            <w:shd w:val="clear" w:color="auto" w:fill="D9D9D9" w:themeFill="background1" w:themeFillShade="D9"/>
          </w:tcPr>
          <w:p w14:paraId="55879B8E" w14:textId="77777777" w:rsidR="0060110A" w:rsidRDefault="0060110A" w:rsidP="002B611B">
            <w:pPr>
              <w:pStyle w:val="TableHeader"/>
            </w:pPr>
            <w:r>
              <w:t>Name and Title</w:t>
            </w:r>
          </w:p>
        </w:tc>
      </w:tr>
      <w:tr w:rsidR="0060110A" w:rsidRPr="000F22B9" w14:paraId="0FD2415A" w14:textId="77777777" w:rsidTr="002B611B">
        <w:trPr>
          <w:jc w:val="center"/>
        </w:trPr>
        <w:tc>
          <w:tcPr>
            <w:tcW w:w="1074" w:type="dxa"/>
          </w:tcPr>
          <w:p w14:paraId="712B78F3" w14:textId="77777777" w:rsidR="0060110A" w:rsidRPr="000F22B9" w:rsidRDefault="0060110A" w:rsidP="002B611B">
            <w:pPr>
              <w:pStyle w:val="Unformatted"/>
              <w:jc w:val="center"/>
              <w:rPr>
                <w:sz w:val="24"/>
              </w:rPr>
            </w:pPr>
            <w:r>
              <w:rPr>
                <w:sz w:val="24"/>
              </w:rPr>
              <w:t>1.7</w:t>
            </w:r>
          </w:p>
        </w:tc>
        <w:tc>
          <w:tcPr>
            <w:tcW w:w="1501" w:type="dxa"/>
          </w:tcPr>
          <w:p w14:paraId="2BCBEAE1" w14:textId="77777777" w:rsidR="0060110A" w:rsidRDefault="0060110A" w:rsidP="002B611B">
            <w:pPr>
              <w:pStyle w:val="Unformatted"/>
              <w:jc w:val="center"/>
              <w:rPr>
                <w:sz w:val="24"/>
              </w:rPr>
            </w:pPr>
            <w:r>
              <w:rPr>
                <w:sz w:val="24"/>
              </w:rPr>
              <w:t>doc78497</w:t>
            </w:r>
          </w:p>
        </w:tc>
        <w:tc>
          <w:tcPr>
            <w:tcW w:w="1131" w:type="dxa"/>
          </w:tcPr>
          <w:p w14:paraId="48FE8318" w14:textId="77777777" w:rsidR="0060110A" w:rsidRDefault="0060110A" w:rsidP="002B611B">
            <w:pPr>
              <w:pStyle w:val="Unformatted"/>
              <w:jc w:val="center"/>
              <w:rPr>
                <w:sz w:val="24"/>
              </w:rPr>
            </w:pPr>
            <w:r>
              <w:rPr>
                <w:sz w:val="24"/>
              </w:rPr>
              <w:t>3.0</w:t>
            </w:r>
          </w:p>
        </w:tc>
        <w:tc>
          <w:tcPr>
            <w:tcW w:w="1329" w:type="dxa"/>
          </w:tcPr>
          <w:p w14:paraId="66F802E3" w14:textId="77777777" w:rsidR="0060110A" w:rsidRPr="000F22B9" w:rsidRDefault="0060110A" w:rsidP="002B611B">
            <w:pPr>
              <w:pStyle w:val="Unformatted"/>
              <w:jc w:val="center"/>
              <w:rPr>
                <w:sz w:val="24"/>
              </w:rPr>
            </w:pPr>
            <w:r>
              <w:rPr>
                <w:sz w:val="24"/>
              </w:rPr>
              <w:t>11/14/14</w:t>
            </w:r>
          </w:p>
        </w:tc>
        <w:tc>
          <w:tcPr>
            <w:tcW w:w="1638" w:type="dxa"/>
          </w:tcPr>
          <w:p w14:paraId="5393B021" w14:textId="77777777" w:rsidR="0060110A" w:rsidRPr="000F22B9" w:rsidRDefault="0060110A" w:rsidP="002B611B">
            <w:pPr>
              <w:pStyle w:val="Unformatted"/>
              <w:jc w:val="center"/>
              <w:rPr>
                <w:sz w:val="24"/>
              </w:rPr>
            </w:pPr>
            <w:r>
              <w:rPr>
                <w:sz w:val="24"/>
              </w:rPr>
              <w:t>EOTSS</w:t>
            </w:r>
          </w:p>
        </w:tc>
        <w:tc>
          <w:tcPr>
            <w:tcW w:w="3047" w:type="dxa"/>
          </w:tcPr>
          <w:p w14:paraId="63D8D0E1" w14:textId="77777777" w:rsidR="0060110A" w:rsidRDefault="0060110A" w:rsidP="002B611B">
            <w:pPr>
              <w:pStyle w:val="Unformatted"/>
              <w:jc w:val="center"/>
              <w:rPr>
                <w:sz w:val="24"/>
              </w:rPr>
            </w:pPr>
          </w:p>
        </w:tc>
      </w:tr>
      <w:tr w:rsidR="0060110A" w:rsidRPr="000F22B9" w14:paraId="4E85C1AF" w14:textId="77777777" w:rsidTr="002B611B">
        <w:trPr>
          <w:jc w:val="center"/>
        </w:trPr>
        <w:tc>
          <w:tcPr>
            <w:tcW w:w="1074" w:type="dxa"/>
          </w:tcPr>
          <w:p w14:paraId="1021C59B" w14:textId="77777777" w:rsidR="0060110A" w:rsidRDefault="0060110A" w:rsidP="002B611B">
            <w:pPr>
              <w:pStyle w:val="Unformatted"/>
              <w:jc w:val="center"/>
              <w:rPr>
                <w:sz w:val="24"/>
              </w:rPr>
            </w:pPr>
            <w:r>
              <w:rPr>
                <w:sz w:val="24"/>
              </w:rPr>
              <w:t>2.0</w:t>
            </w:r>
          </w:p>
        </w:tc>
        <w:tc>
          <w:tcPr>
            <w:tcW w:w="1501" w:type="dxa"/>
          </w:tcPr>
          <w:p w14:paraId="7AA68FB7" w14:textId="77777777" w:rsidR="0060110A" w:rsidRDefault="0060110A" w:rsidP="002B611B">
            <w:pPr>
              <w:pStyle w:val="Unformatted"/>
              <w:jc w:val="center"/>
              <w:rPr>
                <w:sz w:val="24"/>
              </w:rPr>
            </w:pPr>
            <w:r>
              <w:rPr>
                <w:sz w:val="24"/>
              </w:rPr>
              <w:t>Not Available</w:t>
            </w:r>
          </w:p>
        </w:tc>
        <w:tc>
          <w:tcPr>
            <w:tcW w:w="1131" w:type="dxa"/>
          </w:tcPr>
          <w:p w14:paraId="62E45976" w14:textId="77777777" w:rsidR="0060110A" w:rsidRDefault="0060110A" w:rsidP="002B611B">
            <w:pPr>
              <w:pStyle w:val="Unformatted"/>
              <w:jc w:val="center"/>
              <w:rPr>
                <w:sz w:val="24"/>
              </w:rPr>
            </w:pPr>
            <w:r>
              <w:rPr>
                <w:sz w:val="24"/>
              </w:rPr>
              <w:t>4.0</w:t>
            </w:r>
          </w:p>
        </w:tc>
        <w:tc>
          <w:tcPr>
            <w:tcW w:w="1329" w:type="dxa"/>
          </w:tcPr>
          <w:p w14:paraId="6D48F8FA" w14:textId="77777777" w:rsidR="0060110A" w:rsidRDefault="0060110A" w:rsidP="002B611B">
            <w:pPr>
              <w:pStyle w:val="Unformatted"/>
              <w:jc w:val="center"/>
              <w:rPr>
                <w:sz w:val="24"/>
              </w:rPr>
            </w:pPr>
            <w:r>
              <w:rPr>
                <w:sz w:val="24"/>
              </w:rPr>
              <w:t>06/02/2015</w:t>
            </w:r>
          </w:p>
        </w:tc>
        <w:tc>
          <w:tcPr>
            <w:tcW w:w="1638" w:type="dxa"/>
          </w:tcPr>
          <w:p w14:paraId="23848B5A" w14:textId="77777777" w:rsidR="0060110A" w:rsidRDefault="0060110A" w:rsidP="002B611B">
            <w:pPr>
              <w:pStyle w:val="Unformatted"/>
              <w:jc w:val="center"/>
              <w:rPr>
                <w:sz w:val="24"/>
              </w:rPr>
            </w:pPr>
            <w:r w:rsidRPr="008F0027">
              <w:rPr>
                <w:sz w:val="24"/>
              </w:rPr>
              <w:t>EOTSS</w:t>
            </w:r>
          </w:p>
        </w:tc>
        <w:tc>
          <w:tcPr>
            <w:tcW w:w="3047" w:type="dxa"/>
          </w:tcPr>
          <w:p w14:paraId="2EE2D157" w14:textId="77777777" w:rsidR="0060110A" w:rsidRDefault="0060110A" w:rsidP="002B611B">
            <w:pPr>
              <w:pStyle w:val="Unformatted"/>
              <w:jc w:val="center"/>
              <w:rPr>
                <w:sz w:val="24"/>
              </w:rPr>
            </w:pPr>
          </w:p>
        </w:tc>
      </w:tr>
      <w:tr w:rsidR="0060110A" w:rsidRPr="000F22B9" w14:paraId="4E3042C7" w14:textId="77777777" w:rsidTr="002B611B">
        <w:trPr>
          <w:jc w:val="center"/>
        </w:trPr>
        <w:tc>
          <w:tcPr>
            <w:tcW w:w="1074" w:type="dxa"/>
          </w:tcPr>
          <w:p w14:paraId="7C64308F" w14:textId="77777777" w:rsidR="0060110A" w:rsidRDefault="0060110A" w:rsidP="002B611B">
            <w:pPr>
              <w:pStyle w:val="Unformatted"/>
              <w:jc w:val="center"/>
              <w:rPr>
                <w:sz w:val="24"/>
              </w:rPr>
            </w:pPr>
            <w:r>
              <w:rPr>
                <w:sz w:val="24"/>
              </w:rPr>
              <w:t>2.1</w:t>
            </w:r>
          </w:p>
        </w:tc>
        <w:tc>
          <w:tcPr>
            <w:tcW w:w="1501" w:type="dxa"/>
          </w:tcPr>
          <w:p w14:paraId="2AA7E3EC" w14:textId="77777777" w:rsidR="0060110A" w:rsidRDefault="0060110A" w:rsidP="002B611B">
            <w:pPr>
              <w:pStyle w:val="Unformatted"/>
              <w:jc w:val="center"/>
              <w:rPr>
                <w:sz w:val="24"/>
              </w:rPr>
            </w:pPr>
            <w:r>
              <w:rPr>
                <w:sz w:val="24"/>
              </w:rPr>
              <w:t>doc87419</w:t>
            </w:r>
          </w:p>
        </w:tc>
        <w:tc>
          <w:tcPr>
            <w:tcW w:w="1131" w:type="dxa"/>
          </w:tcPr>
          <w:p w14:paraId="05DFA5E3" w14:textId="77777777" w:rsidR="0060110A" w:rsidRDefault="0060110A" w:rsidP="002B611B">
            <w:pPr>
              <w:pStyle w:val="Unformatted"/>
              <w:jc w:val="center"/>
              <w:rPr>
                <w:sz w:val="24"/>
              </w:rPr>
            </w:pPr>
            <w:r>
              <w:rPr>
                <w:sz w:val="24"/>
              </w:rPr>
              <w:t>6.0</w:t>
            </w:r>
          </w:p>
        </w:tc>
        <w:tc>
          <w:tcPr>
            <w:tcW w:w="1329" w:type="dxa"/>
          </w:tcPr>
          <w:p w14:paraId="6FEB9E13" w14:textId="77777777" w:rsidR="0060110A" w:rsidRDefault="0060110A" w:rsidP="002B611B">
            <w:pPr>
              <w:pStyle w:val="Unformatted"/>
              <w:jc w:val="center"/>
              <w:rPr>
                <w:sz w:val="24"/>
              </w:rPr>
            </w:pPr>
            <w:r>
              <w:rPr>
                <w:sz w:val="24"/>
              </w:rPr>
              <w:t>07/20/2015</w:t>
            </w:r>
          </w:p>
        </w:tc>
        <w:tc>
          <w:tcPr>
            <w:tcW w:w="1638" w:type="dxa"/>
          </w:tcPr>
          <w:p w14:paraId="3D1C29FA" w14:textId="77777777" w:rsidR="0060110A" w:rsidRDefault="0060110A" w:rsidP="002B611B">
            <w:pPr>
              <w:pStyle w:val="Unformatted"/>
              <w:jc w:val="center"/>
              <w:rPr>
                <w:sz w:val="24"/>
              </w:rPr>
            </w:pPr>
            <w:r w:rsidRPr="008F0027">
              <w:rPr>
                <w:sz w:val="24"/>
              </w:rPr>
              <w:t>EOTSS</w:t>
            </w:r>
          </w:p>
        </w:tc>
        <w:tc>
          <w:tcPr>
            <w:tcW w:w="3047" w:type="dxa"/>
          </w:tcPr>
          <w:p w14:paraId="7C832506" w14:textId="77777777" w:rsidR="0060110A" w:rsidRDefault="0060110A" w:rsidP="002B611B">
            <w:pPr>
              <w:pStyle w:val="Unformatted"/>
              <w:jc w:val="center"/>
              <w:rPr>
                <w:sz w:val="24"/>
              </w:rPr>
            </w:pPr>
          </w:p>
        </w:tc>
      </w:tr>
      <w:tr w:rsidR="0060110A" w:rsidRPr="000F22B9" w14:paraId="7007D497" w14:textId="77777777" w:rsidTr="002B611B">
        <w:trPr>
          <w:jc w:val="center"/>
        </w:trPr>
        <w:tc>
          <w:tcPr>
            <w:tcW w:w="1074" w:type="dxa"/>
          </w:tcPr>
          <w:p w14:paraId="2C7E9FD7" w14:textId="77777777" w:rsidR="0060110A" w:rsidRDefault="0060110A" w:rsidP="002B611B">
            <w:pPr>
              <w:pStyle w:val="Unformatted"/>
              <w:jc w:val="center"/>
              <w:rPr>
                <w:sz w:val="24"/>
              </w:rPr>
            </w:pPr>
            <w:r>
              <w:rPr>
                <w:sz w:val="24"/>
              </w:rPr>
              <w:t>2.2</w:t>
            </w:r>
          </w:p>
        </w:tc>
        <w:tc>
          <w:tcPr>
            <w:tcW w:w="1501" w:type="dxa"/>
          </w:tcPr>
          <w:p w14:paraId="10C6C2E4" w14:textId="77777777" w:rsidR="0060110A" w:rsidRDefault="0060110A" w:rsidP="002B611B">
            <w:pPr>
              <w:pStyle w:val="Unformatted"/>
              <w:jc w:val="center"/>
              <w:rPr>
                <w:sz w:val="24"/>
              </w:rPr>
            </w:pPr>
            <w:r>
              <w:rPr>
                <w:sz w:val="24"/>
              </w:rPr>
              <w:t>doc88767</w:t>
            </w:r>
          </w:p>
        </w:tc>
        <w:tc>
          <w:tcPr>
            <w:tcW w:w="1131" w:type="dxa"/>
          </w:tcPr>
          <w:p w14:paraId="342F58C1" w14:textId="77777777" w:rsidR="0060110A" w:rsidRDefault="0060110A" w:rsidP="002B611B">
            <w:pPr>
              <w:pStyle w:val="Unformatted"/>
              <w:jc w:val="center"/>
              <w:rPr>
                <w:sz w:val="24"/>
              </w:rPr>
            </w:pPr>
            <w:r>
              <w:rPr>
                <w:sz w:val="24"/>
              </w:rPr>
              <w:t>7.0</w:t>
            </w:r>
          </w:p>
        </w:tc>
        <w:tc>
          <w:tcPr>
            <w:tcW w:w="1329" w:type="dxa"/>
          </w:tcPr>
          <w:p w14:paraId="176CB93C" w14:textId="77777777" w:rsidR="0060110A" w:rsidRDefault="0060110A" w:rsidP="002B611B">
            <w:pPr>
              <w:pStyle w:val="Unformatted"/>
              <w:jc w:val="center"/>
              <w:rPr>
                <w:sz w:val="24"/>
              </w:rPr>
            </w:pPr>
            <w:r>
              <w:rPr>
                <w:sz w:val="24"/>
              </w:rPr>
              <w:t>08/02/2015</w:t>
            </w:r>
          </w:p>
        </w:tc>
        <w:tc>
          <w:tcPr>
            <w:tcW w:w="1638" w:type="dxa"/>
          </w:tcPr>
          <w:p w14:paraId="410AF376" w14:textId="77777777" w:rsidR="0060110A" w:rsidRDefault="0060110A" w:rsidP="002B611B">
            <w:pPr>
              <w:pStyle w:val="Unformatted"/>
              <w:jc w:val="center"/>
              <w:rPr>
                <w:sz w:val="24"/>
              </w:rPr>
            </w:pPr>
            <w:r w:rsidRPr="008F0027">
              <w:rPr>
                <w:sz w:val="24"/>
              </w:rPr>
              <w:t>EOTSS</w:t>
            </w:r>
          </w:p>
        </w:tc>
        <w:tc>
          <w:tcPr>
            <w:tcW w:w="3047" w:type="dxa"/>
          </w:tcPr>
          <w:p w14:paraId="5C2AC657" w14:textId="77777777" w:rsidR="0060110A" w:rsidRDefault="0060110A" w:rsidP="002B611B">
            <w:pPr>
              <w:pStyle w:val="Unformatted"/>
              <w:jc w:val="center"/>
              <w:rPr>
                <w:sz w:val="24"/>
              </w:rPr>
            </w:pPr>
          </w:p>
        </w:tc>
      </w:tr>
      <w:tr w:rsidR="0060110A" w:rsidRPr="000F22B9" w14:paraId="4669BFE6" w14:textId="77777777" w:rsidTr="002B611B">
        <w:trPr>
          <w:jc w:val="center"/>
        </w:trPr>
        <w:tc>
          <w:tcPr>
            <w:tcW w:w="1074" w:type="dxa"/>
          </w:tcPr>
          <w:p w14:paraId="77738EA7" w14:textId="77777777" w:rsidR="0060110A" w:rsidRDefault="0060110A" w:rsidP="002B611B">
            <w:pPr>
              <w:pStyle w:val="Unformatted"/>
              <w:jc w:val="center"/>
              <w:rPr>
                <w:sz w:val="24"/>
              </w:rPr>
            </w:pPr>
          </w:p>
        </w:tc>
        <w:tc>
          <w:tcPr>
            <w:tcW w:w="1501" w:type="dxa"/>
          </w:tcPr>
          <w:p w14:paraId="273488CB" w14:textId="77777777" w:rsidR="0060110A" w:rsidRDefault="0060110A" w:rsidP="002B611B">
            <w:pPr>
              <w:pStyle w:val="Unformatted"/>
              <w:jc w:val="center"/>
              <w:rPr>
                <w:sz w:val="24"/>
              </w:rPr>
            </w:pPr>
            <w:r>
              <w:rPr>
                <w:sz w:val="24"/>
              </w:rPr>
              <w:t>doc94174</w:t>
            </w:r>
          </w:p>
        </w:tc>
        <w:tc>
          <w:tcPr>
            <w:tcW w:w="1131" w:type="dxa"/>
          </w:tcPr>
          <w:p w14:paraId="25708B6B" w14:textId="77777777" w:rsidR="0060110A" w:rsidRDefault="0060110A" w:rsidP="002B611B">
            <w:pPr>
              <w:pStyle w:val="Unformatted"/>
              <w:jc w:val="center"/>
              <w:rPr>
                <w:sz w:val="24"/>
              </w:rPr>
            </w:pPr>
            <w:r>
              <w:rPr>
                <w:sz w:val="24"/>
              </w:rPr>
              <w:t>7.2</w:t>
            </w:r>
          </w:p>
        </w:tc>
        <w:tc>
          <w:tcPr>
            <w:tcW w:w="1329" w:type="dxa"/>
          </w:tcPr>
          <w:p w14:paraId="69A16022" w14:textId="77777777" w:rsidR="0060110A" w:rsidRDefault="0060110A" w:rsidP="002B611B">
            <w:pPr>
              <w:pStyle w:val="Unformatted"/>
              <w:jc w:val="center"/>
              <w:rPr>
                <w:sz w:val="24"/>
              </w:rPr>
            </w:pPr>
            <w:r>
              <w:rPr>
                <w:sz w:val="24"/>
              </w:rPr>
              <w:t>12/22/2015</w:t>
            </w:r>
          </w:p>
        </w:tc>
        <w:tc>
          <w:tcPr>
            <w:tcW w:w="1638" w:type="dxa"/>
          </w:tcPr>
          <w:p w14:paraId="6EF1F781" w14:textId="77777777" w:rsidR="0060110A" w:rsidRDefault="0060110A" w:rsidP="002B611B">
            <w:pPr>
              <w:pStyle w:val="Unformatted"/>
              <w:jc w:val="center"/>
              <w:rPr>
                <w:sz w:val="24"/>
              </w:rPr>
            </w:pPr>
            <w:r w:rsidRPr="008F0027">
              <w:rPr>
                <w:sz w:val="24"/>
              </w:rPr>
              <w:t>EOTSS</w:t>
            </w:r>
          </w:p>
        </w:tc>
        <w:tc>
          <w:tcPr>
            <w:tcW w:w="3047" w:type="dxa"/>
          </w:tcPr>
          <w:p w14:paraId="53B0F311" w14:textId="77777777" w:rsidR="0060110A" w:rsidRDefault="0060110A" w:rsidP="002B611B">
            <w:pPr>
              <w:pStyle w:val="Unformatted"/>
              <w:jc w:val="center"/>
              <w:rPr>
                <w:sz w:val="24"/>
              </w:rPr>
            </w:pPr>
          </w:p>
        </w:tc>
      </w:tr>
      <w:tr w:rsidR="0060110A" w:rsidRPr="000F22B9" w14:paraId="55E19A1E" w14:textId="77777777" w:rsidTr="002B611B">
        <w:trPr>
          <w:jc w:val="center"/>
        </w:trPr>
        <w:tc>
          <w:tcPr>
            <w:tcW w:w="1074" w:type="dxa"/>
          </w:tcPr>
          <w:p w14:paraId="61F3A388" w14:textId="77777777" w:rsidR="0060110A" w:rsidRDefault="0060110A" w:rsidP="002B611B">
            <w:pPr>
              <w:pStyle w:val="Unformatted"/>
              <w:jc w:val="center"/>
              <w:rPr>
                <w:sz w:val="24"/>
              </w:rPr>
            </w:pPr>
            <w:r>
              <w:rPr>
                <w:sz w:val="24"/>
              </w:rPr>
              <w:t>3.0</w:t>
            </w:r>
          </w:p>
        </w:tc>
        <w:tc>
          <w:tcPr>
            <w:tcW w:w="1501" w:type="dxa"/>
          </w:tcPr>
          <w:p w14:paraId="5AD59576" w14:textId="77777777" w:rsidR="0060110A" w:rsidRDefault="0060110A" w:rsidP="002B611B">
            <w:pPr>
              <w:pStyle w:val="Unformatted"/>
              <w:rPr>
                <w:sz w:val="24"/>
              </w:rPr>
            </w:pPr>
            <w:r>
              <w:rPr>
                <w:sz w:val="24"/>
              </w:rPr>
              <w:t>doc98066</w:t>
            </w:r>
          </w:p>
        </w:tc>
        <w:tc>
          <w:tcPr>
            <w:tcW w:w="1131" w:type="dxa"/>
          </w:tcPr>
          <w:p w14:paraId="4ED3AFC6" w14:textId="77777777" w:rsidR="0060110A" w:rsidRDefault="0060110A" w:rsidP="002B611B">
            <w:pPr>
              <w:pStyle w:val="Unformatted"/>
              <w:jc w:val="center"/>
              <w:rPr>
                <w:sz w:val="24"/>
              </w:rPr>
            </w:pPr>
            <w:r>
              <w:rPr>
                <w:sz w:val="24"/>
              </w:rPr>
              <w:t>8.1</w:t>
            </w:r>
          </w:p>
        </w:tc>
        <w:tc>
          <w:tcPr>
            <w:tcW w:w="1329" w:type="dxa"/>
          </w:tcPr>
          <w:p w14:paraId="2A0B2BF4" w14:textId="77777777" w:rsidR="0060110A" w:rsidRDefault="0060110A" w:rsidP="002B611B">
            <w:pPr>
              <w:pStyle w:val="Unformatted"/>
              <w:jc w:val="center"/>
              <w:rPr>
                <w:sz w:val="24"/>
              </w:rPr>
            </w:pPr>
            <w:r>
              <w:rPr>
                <w:sz w:val="24"/>
              </w:rPr>
              <w:t>6/3/2016</w:t>
            </w:r>
          </w:p>
        </w:tc>
        <w:tc>
          <w:tcPr>
            <w:tcW w:w="1638" w:type="dxa"/>
          </w:tcPr>
          <w:p w14:paraId="09A1EE22" w14:textId="77777777" w:rsidR="0060110A" w:rsidRDefault="0060110A" w:rsidP="002B611B">
            <w:pPr>
              <w:pStyle w:val="Unformatted"/>
              <w:jc w:val="center"/>
              <w:rPr>
                <w:sz w:val="24"/>
              </w:rPr>
            </w:pPr>
            <w:r>
              <w:rPr>
                <w:sz w:val="24"/>
              </w:rPr>
              <w:t>EOTSS</w:t>
            </w:r>
          </w:p>
          <w:p w14:paraId="24395490" w14:textId="77777777" w:rsidR="0060110A" w:rsidRDefault="0060110A" w:rsidP="002B611B">
            <w:pPr>
              <w:pStyle w:val="Unformatted"/>
              <w:jc w:val="center"/>
              <w:rPr>
                <w:sz w:val="24"/>
              </w:rPr>
            </w:pPr>
            <w:r>
              <w:rPr>
                <w:sz w:val="24"/>
              </w:rPr>
              <w:t>CCA</w:t>
            </w:r>
          </w:p>
          <w:p w14:paraId="466DD35B" w14:textId="77777777" w:rsidR="0060110A" w:rsidRDefault="0060110A" w:rsidP="002B611B">
            <w:pPr>
              <w:pStyle w:val="Unformatted"/>
              <w:jc w:val="center"/>
              <w:rPr>
                <w:sz w:val="24"/>
              </w:rPr>
            </w:pPr>
            <w:r>
              <w:rPr>
                <w:sz w:val="24"/>
              </w:rPr>
              <w:t>MH</w:t>
            </w:r>
          </w:p>
          <w:p w14:paraId="7E5228FD" w14:textId="77777777" w:rsidR="0060110A" w:rsidRDefault="0060110A" w:rsidP="002B611B">
            <w:pPr>
              <w:pStyle w:val="Unformatted"/>
              <w:jc w:val="center"/>
              <w:rPr>
                <w:sz w:val="24"/>
              </w:rPr>
            </w:pPr>
            <w:r>
              <w:rPr>
                <w:sz w:val="24"/>
              </w:rPr>
              <w:t>IV&amp;V</w:t>
            </w:r>
          </w:p>
        </w:tc>
        <w:tc>
          <w:tcPr>
            <w:tcW w:w="3047" w:type="dxa"/>
          </w:tcPr>
          <w:p w14:paraId="30FB776F" w14:textId="77777777" w:rsidR="0060110A" w:rsidRPr="00BD07AE" w:rsidRDefault="0060110A" w:rsidP="002B611B">
            <w:pPr>
              <w:pStyle w:val="Unformatted"/>
              <w:rPr>
                <w:sz w:val="22"/>
              </w:rPr>
            </w:pPr>
            <w:r w:rsidRPr="00BD07AE">
              <w:rPr>
                <w:sz w:val="22"/>
              </w:rPr>
              <w:t>CCA - Eliot Gorman</w:t>
            </w:r>
          </w:p>
          <w:p w14:paraId="3A21AB2D" w14:textId="77777777" w:rsidR="0060110A" w:rsidRDefault="0060110A" w:rsidP="002B611B">
            <w:pPr>
              <w:pStyle w:val="Unformatted"/>
              <w:rPr>
                <w:sz w:val="22"/>
              </w:rPr>
            </w:pPr>
            <w:r w:rsidRPr="00BD07AE">
              <w:rPr>
                <w:sz w:val="22"/>
              </w:rPr>
              <w:t>CCA – Jason Hetherington</w:t>
            </w:r>
          </w:p>
          <w:p w14:paraId="38B0AC9F" w14:textId="77777777" w:rsidR="0060110A" w:rsidRDefault="0060110A" w:rsidP="002B611B">
            <w:pPr>
              <w:pStyle w:val="Unformatted"/>
              <w:rPr>
                <w:sz w:val="22"/>
              </w:rPr>
            </w:pPr>
            <w:r>
              <w:rPr>
                <w:sz w:val="22"/>
              </w:rPr>
              <w:t>MH – Kishan Mallur</w:t>
            </w:r>
          </w:p>
          <w:p w14:paraId="6CDB3058" w14:textId="77777777" w:rsidR="0060110A" w:rsidRDefault="0060110A" w:rsidP="002B611B">
            <w:pPr>
              <w:pStyle w:val="Unformatted"/>
              <w:rPr>
                <w:sz w:val="22"/>
              </w:rPr>
            </w:pPr>
            <w:r>
              <w:rPr>
                <w:sz w:val="22"/>
              </w:rPr>
              <w:t>MH – Siva Pichaiah</w:t>
            </w:r>
          </w:p>
          <w:p w14:paraId="2FDA7EFB" w14:textId="77777777" w:rsidR="0060110A" w:rsidRDefault="0060110A" w:rsidP="002B611B">
            <w:pPr>
              <w:pStyle w:val="Unformatted"/>
              <w:rPr>
                <w:sz w:val="22"/>
              </w:rPr>
            </w:pPr>
            <w:r>
              <w:rPr>
                <w:sz w:val="22"/>
              </w:rPr>
              <w:t>MH – Brian Chase</w:t>
            </w:r>
          </w:p>
          <w:p w14:paraId="6C4622F2" w14:textId="77777777" w:rsidR="0060110A" w:rsidRDefault="0060110A" w:rsidP="002B611B">
            <w:pPr>
              <w:pStyle w:val="Unformatted"/>
              <w:rPr>
                <w:sz w:val="22"/>
              </w:rPr>
            </w:pPr>
            <w:r>
              <w:rPr>
                <w:sz w:val="24"/>
              </w:rPr>
              <w:t>EOTSS</w:t>
            </w:r>
            <w:r>
              <w:rPr>
                <w:sz w:val="22"/>
              </w:rPr>
              <w:t xml:space="preserve"> – Scott Margolis</w:t>
            </w:r>
          </w:p>
          <w:p w14:paraId="59B78DDB" w14:textId="77777777" w:rsidR="0060110A" w:rsidRDefault="0060110A" w:rsidP="002B611B">
            <w:pPr>
              <w:pStyle w:val="Unformatted"/>
              <w:rPr>
                <w:sz w:val="22"/>
              </w:rPr>
            </w:pPr>
            <w:r>
              <w:rPr>
                <w:sz w:val="24"/>
              </w:rPr>
              <w:t>EOTSS</w:t>
            </w:r>
            <w:r>
              <w:rPr>
                <w:sz w:val="22"/>
              </w:rPr>
              <w:t xml:space="preserve"> – Subash Reddy</w:t>
            </w:r>
          </w:p>
          <w:p w14:paraId="71C9F2C8" w14:textId="77777777" w:rsidR="0060110A" w:rsidRDefault="0060110A" w:rsidP="002B611B">
            <w:pPr>
              <w:pStyle w:val="Unformatted"/>
              <w:rPr>
                <w:sz w:val="22"/>
              </w:rPr>
            </w:pPr>
            <w:r>
              <w:rPr>
                <w:sz w:val="24"/>
              </w:rPr>
              <w:t>EOTSS</w:t>
            </w:r>
            <w:r>
              <w:rPr>
                <w:sz w:val="22"/>
              </w:rPr>
              <w:t xml:space="preserve"> – Jackie Waters</w:t>
            </w:r>
          </w:p>
          <w:p w14:paraId="6B73D5E5" w14:textId="77777777" w:rsidR="0060110A" w:rsidRDefault="0060110A" w:rsidP="002B611B">
            <w:pPr>
              <w:pStyle w:val="Unformatted"/>
              <w:rPr>
                <w:sz w:val="24"/>
              </w:rPr>
            </w:pPr>
            <w:r>
              <w:rPr>
                <w:sz w:val="22"/>
              </w:rPr>
              <w:t>IV&amp;V – Jim Strasenburgh</w:t>
            </w:r>
          </w:p>
        </w:tc>
      </w:tr>
      <w:tr w:rsidR="0060110A" w:rsidRPr="000F22B9" w14:paraId="73E2D317" w14:textId="77777777" w:rsidTr="002B611B">
        <w:trPr>
          <w:jc w:val="center"/>
        </w:trPr>
        <w:tc>
          <w:tcPr>
            <w:tcW w:w="1074" w:type="dxa"/>
          </w:tcPr>
          <w:p w14:paraId="4AE24857" w14:textId="77777777" w:rsidR="0060110A" w:rsidRDefault="0060110A" w:rsidP="002B611B">
            <w:pPr>
              <w:pStyle w:val="Unformatted"/>
              <w:jc w:val="center"/>
              <w:rPr>
                <w:sz w:val="24"/>
              </w:rPr>
            </w:pPr>
            <w:r>
              <w:rPr>
                <w:sz w:val="24"/>
              </w:rPr>
              <w:t>3.2</w:t>
            </w:r>
          </w:p>
        </w:tc>
        <w:tc>
          <w:tcPr>
            <w:tcW w:w="1501" w:type="dxa"/>
          </w:tcPr>
          <w:p w14:paraId="65FE0A78" w14:textId="77777777" w:rsidR="0060110A" w:rsidRDefault="0060110A" w:rsidP="002B611B">
            <w:pPr>
              <w:pStyle w:val="Unformatted"/>
              <w:rPr>
                <w:sz w:val="24"/>
              </w:rPr>
            </w:pPr>
            <w:r>
              <w:rPr>
                <w:sz w:val="24"/>
              </w:rPr>
              <w:t>doc98066</w:t>
            </w:r>
          </w:p>
        </w:tc>
        <w:tc>
          <w:tcPr>
            <w:tcW w:w="1131" w:type="dxa"/>
          </w:tcPr>
          <w:p w14:paraId="5DE487C4" w14:textId="77777777" w:rsidR="0060110A" w:rsidRDefault="0060110A" w:rsidP="002B611B">
            <w:pPr>
              <w:pStyle w:val="Unformatted"/>
              <w:jc w:val="center"/>
              <w:rPr>
                <w:sz w:val="24"/>
              </w:rPr>
            </w:pPr>
            <w:r>
              <w:rPr>
                <w:sz w:val="24"/>
              </w:rPr>
              <w:t>10.0</w:t>
            </w:r>
          </w:p>
        </w:tc>
        <w:tc>
          <w:tcPr>
            <w:tcW w:w="1329" w:type="dxa"/>
          </w:tcPr>
          <w:p w14:paraId="233952CE" w14:textId="77777777" w:rsidR="0060110A" w:rsidRDefault="0060110A" w:rsidP="002B611B">
            <w:pPr>
              <w:pStyle w:val="Unformatted"/>
              <w:jc w:val="center"/>
              <w:rPr>
                <w:sz w:val="24"/>
              </w:rPr>
            </w:pPr>
            <w:r>
              <w:rPr>
                <w:sz w:val="24"/>
              </w:rPr>
              <w:t>10/14/2016</w:t>
            </w:r>
          </w:p>
        </w:tc>
        <w:tc>
          <w:tcPr>
            <w:tcW w:w="1638" w:type="dxa"/>
          </w:tcPr>
          <w:p w14:paraId="692A7230" w14:textId="77777777" w:rsidR="0060110A" w:rsidRDefault="0060110A" w:rsidP="002B611B">
            <w:pPr>
              <w:pStyle w:val="Unformatted"/>
              <w:jc w:val="center"/>
              <w:rPr>
                <w:sz w:val="24"/>
              </w:rPr>
            </w:pPr>
            <w:r>
              <w:rPr>
                <w:sz w:val="24"/>
              </w:rPr>
              <w:t>EOTSS</w:t>
            </w:r>
          </w:p>
          <w:p w14:paraId="1C6B94F9" w14:textId="77777777" w:rsidR="0060110A" w:rsidRDefault="0060110A" w:rsidP="002B611B">
            <w:pPr>
              <w:pStyle w:val="Unformatted"/>
              <w:jc w:val="center"/>
              <w:rPr>
                <w:sz w:val="24"/>
              </w:rPr>
            </w:pPr>
            <w:r>
              <w:rPr>
                <w:sz w:val="24"/>
              </w:rPr>
              <w:t>CCA</w:t>
            </w:r>
          </w:p>
          <w:p w14:paraId="663EDFC2" w14:textId="77777777" w:rsidR="0060110A" w:rsidRDefault="0060110A" w:rsidP="002B611B">
            <w:pPr>
              <w:pStyle w:val="Unformatted"/>
              <w:jc w:val="center"/>
              <w:rPr>
                <w:sz w:val="24"/>
              </w:rPr>
            </w:pPr>
            <w:r>
              <w:rPr>
                <w:sz w:val="24"/>
              </w:rPr>
              <w:t>MH</w:t>
            </w:r>
          </w:p>
          <w:p w14:paraId="151B0460" w14:textId="77777777" w:rsidR="0060110A" w:rsidRDefault="0060110A" w:rsidP="002B611B">
            <w:pPr>
              <w:pStyle w:val="Unformatted"/>
              <w:jc w:val="center"/>
              <w:rPr>
                <w:sz w:val="24"/>
              </w:rPr>
            </w:pPr>
            <w:r>
              <w:rPr>
                <w:sz w:val="24"/>
              </w:rPr>
              <w:t>IV&amp;V</w:t>
            </w:r>
          </w:p>
        </w:tc>
        <w:tc>
          <w:tcPr>
            <w:tcW w:w="3047" w:type="dxa"/>
          </w:tcPr>
          <w:p w14:paraId="488383C2" w14:textId="77777777" w:rsidR="0060110A" w:rsidRPr="00BD07AE" w:rsidRDefault="0060110A" w:rsidP="002B611B">
            <w:pPr>
              <w:pStyle w:val="Unformatted"/>
              <w:rPr>
                <w:sz w:val="22"/>
              </w:rPr>
            </w:pPr>
            <w:r w:rsidRPr="00BD07AE">
              <w:rPr>
                <w:sz w:val="22"/>
              </w:rPr>
              <w:t>CCA - Eliot Gorman</w:t>
            </w:r>
          </w:p>
          <w:p w14:paraId="78627BBF" w14:textId="77777777" w:rsidR="0060110A" w:rsidRDefault="0060110A" w:rsidP="002B611B">
            <w:pPr>
              <w:pStyle w:val="Unformatted"/>
              <w:rPr>
                <w:sz w:val="22"/>
              </w:rPr>
            </w:pPr>
            <w:r w:rsidRPr="00BD07AE">
              <w:rPr>
                <w:sz w:val="22"/>
              </w:rPr>
              <w:t xml:space="preserve">CCA – </w:t>
            </w:r>
            <w:r>
              <w:rPr>
                <w:sz w:val="22"/>
              </w:rPr>
              <w:t>Andy Graham</w:t>
            </w:r>
          </w:p>
          <w:p w14:paraId="75323928" w14:textId="77777777" w:rsidR="0060110A" w:rsidRDefault="0060110A" w:rsidP="002B611B">
            <w:pPr>
              <w:pStyle w:val="Unformatted"/>
              <w:rPr>
                <w:sz w:val="22"/>
              </w:rPr>
            </w:pPr>
            <w:r>
              <w:rPr>
                <w:sz w:val="22"/>
              </w:rPr>
              <w:t>MH – Kishan Mallur</w:t>
            </w:r>
          </w:p>
          <w:p w14:paraId="22C7AD97" w14:textId="77777777" w:rsidR="0060110A" w:rsidRDefault="0060110A" w:rsidP="002B611B">
            <w:pPr>
              <w:pStyle w:val="Unformatted"/>
              <w:rPr>
                <w:sz w:val="22"/>
              </w:rPr>
            </w:pPr>
            <w:r>
              <w:rPr>
                <w:sz w:val="22"/>
              </w:rPr>
              <w:t>MH – Siva Pichaiah</w:t>
            </w:r>
          </w:p>
          <w:p w14:paraId="615B4FA6" w14:textId="77777777" w:rsidR="0060110A" w:rsidRDefault="0060110A" w:rsidP="002B611B">
            <w:pPr>
              <w:pStyle w:val="Unformatted"/>
              <w:rPr>
                <w:sz w:val="22"/>
              </w:rPr>
            </w:pPr>
            <w:r>
              <w:rPr>
                <w:sz w:val="24"/>
              </w:rPr>
              <w:t>EOTSS</w:t>
            </w:r>
            <w:r>
              <w:rPr>
                <w:sz w:val="22"/>
              </w:rPr>
              <w:t xml:space="preserve"> – Scott Margolis</w:t>
            </w:r>
          </w:p>
          <w:p w14:paraId="070B6C53" w14:textId="77777777" w:rsidR="0060110A" w:rsidRDefault="0060110A" w:rsidP="002B611B">
            <w:pPr>
              <w:pStyle w:val="Unformatted"/>
              <w:rPr>
                <w:sz w:val="22"/>
              </w:rPr>
            </w:pPr>
            <w:r>
              <w:rPr>
                <w:sz w:val="24"/>
              </w:rPr>
              <w:t>EOTSS</w:t>
            </w:r>
            <w:r>
              <w:rPr>
                <w:sz w:val="22"/>
              </w:rPr>
              <w:t xml:space="preserve"> – Scott Young</w:t>
            </w:r>
          </w:p>
          <w:p w14:paraId="5C475789" w14:textId="77777777" w:rsidR="0060110A" w:rsidRDefault="0060110A" w:rsidP="002B611B">
            <w:pPr>
              <w:pStyle w:val="Unformatted"/>
              <w:rPr>
                <w:sz w:val="22"/>
              </w:rPr>
            </w:pPr>
            <w:r>
              <w:rPr>
                <w:sz w:val="24"/>
              </w:rPr>
              <w:t>EOTSS</w:t>
            </w:r>
            <w:r>
              <w:rPr>
                <w:sz w:val="22"/>
              </w:rPr>
              <w:t xml:space="preserve"> – Jackie Waters</w:t>
            </w:r>
          </w:p>
          <w:p w14:paraId="37F60321" w14:textId="77777777" w:rsidR="0060110A" w:rsidRDefault="0060110A" w:rsidP="002B611B">
            <w:pPr>
              <w:pStyle w:val="Unformatted"/>
              <w:rPr>
                <w:sz w:val="24"/>
              </w:rPr>
            </w:pPr>
            <w:r>
              <w:rPr>
                <w:sz w:val="22"/>
              </w:rPr>
              <w:t>IV&amp;V – Jim Strasenburgh</w:t>
            </w:r>
          </w:p>
        </w:tc>
      </w:tr>
      <w:tr w:rsidR="0060110A" w:rsidRPr="000F22B9" w14:paraId="4051F98B" w14:textId="77777777" w:rsidTr="002B611B">
        <w:trPr>
          <w:jc w:val="center"/>
        </w:trPr>
        <w:tc>
          <w:tcPr>
            <w:tcW w:w="1074" w:type="dxa"/>
          </w:tcPr>
          <w:p w14:paraId="5FC90BD8" w14:textId="77777777" w:rsidR="0060110A" w:rsidRDefault="0060110A" w:rsidP="002B611B">
            <w:pPr>
              <w:pStyle w:val="Unformatted"/>
              <w:rPr>
                <w:sz w:val="24"/>
              </w:rPr>
            </w:pPr>
            <w:r>
              <w:rPr>
                <w:sz w:val="24"/>
              </w:rPr>
              <w:t>3.3</w:t>
            </w:r>
          </w:p>
        </w:tc>
        <w:tc>
          <w:tcPr>
            <w:tcW w:w="1501" w:type="dxa"/>
          </w:tcPr>
          <w:p w14:paraId="3ED84C4A" w14:textId="77777777" w:rsidR="0060110A" w:rsidRDefault="0060110A" w:rsidP="002B611B">
            <w:pPr>
              <w:pStyle w:val="Unformatted"/>
              <w:rPr>
                <w:sz w:val="24"/>
              </w:rPr>
            </w:pPr>
            <w:r>
              <w:rPr>
                <w:sz w:val="24"/>
              </w:rPr>
              <w:t>doc98066</w:t>
            </w:r>
          </w:p>
        </w:tc>
        <w:tc>
          <w:tcPr>
            <w:tcW w:w="1131" w:type="dxa"/>
          </w:tcPr>
          <w:p w14:paraId="0AF37F2A" w14:textId="77777777" w:rsidR="0060110A" w:rsidRDefault="0060110A" w:rsidP="002B611B">
            <w:pPr>
              <w:pStyle w:val="Unformatted"/>
              <w:jc w:val="center"/>
              <w:rPr>
                <w:sz w:val="24"/>
              </w:rPr>
            </w:pPr>
            <w:r>
              <w:rPr>
                <w:sz w:val="24"/>
              </w:rPr>
              <w:t>11.0</w:t>
            </w:r>
          </w:p>
        </w:tc>
        <w:tc>
          <w:tcPr>
            <w:tcW w:w="1329" w:type="dxa"/>
          </w:tcPr>
          <w:p w14:paraId="3A621E4A" w14:textId="77777777" w:rsidR="0060110A" w:rsidRDefault="0060110A" w:rsidP="002B611B">
            <w:pPr>
              <w:pStyle w:val="Unformatted"/>
              <w:jc w:val="center"/>
              <w:rPr>
                <w:sz w:val="24"/>
              </w:rPr>
            </w:pPr>
            <w:r>
              <w:rPr>
                <w:sz w:val="24"/>
              </w:rPr>
              <w:t>11/03/2016</w:t>
            </w:r>
          </w:p>
          <w:p w14:paraId="6130C0EA" w14:textId="77777777" w:rsidR="0060110A" w:rsidRDefault="0060110A" w:rsidP="002B611B">
            <w:pPr>
              <w:pStyle w:val="Unformatted"/>
              <w:jc w:val="center"/>
              <w:rPr>
                <w:sz w:val="24"/>
              </w:rPr>
            </w:pPr>
            <w:r>
              <w:rPr>
                <w:sz w:val="24"/>
              </w:rPr>
              <w:t>1/18/2017</w:t>
            </w:r>
          </w:p>
        </w:tc>
        <w:tc>
          <w:tcPr>
            <w:tcW w:w="1638" w:type="dxa"/>
          </w:tcPr>
          <w:p w14:paraId="2665CE84" w14:textId="77777777" w:rsidR="0060110A" w:rsidRDefault="0060110A" w:rsidP="002B611B">
            <w:pPr>
              <w:pStyle w:val="Unformatted"/>
              <w:jc w:val="center"/>
              <w:rPr>
                <w:sz w:val="24"/>
              </w:rPr>
            </w:pPr>
            <w:r>
              <w:rPr>
                <w:sz w:val="24"/>
              </w:rPr>
              <w:t>EOTSS</w:t>
            </w:r>
          </w:p>
          <w:p w14:paraId="2AB05AF2" w14:textId="77777777" w:rsidR="0060110A" w:rsidRDefault="0060110A" w:rsidP="002B611B">
            <w:pPr>
              <w:pStyle w:val="Unformatted"/>
              <w:jc w:val="center"/>
              <w:rPr>
                <w:sz w:val="24"/>
              </w:rPr>
            </w:pPr>
            <w:r>
              <w:rPr>
                <w:sz w:val="24"/>
              </w:rPr>
              <w:t>CCA</w:t>
            </w:r>
          </w:p>
          <w:p w14:paraId="4A9DCA35" w14:textId="77777777" w:rsidR="0060110A" w:rsidRDefault="0060110A" w:rsidP="002B611B">
            <w:pPr>
              <w:pStyle w:val="Unformatted"/>
              <w:jc w:val="center"/>
              <w:rPr>
                <w:sz w:val="24"/>
              </w:rPr>
            </w:pPr>
            <w:r>
              <w:rPr>
                <w:sz w:val="24"/>
              </w:rPr>
              <w:t>MH</w:t>
            </w:r>
          </w:p>
          <w:p w14:paraId="22633A5B" w14:textId="77777777" w:rsidR="0060110A" w:rsidRDefault="0060110A" w:rsidP="002B611B">
            <w:pPr>
              <w:pStyle w:val="Unformatted"/>
              <w:jc w:val="center"/>
              <w:rPr>
                <w:sz w:val="24"/>
              </w:rPr>
            </w:pPr>
            <w:r>
              <w:rPr>
                <w:sz w:val="24"/>
              </w:rPr>
              <w:t>IV&amp;V</w:t>
            </w:r>
          </w:p>
        </w:tc>
        <w:tc>
          <w:tcPr>
            <w:tcW w:w="3047" w:type="dxa"/>
          </w:tcPr>
          <w:p w14:paraId="53C28C80" w14:textId="77777777" w:rsidR="0060110A" w:rsidRPr="00BD07AE" w:rsidRDefault="0060110A" w:rsidP="002B611B">
            <w:pPr>
              <w:pStyle w:val="Unformatted"/>
              <w:rPr>
                <w:sz w:val="22"/>
              </w:rPr>
            </w:pPr>
            <w:r w:rsidRPr="00BD07AE">
              <w:rPr>
                <w:sz w:val="22"/>
              </w:rPr>
              <w:t>CCA - Eliot Gorman</w:t>
            </w:r>
          </w:p>
          <w:p w14:paraId="6994E35D" w14:textId="77777777" w:rsidR="0060110A" w:rsidRDefault="0060110A" w:rsidP="002B611B">
            <w:pPr>
              <w:pStyle w:val="Unformatted"/>
              <w:rPr>
                <w:sz w:val="22"/>
              </w:rPr>
            </w:pPr>
            <w:r w:rsidRPr="00BD07AE">
              <w:rPr>
                <w:sz w:val="22"/>
              </w:rPr>
              <w:t xml:space="preserve">CCA – </w:t>
            </w:r>
            <w:r>
              <w:rPr>
                <w:sz w:val="22"/>
              </w:rPr>
              <w:t>Andy Graham</w:t>
            </w:r>
          </w:p>
          <w:p w14:paraId="0FE350F6" w14:textId="77777777" w:rsidR="0060110A" w:rsidRDefault="0060110A" w:rsidP="002B611B">
            <w:pPr>
              <w:pStyle w:val="Unformatted"/>
              <w:rPr>
                <w:sz w:val="22"/>
              </w:rPr>
            </w:pPr>
            <w:r>
              <w:rPr>
                <w:sz w:val="22"/>
              </w:rPr>
              <w:t>MH – Kishan Mallur</w:t>
            </w:r>
          </w:p>
          <w:p w14:paraId="1EA5AF9B" w14:textId="77777777" w:rsidR="0060110A" w:rsidRDefault="0060110A" w:rsidP="002B611B">
            <w:pPr>
              <w:pStyle w:val="Unformatted"/>
              <w:rPr>
                <w:sz w:val="22"/>
              </w:rPr>
            </w:pPr>
            <w:r>
              <w:rPr>
                <w:sz w:val="22"/>
              </w:rPr>
              <w:t>MH – Siva Pichaiah</w:t>
            </w:r>
          </w:p>
          <w:p w14:paraId="554E96AA" w14:textId="77777777" w:rsidR="0060110A" w:rsidRDefault="0060110A" w:rsidP="002B611B">
            <w:pPr>
              <w:pStyle w:val="Unformatted"/>
              <w:rPr>
                <w:sz w:val="22"/>
              </w:rPr>
            </w:pPr>
            <w:r>
              <w:rPr>
                <w:sz w:val="24"/>
              </w:rPr>
              <w:t>EOTSS</w:t>
            </w:r>
            <w:r>
              <w:rPr>
                <w:sz w:val="22"/>
              </w:rPr>
              <w:t xml:space="preserve"> – Scott Margolis</w:t>
            </w:r>
          </w:p>
          <w:p w14:paraId="42F6CAEE" w14:textId="77777777" w:rsidR="0060110A" w:rsidRDefault="0060110A" w:rsidP="002B611B">
            <w:pPr>
              <w:pStyle w:val="Unformatted"/>
              <w:rPr>
                <w:sz w:val="22"/>
              </w:rPr>
            </w:pPr>
            <w:r>
              <w:rPr>
                <w:sz w:val="24"/>
              </w:rPr>
              <w:t>EOTSS</w:t>
            </w:r>
            <w:r>
              <w:rPr>
                <w:sz w:val="22"/>
              </w:rPr>
              <w:t xml:space="preserve"> – Scott Young</w:t>
            </w:r>
          </w:p>
          <w:p w14:paraId="10D3D7C4" w14:textId="77777777" w:rsidR="0060110A" w:rsidRDefault="0060110A" w:rsidP="002B611B">
            <w:pPr>
              <w:pStyle w:val="Unformatted"/>
              <w:rPr>
                <w:sz w:val="22"/>
              </w:rPr>
            </w:pPr>
            <w:r>
              <w:rPr>
                <w:sz w:val="24"/>
              </w:rPr>
              <w:t>EOTSS</w:t>
            </w:r>
            <w:r>
              <w:rPr>
                <w:sz w:val="22"/>
              </w:rPr>
              <w:t xml:space="preserve"> – Jackie Waters</w:t>
            </w:r>
          </w:p>
          <w:p w14:paraId="2A0942BC" w14:textId="77777777" w:rsidR="0060110A" w:rsidRDefault="0060110A" w:rsidP="002B611B">
            <w:pPr>
              <w:pStyle w:val="Unformatted"/>
              <w:jc w:val="center"/>
              <w:rPr>
                <w:sz w:val="24"/>
              </w:rPr>
            </w:pPr>
            <w:r>
              <w:rPr>
                <w:sz w:val="22"/>
              </w:rPr>
              <w:t>IV&amp;V – Jim Strasenburgh</w:t>
            </w:r>
          </w:p>
        </w:tc>
      </w:tr>
      <w:tr w:rsidR="0060110A" w:rsidRPr="000F22B9" w14:paraId="16AB1FD4" w14:textId="77777777" w:rsidTr="002B611B">
        <w:trPr>
          <w:jc w:val="center"/>
        </w:trPr>
        <w:tc>
          <w:tcPr>
            <w:tcW w:w="1074" w:type="dxa"/>
          </w:tcPr>
          <w:p w14:paraId="23DF1BC5" w14:textId="77777777" w:rsidR="0060110A" w:rsidRDefault="0060110A" w:rsidP="002B611B">
            <w:pPr>
              <w:pStyle w:val="Unformatted"/>
              <w:rPr>
                <w:sz w:val="24"/>
              </w:rPr>
            </w:pPr>
            <w:r>
              <w:rPr>
                <w:sz w:val="24"/>
              </w:rPr>
              <w:t>3.4</w:t>
            </w:r>
          </w:p>
        </w:tc>
        <w:tc>
          <w:tcPr>
            <w:tcW w:w="1501" w:type="dxa"/>
          </w:tcPr>
          <w:p w14:paraId="413918FA" w14:textId="77777777" w:rsidR="0060110A" w:rsidRDefault="0060110A" w:rsidP="002B611B">
            <w:pPr>
              <w:pStyle w:val="Unformatted"/>
              <w:rPr>
                <w:sz w:val="24"/>
              </w:rPr>
            </w:pPr>
            <w:r>
              <w:rPr>
                <w:sz w:val="24"/>
              </w:rPr>
              <w:t>doc98066</w:t>
            </w:r>
          </w:p>
        </w:tc>
        <w:tc>
          <w:tcPr>
            <w:tcW w:w="1131" w:type="dxa"/>
          </w:tcPr>
          <w:p w14:paraId="46800271" w14:textId="77777777" w:rsidR="0060110A" w:rsidRDefault="0060110A" w:rsidP="002B611B">
            <w:pPr>
              <w:pStyle w:val="Unformatted"/>
              <w:jc w:val="center"/>
              <w:rPr>
                <w:sz w:val="24"/>
              </w:rPr>
            </w:pPr>
            <w:r>
              <w:rPr>
                <w:sz w:val="24"/>
              </w:rPr>
              <w:t>12.0</w:t>
            </w:r>
          </w:p>
        </w:tc>
        <w:tc>
          <w:tcPr>
            <w:tcW w:w="1329" w:type="dxa"/>
          </w:tcPr>
          <w:p w14:paraId="37EA77CD" w14:textId="77777777" w:rsidR="0060110A" w:rsidRDefault="0060110A" w:rsidP="002B611B">
            <w:pPr>
              <w:pStyle w:val="Unformatted"/>
              <w:jc w:val="center"/>
              <w:rPr>
                <w:sz w:val="24"/>
              </w:rPr>
            </w:pPr>
            <w:r>
              <w:rPr>
                <w:sz w:val="24"/>
              </w:rPr>
              <w:t>8/9/2017</w:t>
            </w:r>
          </w:p>
        </w:tc>
        <w:tc>
          <w:tcPr>
            <w:tcW w:w="1638" w:type="dxa"/>
          </w:tcPr>
          <w:p w14:paraId="3902C9A4" w14:textId="77777777" w:rsidR="0060110A" w:rsidRDefault="0060110A" w:rsidP="002B611B">
            <w:pPr>
              <w:pStyle w:val="Unformatted"/>
              <w:jc w:val="center"/>
              <w:rPr>
                <w:sz w:val="24"/>
              </w:rPr>
            </w:pPr>
            <w:r>
              <w:rPr>
                <w:sz w:val="24"/>
              </w:rPr>
              <w:t>EOTSS</w:t>
            </w:r>
          </w:p>
          <w:p w14:paraId="3AFE6E12" w14:textId="77777777" w:rsidR="0060110A" w:rsidRDefault="0060110A" w:rsidP="002B611B">
            <w:pPr>
              <w:pStyle w:val="Unformatted"/>
              <w:jc w:val="center"/>
              <w:rPr>
                <w:sz w:val="24"/>
              </w:rPr>
            </w:pPr>
            <w:r>
              <w:rPr>
                <w:sz w:val="24"/>
              </w:rPr>
              <w:t>CCA</w:t>
            </w:r>
          </w:p>
          <w:p w14:paraId="4DD18C0B" w14:textId="77777777" w:rsidR="0060110A" w:rsidRDefault="0060110A" w:rsidP="002B611B">
            <w:pPr>
              <w:pStyle w:val="Unformatted"/>
              <w:jc w:val="center"/>
              <w:rPr>
                <w:sz w:val="24"/>
              </w:rPr>
            </w:pPr>
            <w:r>
              <w:rPr>
                <w:sz w:val="24"/>
              </w:rPr>
              <w:t>MH</w:t>
            </w:r>
          </w:p>
          <w:p w14:paraId="7AF66439" w14:textId="77777777" w:rsidR="0060110A" w:rsidRDefault="0060110A" w:rsidP="002B611B">
            <w:pPr>
              <w:pStyle w:val="Unformatted"/>
              <w:jc w:val="center"/>
              <w:rPr>
                <w:sz w:val="24"/>
              </w:rPr>
            </w:pPr>
            <w:r>
              <w:rPr>
                <w:sz w:val="24"/>
              </w:rPr>
              <w:t>IV&amp;V</w:t>
            </w:r>
          </w:p>
        </w:tc>
        <w:tc>
          <w:tcPr>
            <w:tcW w:w="3047" w:type="dxa"/>
          </w:tcPr>
          <w:p w14:paraId="596FE3EE" w14:textId="77777777" w:rsidR="0060110A" w:rsidRPr="00BD07AE" w:rsidRDefault="0060110A" w:rsidP="002B611B">
            <w:pPr>
              <w:pStyle w:val="Unformatted"/>
              <w:rPr>
                <w:sz w:val="22"/>
              </w:rPr>
            </w:pPr>
            <w:r w:rsidRPr="00BD07AE">
              <w:rPr>
                <w:sz w:val="22"/>
              </w:rPr>
              <w:t>CCA - Eliot Gorman</w:t>
            </w:r>
          </w:p>
          <w:p w14:paraId="3487F9CD" w14:textId="77777777" w:rsidR="0060110A" w:rsidRDefault="0060110A" w:rsidP="002B611B">
            <w:pPr>
              <w:pStyle w:val="Unformatted"/>
              <w:rPr>
                <w:sz w:val="22"/>
              </w:rPr>
            </w:pPr>
            <w:r w:rsidRPr="00BD07AE">
              <w:rPr>
                <w:sz w:val="22"/>
              </w:rPr>
              <w:t xml:space="preserve">CCA – </w:t>
            </w:r>
            <w:r>
              <w:rPr>
                <w:sz w:val="22"/>
              </w:rPr>
              <w:t>Andy Graham</w:t>
            </w:r>
          </w:p>
          <w:p w14:paraId="5F870D3B" w14:textId="77777777" w:rsidR="0060110A" w:rsidRDefault="0060110A" w:rsidP="002B611B">
            <w:pPr>
              <w:pStyle w:val="Unformatted"/>
              <w:rPr>
                <w:sz w:val="22"/>
              </w:rPr>
            </w:pPr>
            <w:r>
              <w:rPr>
                <w:sz w:val="22"/>
              </w:rPr>
              <w:t>MH – Kishan Mallur</w:t>
            </w:r>
          </w:p>
          <w:p w14:paraId="5B136F84" w14:textId="77777777" w:rsidR="0060110A" w:rsidRDefault="0060110A" w:rsidP="002B611B">
            <w:pPr>
              <w:pStyle w:val="Unformatted"/>
              <w:rPr>
                <w:sz w:val="22"/>
              </w:rPr>
            </w:pPr>
            <w:r>
              <w:rPr>
                <w:sz w:val="22"/>
              </w:rPr>
              <w:t>MH – Siva Pichaiah</w:t>
            </w:r>
          </w:p>
          <w:p w14:paraId="13AA080D" w14:textId="77777777" w:rsidR="0060110A" w:rsidRDefault="0060110A" w:rsidP="002B611B">
            <w:pPr>
              <w:pStyle w:val="Unformatted"/>
              <w:rPr>
                <w:sz w:val="22"/>
              </w:rPr>
            </w:pPr>
            <w:r>
              <w:rPr>
                <w:sz w:val="24"/>
              </w:rPr>
              <w:t xml:space="preserve">EOTSS </w:t>
            </w:r>
            <w:r>
              <w:rPr>
                <w:sz w:val="22"/>
              </w:rPr>
              <w:t>– Scott Margolis</w:t>
            </w:r>
          </w:p>
          <w:p w14:paraId="7D03A02E" w14:textId="77777777" w:rsidR="0060110A" w:rsidRDefault="0060110A" w:rsidP="002B611B">
            <w:pPr>
              <w:pStyle w:val="Unformatted"/>
              <w:rPr>
                <w:sz w:val="22"/>
              </w:rPr>
            </w:pPr>
            <w:r>
              <w:rPr>
                <w:sz w:val="24"/>
              </w:rPr>
              <w:t>EOTSS</w:t>
            </w:r>
            <w:r>
              <w:rPr>
                <w:sz w:val="22"/>
              </w:rPr>
              <w:t xml:space="preserve"> – Scott Young</w:t>
            </w:r>
          </w:p>
          <w:p w14:paraId="0F24ED2A" w14:textId="77777777" w:rsidR="0060110A" w:rsidRDefault="0060110A" w:rsidP="002B611B">
            <w:pPr>
              <w:pStyle w:val="Unformatted"/>
              <w:jc w:val="center"/>
              <w:rPr>
                <w:sz w:val="24"/>
              </w:rPr>
            </w:pPr>
            <w:r>
              <w:rPr>
                <w:sz w:val="22"/>
              </w:rPr>
              <w:t>IV&amp;V – Jim Strasenburgh</w:t>
            </w:r>
          </w:p>
        </w:tc>
      </w:tr>
      <w:tr w:rsidR="0060110A" w:rsidRPr="000F22B9" w14:paraId="11AED438" w14:textId="77777777" w:rsidTr="002B611B">
        <w:trPr>
          <w:jc w:val="center"/>
        </w:trPr>
        <w:tc>
          <w:tcPr>
            <w:tcW w:w="1074" w:type="dxa"/>
          </w:tcPr>
          <w:p w14:paraId="3DF0CB01" w14:textId="77777777" w:rsidR="0060110A" w:rsidRDefault="0060110A" w:rsidP="002B611B">
            <w:pPr>
              <w:pStyle w:val="Unformatted"/>
              <w:rPr>
                <w:sz w:val="24"/>
              </w:rPr>
            </w:pPr>
            <w:r>
              <w:rPr>
                <w:sz w:val="24"/>
              </w:rPr>
              <w:t>3.5</w:t>
            </w:r>
          </w:p>
        </w:tc>
        <w:tc>
          <w:tcPr>
            <w:tcW w:w="1501" w:type="dxa"/>
          </w:tcPr>
          <w:p w14:paraId="59A8A7AC" w14:textId="77777777" w:rsidR="0060110A" w:rsidRDefault="0060110A" w:rsidP="002B611B">
            <w:pPr>
              <w:pStyle w:val="Unformatted"/>
              <w:rPr>
                <w:sz w:val="24"/>
              </w:rPr>
            </w:pPr>
            <w:r>
              <w:rPr>
                <w:sz w:val="24"/>
              </w:rPr>
              <w:t>doc98066</w:t>
            </w:r>
          </w:p>
        </w:tc>
        <w:tc>
          <w:tcPr>
            <w:tcW w:w="1131" w:type="dxa"/>
          </w:tcPr>
          <w:p w14:paraId="3635682C" w14:textId="77777777" w:rsidR="0060110A" w:rsidRDefault="0060110A" w:rsidP="002B611B">
            <w:pPr>
              <w:pStyle w:val="Unformatted"/>
              <w:jc w:val="center"/>
              <w:rPr>
                <w:sz w:val="24"/>
              </w:rPr>
            </w:pPr>
            <w:r>
              <w:rPr>
                <w:sz w:val="24"/>
              </w:rPr>
              <w:t>13.0</w:t>
            </w:r>
          </w:p>
        </w:tc>
        <w:tc>
          <w:tcPr>
            <w:tcW w:w="1329" w:type="dxa"/>
          </w:tcPr>
          <w:p w14:paraId="39EA2F09" w14:textId="77777777" w:rsidR="0060110A" w:rsidRDefault="0060110A" w:rsidP="002B611B">
            <w:pPr>
              <w:pStyle w:val="Unformatted"/>
              <w:jc w:val="center"/>
              <w:rPr>
                <w:sz w:val="24"/>
              </w:rPr>
            </w:pPr>
            <w:r>
              <w:rPr>
                <w:sz w:val="24"/>
              </w:rPr>
              <w:t>10/10/2017</w:t>
            </w:r>
          </w:p>
        </w:tc>
        <w:tc>
          <w:tcPr>
            <w:tcW w:w="1638" w:type="dxa"/>
          </w:tcPr>
          <w:p w14:paraId="681B37F2" w14:textId="77777777" w:rsidR="0060110A" w:rsidRDefault="0060110A" w:rsidP="002B611B">
            <w:pPr>
              <w:pStyle w:val="Unformatted"/>
              <w:jc w:val="center"/>
              <w:rPr>
                <w:sz w:val="24"/>
              </w:rPr>
            </w:pPr>
            <w:r>
              <w:rPr>
                <w:sz w:val="24"/>
              </w:rPr>
              <w:t>EOTSS</w:t>
            </w:r>
          </w:p>
          <w:p w14:paraId="773E2A49" w14:textId="77777777" w:rsidR="0060110A" w:rsidRDefault="0060110A" w:rsidP="002B611B">
            <w:pPr>
              <w:pStyle w:val="Unformatted"/>
              <w:jc w:val="center"/>
              <w:rPr>
                <w:sz w:val="24"/>
              </w:rPr>
            </w:pPr>
            <w:r>
              <w:rPr>
                <w:sz w:val="24"/>
              </w:rPr>
              <w:t>CCA</w:t>
            </w:r>
          </w:p>
          <w:p w14:paraId="26E91786" w14:textId="77777777" w:rsidR="0060110A" w:rsidRDefault="0060110A" w:rsidP="002B611B">
            <w:pPr>
              <w:pStyle w:val="Unformatted"/>
              <w:jc w:val="center"/>
              <w:rPr>
                <w:sz w:val="24"/>
              </w:rPr>
            </w:pPr>
            <w:r>
              <w:rPr>
                <w:sz w:val="24"/>
              </w:rPr>
              <w:t>MH</w:t>
            </w:r>
          </w:p>
          <w:p w14:paraId="573843D3" w14:textId="77777777" w:rsidR="0060110A" w:rsidRDefault="0060110A" w:rsidP="002B611B">
            <w:pPr>
              <w:pStyle w:val="Unformatted"/>
              <w:jc w:val="center"/>
              <w:rPr>
                <w:sz w:val="24"/>
              </w:rPr>
            </w:pPr>
            <w:r>
              <w:rPr>
                <w:sz w:val="24"/>
              </w:rPr>
              <w:t>IV&amp;V</w:t>
            </w:r>
          </w:p>
        </w:tc>
        <w:tc>
          <w:tcPr>
            <w:tcW w:w="3047" w:type="dxa"/>
          </w:tcPr>
          <w:p w14:paraId="248ECED2" w14:textId="77777777" w:rsidR="0060110A" w:rsidRPr="00BD07AE" w:rsidRDefault="0060110A" w:rsidP="002B611B">
            <w:pPr>
              <w:pStyle w:val="Unformatted"/>
              <w:rPr>
                <w:sz w:val="22"/>
              </w:rPr>
            </w:pPr>
            <w:r w:rsidRPr="00BD07AE">
              <w:rPr>
                <w:sz w:val="22"/>
              </w:rPr>
              <w:t>CCA - Eliot Gorman</w:t>
            </w:r>
          </w:p>
          <w:p w14:paraId="15A1079D" w14:textId="77777777" w:rsidR="0060110A" w:rsidRDefault="0060110A" w:rsidP="002B611B">
            <w:pPr>
              <w:pStyle w:val="Unformatted"/>
              <w:rPr>
                <w:sz w:val="22"/>
              </w:rPr>
            </w:pPr>
            <w:r w:rsidRPr="00BD07AE">
              <w:rPr>
                <w:sz w:val="22"/>
              </w:rPr>
              <w:t xml:space="preserve">CCA – </w:t>
            </w:r>
            <w:r>
              <w:rPr>
                <w:sz w:val="22"/>
              </w:rPr>
              <w:t>Andy Graham</w:t>
            </w:r>
          </w:p>
          <w:p w14:paraId="5DADC3C9" w14:textId="77777777" w:rsidR="0060110A" w:rsidRDefault="0060110A" w:rsidP="002B611B">
            <w:pPr>
              <w:pStyle w:val="Unformatted"/>
              <w:rPr>
                <w:sz w:val="22"/>
              </w:rPr>
            </w:pPr>
            <w:r>
              <w:rPr>
                <w:sz w:val="22"/>
              </w:rPr>
              <w:t>MH – Kishan Mallur</w:t>
            </w:r>
          </w:p>
          <w:p w14:paraId="6E3CE73C" w14:textId="77777777" w:rsidR="0060110A" w:rsidRDefault="0060110A" w:rsidP="002B611B">
            <w:pPr>
              <w:pStyle w:val="Unformatted"/>
              <w:rPr>
                <w:sz w:val="22"/>
              </w:rPr>
            </w:pPr>
            <w:r>
              <w:rPr>
                <w:sz w:val="22"/>
              </w:rPr>
              <w:t>MH – Siva Pichaiah</w:t>
            </w:r>
          </w:p>
          <w:p w14:paraId="317FD43F" w14:textId="77777777" w:rsidR="0060110A" w:rsidRDefault="0060110A" w:rsidP="002B611B">
            <w:pPr>
              <w:pStyle w:val="Unformatted"/>
              <w:rPr>
                <w:sz w:val="22"/>
              </w:rPr>
            </w:pPr>
            <w:r>
              <w:rPr>
                <w:sz w:val="24"/>
              </w:rPr>
              <w:t xml:space="preserve">EOTSS </w:t>
            </w:r>
            <w:r>
              <w:rPr>
                <w:sz w:val="22"/>
              </w:rPr>
              <w:t>– Scott Margolis</w:t>
            </w:r>
          </w:p>
          <w:p w14:paraId="0FFE3AA6" w14:textId="77777777" w:rsidR="0060110A" w:rsidRDefault="0060110A" w:rsidP="002B611B">
            <w:pPr>
              <w:pStyle w:val="Unformatted"/>
              <w:rPr>
                <w:sz w:val="22"/>
              </w:rPr>
            </w:pPr>
            <w:r>
              <w:rPr>
                <w:sz w:val="24"/>
              </w:rPr>
              <w:t>EOTSS</w:t>
            </w:r>
            <w:r>
              <w:rPr>
                <w:sz w:val="22"/>
              </w:rPr>
              <w:t xml:space="preserve"> – Scott Young</w:t>
            </w:r>
          </w:p>
          <w:p w14:paraId="271CA9E7" w14:textId="77777777" w:rsidR="0060110A" w:rsidRPr="00BD07AE" w:rsidRDefault="0060110A" w:rsidP="002B611B">
            <w:pPr>
              <w:pStyle w:val="Unformatted"/>
              <w:jc w:val="center"/>
              <w:rPr>
                <w:sz w:val="22"/>
              </w:rPr>
            </w:pPr>
            <w:r>
              <w:rPr>
                <w:sz w:val="22"/>
              </w:rPr>
              <w:t>IV&amp;V – Jim Strasenburgh</w:t>
            </w:r>
          </w:p>
        </w:tc>
      </w:tr>
      <w:tr w:rsidR="0060110A" w:rsidRPr="000F22B9" w14:paraId="005331B8" w14:textId="77777777" w:rsidTr="002B611B">
        <w:trPr>
          <w:jc w:val="center"/>
        </w:trPr>
        <w:tc>
          <w:tcPr>
            <w:tcW w:w="1074" w:type="dxa"/>
          </w:tcPr>
          <w:p w14:paraId="7B101EE3" w14:textId="77777777" w:rsidR="0060110A" w:rsidRDefault="0060110A" w:rsidP="002B611B">
            <w:pPr>
              <w:pStyle w:val="Unformatted"/>
              <w:rPr>
                <w:sz w:val="24"/>
              </w:rPr>
            </w:pPr>
            <w:r>
              <w:rPr>
                <w:sz w:val="24"/>
              </w:rPr>
              <w:t>3.6+</w:t>
            </w:r>
          </w:p>
        </w:tc>
        <w:tc>
          <w:tcPr>
            <w:tcW w:w="1501" w:type="dxa"/>
          </w:tcPr>
          <w:p w14:paraId="347DF3A9" w14:textId="77777777" w:rsidR="0060110A" w:rsidRDefault="0060110A" w:rsidP="002B611B">
            <w:pPr>
              <w:pStyle w:val="Unformatted"/>
              <w:rPr>
                <w:sz w:val="24"/>
              </w:rPr>
            </w:pPr>
            <w:r>
              <w:rPr>
                <w:sz w:val="24"/>
              </w:rPr>
              <w:t>doc98066</w:t>
            </w:r>
          </w:p>
        </w:tc>
        <w:tc>
          <w:tcPr>
            <w:tcW w:w="1131" w:type="dxa"/>
          </w:tcPr>
          <w:p w14:paraId="5EF96459" w14:textId="77777777" w:rsidR="0060110A" w:rsidRDefault="0060110A" w:rsidP="002B611B">
            <w:pPr>
              <w:pStyle w:val="Unformatted"/>
              <w:jc w:val="center"/>
              <w:rPr>
                <w:sz w:val="24"/>
              </w:rPr>
            </w:pPr>
          </w:p>
        </w:tc>
        <w:tc>
          <w:tcPr>
            <w:tcW w:w="1329" w:type="dxa"/>
          </w:tcPr>
          <w:p w14:paraId="208B8EE3" w14:textId="77777777" w:rsidR="0060110A" w:rsidRDefault="0060110A" w:rsidP="002B611B">
            <w:pPr>
              <w:pStyle w:val="Unformatted"/>
              <w:jc w:val="center"/>
              <w:rPr>
                <w:sz w:val="24"/>
              </w:rPr>
            </w:pPr>
          </w:p>
        </w:tc>
        <w:tc>
          <w:tcPr>
            <w:tcW w:w="1638" w:type="dxa"/>
          </w:tcPr>
          <w:p w14:paraId="24F56B2A" w14:textId="77777777" w:rsidR="0060110A" w:rsidRDefault="0060110A" w:rsidP="002B611B">
            <w:pPr>
              <w:pStyle w:val="Unformatted"/>
              <w:jc w:val="center"/>
              <w:rPr>
                <w:sz w:val="24"/>
              </w:rPr>
            </w:pPr>
            <w:r>
              <w:rPr>
                <w:sz w:val="24"/>
              </w:rPr>
              <w:t>EOTSS</w:t>
            </w:r>
          </w:p>
          <w:p w14:paraId="761CF5C8" w14:textId="77777777" w:rsidR="0060110A" w:rsidRDefault="0060110A" w:rsidP="002B611B">
            <w:pPr>
              <w:pStyle w:val="Unformatted"/>
              <w:jc w:val="center"/>
              <w:rPr>
                <w:sz w:val="24"/>
              </w:rPr>
            </w:pPr>
            <w:r>
              <w:rPr>
                <w:sz w:val="24"/>
              </w:rPr>
              <w:t>CCA</w:t>
            </w:r>
          </w:p>
          <w:p w14:paraId="500DFD74" w14:textId="77777777" w:rsidR="0060110A" w:rsidRDefault="0060110A" w:rsidP="002B611B">
            <w:pPr>
              <w:pStyle w:val="Unformatted"/>
              <w:jc w:val="center"/>
              <w:rPr>
                <w:sz w:val="24"/>
              </w:rPr>
            </w:pPr>
            <w:r>
              <w:rPr>
                <w:sz w:val="24"/>
              </w:rPr>
              <w:t>MH</w:t>
            </w:r>
          </w:p>
          <w:p w14:paraId="43C13876" w14:textId="77777777" w:rsidR="0060110A" w:rsidRDefault="0060110A" w:rsidP="002B611B">
            <w:pPr>
              <w:pStyle w:val="Unformatted"/>
              <w:jc w:val="center"/>
              <w:rPr>
                <w:sz w:val="24"/>
              </w:rPr>
            </w:pPr>
            <w:r>
              <w:rPr>
                <w:sz w:val="24"/>
              </w:rPr>
              <w:t>IV&amp;V</w:t>
            </w:r>
          </w:p>
        </w:tc>
        <w:tc>
          <w:tcPr>
            <w:tcW w:w="3047" w:type="dxa"/>
          </w:tcPr>
          <w:p w14:paraId="669FE13B" w14:textId="77777777" w:rsidR="0060110A" w:rsidRPr="00BD07AE" w:rsidRDefault="0060110A" w:rsidP="002B611B">
            <w:pPr>
              <w:pStyle w:val="Unformatted"/>
              <w:rPr>
                <w:sz w:val="22"/>
              </w:rPr>
            </w:pPr>
            <w:r w:rsidRPr="00BD07AE">
              <w:rPr>
                <w:sz w:val="22"/>
              </w:rPr>
              <w:t>CCA - Eliot Gorman</w:t>
            </w:r>
          </w:p>
          <w:p w14:paraId="1E907086" w14:textId="77777777" w:rsidR="0060110A" w:rsidRDefault="0060110A" w:rsidP="002B611B">
            <w:pPr>
              <w:pStyle w:val="Unformatted"/>
              <w:rPr>
                <w:sz w:val="22"/>
              </w:rPr>
            </w:pPr>
            <w:r w:rsidRPr="00BD07AE">
              <w:rPr>
                <w:sz w:val="22"/>
              </w:rPr>
              <w:t xml:space="preserve">CCA – </w:t>
            </w:r>
            <w:r>
              <w:rPr>
                <w:sz w:val="22"/>
              </w:rPr>
              <w:t>Andy Graham</w:t>
            </w:r>
          </w:p>
          <w:p w14:paraId="26398139" w14:textId="77777777" w:rsidR="0060110A" w:rsidRDefault="0060110A" w:rsidP="002B611B">
            <w:pPr>
              <w:pStyle w:val="Unformatted"/>
              <w:rPr>
                <w:sz w:val="22"/>
              </w:rPr>
            </w:pPr>
            <w:r>
              <w:rPr>
                <w:sz w:val="22"/>
              </w:rPr>
              <w:t>MH – Kishan Mallur</w:t>
            </w:r>
          </w:p>
          <w:p w14:paraId="071F388F" w14:textId="77777777" w:rsidR="0060110A" w:rsidRDefault="0060110A" w:rsidP="002B611B">
            <w:pPr>
              <w:pStyle w:val="Unformatted"/>
              <w:rPr>
                <w:sz w:val="22"/>
              </w:rPr>
            </w:pPr>
            <w:r>
              <w:rPr>
                <w:sz w:val="22"/>
              </w:rPr>
              <w:t>MH – Siva Pichaiah</w:t>
            </w:r>
          </w:p>
          <w:p w14:paraId="53C9790D" w14:textId="77777777" w:rsidR="0060110A" w:rsidRDefault="0060110A" w:rsidP="002B611B">
            <w:pPr>
              <w:pStyle w:val="Unformatted"/>
              <w:rPr>
                <w:sz w:val="22"/>
              </w:rPr>
            </w:pPr>
            <w:r>
              <w:rPr>
                <w:sz w:val="24"/>
              </w:rPr>
              <w:t xml:space="preserve">EOTSS </w:t>
            </w:r>
            <w:r>
              <w:rPr>
                <w:sz w:val="22"/>
              </w:rPr>
              <w:t>– Scott Margolis</w:t>
            </w:r>
          </w:p>
          <w:p w14:paraId="7335BCEA" w14:textId="77777777" w:rsidR="0060110A" w:rsidRDefault="0060110A" w:rsidP="002B611B">
            <w:pPr>
              <w:pStyle w:val="Unformatted"/>
              <w:rPr>
                <w:sz w:val="22"/>
              </w:rPr>
            </w:pPr>
            <w:r>
              <w:rPr>
                <w:sz w:val="24"/>
              </w:rPr>
              <w:t>EOTSS</w:t>
            </w:r>
            <w:r>
              <w:rPr>
                <w:sz w:val="22"/>
              </w:rPr>
              <w:t xml:space="preserve"> – Scott Young</w:t>
            </w:r>
          </w:p>
          <w:p w14:paraId="6F9D4B00" w14:textId="77777777" w:rsidR="0060110A" w:rsidRPr="00BD07AE" w:rsidRDefault="0060110A" w:rsidP="002B611B">
            <w:pPr>
              <w:pStyle w:val="Unformatted"/>
              <w:rPr>
                <w:sz w:val="22"/>
              </w:rPr>
            </w:pPr>
            <w:r>
              <w:rPr>
                <w:sz w:val="22"/>
              </w:rPr>
              <w:t xml:space="preserve">IV&amp;V - </w:t>
            </w:r>
            <w:r w:rsidRPr="009E1FE0">
              <w:rPr>
                <w:sz w:val="22"/>
              </w:rPr>
              <w:t>Martin Moseley</w:t>
            </w:r>
          </w:p>
        </w:tc>
      </w:tr>
      <w:tr w:rsidR="0060110A" w:rsidRPr="000F22B9" w14:paraId="277D9E3F" w14:textId="77777777" w:rsidTr="002B611B">
        <w:trPr>
          <w:jc w:val="center"/>
        </w:trPr>
        <w:tc>
          <w:tcPr>
            <w:tcW w:w="1074" w:type="dxa"/>
          </w:tcPr>
          <w:p w14:paraId="12A716EB" w14:textId="77777777" w:rsidR="0060110A" w:rsidRDefault="0060110A" w:rsidP="002B611B">
            <w:pPr>
              <w:pStyle w:val="Unformatted"/>
              <w:rPr>
                <w:sz w:val="24"/>
              </w:rPr>
            </w:pPr>
            <w:r>
              <w:rPr>
                <w:sz w:val="24"/>
              </w:rPr>
              <w:t>4.2+</w:t>
            </w:r>
          </w:p>
        </w:tc>
        <w:tc>
          <w:tcPr>
            <w:tcW w:w="1501" w:type="dxa"/>
          </w:tcPr>
          <w:p w14:paraId="2F26FC42" w14:textId="5D178589" w:rsidR="0060110A" w:rsidRDefault="0060110A" w:rsidP="002B611B">
            <w:pPr>
              <w:pStyle w:val="Unformatted"/>
              <w:rPr>
                <w:sz w:val="24"/>
              </w:rPr>
            </w:pPr>
            <w:hyperlink r:id="rId14" w:history="1">
              <w:r>
                <w:rPr>
                  <w:rStyle w:val="Hyperlink"/>
                  <w:rFonts w:ascii="Calibri" w:hAnsi="Calibri" w:cs="Calibri"/>
                  <w:color w:val="0072C6"/>
                  <w:sz w:val="23"/>
                  <w:szCs w:val="23"/>
                </w:rPr>
                <w:t>HIXIESDOC-1654887115-842</w:t>
              </w:r>
            </w:hyperlink>
          </w:p>
        </w:tc>
        <w:tc>
          <w:tcPr>
            <w:tcW w:w="1131" w:type="dxa"/>
          </w:tcPr>
          <w:p w14:paraId="05A82B61" w14:textId="77777777" w:rsidR="0060110A" w:rsidRDefault="0060110A" w:rsidP="002B611B">
            <w:pPr>
              <w:pStyle w:val="Unformatted"/>
              <w:jc w:val="center"/>
              <w:rPr>
                <w:sz w:val="24"/>
              </w:rPr>
            </w:pPr>
            <w:r>
              <w:rPr>
                <w:sz w:val="24"/>
              </w:rPr>
              <w:t>17.0</w:t>
            </w:r>
          </w:p>
        </w:tc>
        <w:tc>
          <w:tcPr>
            <w:tcW w:w="1329" w:type="dxa"/>
          </w:tcPr>
          <w:p w14:paraId="1F94E528" w14:textId="77777777" w:rsidR="0060110A" w:rsidRDefault="0060110A" w:rsidP="002B611B">
            <w:pPr>
              <w:pStyle w:val="Unformatted"/>
              <w:jc w:val="center"/>
              <w:rPr>
                <w:sz w:val="24"/>
              </w:rPr>
            </w:pPr>
            <w:r>
              <w:rPr>
                <w:sz w:val="24"/>
              </w:rPr>
              <w:t>11/13/2018</w:t>
            </w:r>
          </w:p>
        </w:tc>
        <w:tc>
          <w:tcPr>
            <w:tcW w:w="1638" w:type="dxa"/>
          </w:tcPr>
          <w:p w14:paraId="2E27FCDC" w14:textId="77777777" w:rsidR="0060110A" w:rsidRDefault="0060110A" w:rsidP="002B611B">
            <w:pPr>
              <w:pStyle w:val="Unformatted"/>
              <w:jc w:val="center"/>
              <w:rPr>
                <w:sz w:val="24"/>
              </w:rPr>
            </w:pPr>
            <w:r>
              <w:rPr>
                <w:sz w:val="24"/>
              </w:rPr>
              <w:t>EOTSS</w:t>
            </w:r>
          </w:p>
          <w:p w14:paraId="4F1C48C8" w14:textId="77777777" w:rsidR="0060110A" w:rsidRDefault="0060110A" w:rsidP="002B611B">
            <w:pPr>
              <w:pStyle w:val="Unformatted"/>
              <w:jc w:val="center"/>
              <w:rPr>
                <w:sz w:val="24"/>
              </w:rPr>
            </w:pPr>
            <w:r>
              <w:rPr>
                <w:sz w:val="24"/>
              </w:rPr>
              <w:t>CCA</w:t>
            </w:r>
          </w:p>
          <w:p w14:paraId="0B20F7BA" w14:textId="77777777" w:rsidR="0060110A" w:rsidRDefault="0060110A" w:rsidP="002B611B">
            <w:pPr>
              <w:pStyle w:val="Unformatted"/>
              <w:jc w:val="center"/>
              <w:rPr>
                <w:sz w:val="24"/>
              </w:rPr>
            </w:pPr>
            <w:r>
              <w:rPr>
                <w:sz w:val="24"/>
              </w:rPr>
              <w:t>MH</w:t>
            </w:r>
          </w:p>
          <w:p w14:paraId="0ACC5099" w14:textId="77777777" w:rsidR="0060110A" w:rsidRDefault="0060110A" w:rsidP="002B611B">
            <w:pPr>
              <w:pStyle w:val="Unformatted"/>
              <w:jc w:val="center"/>
              <w:rPr>
                <w:sz w:val="24"/>
              </w:rPr>
            </w:pPr>
            <w:r>
              <w:rPr>
                <w:sz w:val="24"/>
              </w:rPr>
              <w:t>IV&amp;V</w:t>
            </w:r>
          </w:p>
        </w:tc>
        <w:tc>
          <w:tcPr>
            <w:tcW w:w="3047" w:type="dxa"/>
          </w:tcPr>
          <w:p w14:paraId="5B3CAFA2" w14:textId="77777777" w:rsidR="0060110A" w:rsidRPr="00BD07AE" w:rsidRDefault="0060110A" w:rsidP="002B611B">
            <w:pPr>
              <w:pStyle w:val="Unformatted"/>
              <w:rPr>
                <w:sz w:val="22"/>
              </w:rPr>
            </w:pPr>
            <w:r w:rsidRPr="00BD07AE">
              <w:rPr>
                <w:sz w:val="22"/>
              </w:rPr>
              <w:t>CCA - Eliot Gorman</w:t>
            </w:r>
          </w:p>
          <w:p w14:paraId="422AC094" w14:textId="77777777" w:rsidR="0060110A" w:rsidRDefault="0060110A" w:rsidP="002B611B">
            <w:pPr>
              <w:pStyle w:val="Unformatted"/>
              <w:rPr>
                <w:sz w:val="22"/>
              </w:rPr>
            </w:pPr>
            <w:r w:rsidRPr="00BD07AE">
              <w:rPr>
                <w:sz w:val="22"/>
              </w:rPr>
              <w:t xml:space="preserve">CCA – </w:t>
            </w:r>
            <w:r>
              <w:rPr>
                <w:sz w:val="22"/>
              </w:rPr>
              <w:t>Andy Graham</w:t>
            </w:r>
          </w:p>
          <w:p w14:paraId="7D2AC8BA" w14:textId="77777777" w:rsidR="0060110A" w:rsidRDefault="0060110A" w:rsidP="002B611B">
            <w:pPr>
              <w:pStyle w:val="Unformatted"/>
              <w:rPr>
                <w:sz w:val="22"/>
              </w:rPr>
            </w:pPr>
            <w:r>
              <w:rPr>
                <w:sz w:val="22"/>
              </w:rPr>
              <w:t>CCA – Deepthi Namini</w:t>
            </w:r>
          </w:p>
          <w:p w14:paraId="6D63750A" w14:textId="77777777" w:rsidR="0060110A" w:rsidRDefault="0060110A" w:rsidP="002B611B">
            <w:pPr>
              <w:pStyle w:val="Unformatted"/>
              <w:rPr>
                <w:sz w:val="22"/>
              </w:rPr>
            </w:pPr>
            <w:r>
              <w:rPr>
                <w:sz w:val="22"/>
              </w:rPr>
              <w:t>MH – Kishan Mallur</w:t>
            </w:r>
          </w:p>
          <w:p w14:paraId="1B8DE903" w14:textId="77777777" w:rsidR="0060110A" w:rsidRDefault="0060110A" w:rsidP="002B611B">
            <w:pPr>
              <w:pStyle w:val="Unformatted"/>
              <w:rPr>
                <w:sz w:val="22"/>
              </w:rPr>
            </w:pPr>
            <w:r>
              <w:rPr>
                <w:sz w:val="22"/>
              </w:rPr>
              <w:t>MH – Siva Pichaiah</w:t>
            </w:r>
          </w:p>
          <w:p w14:paraId="2E30CC9E" w14:textId="77777777" w:rsidR="0060110A" w:rsidRDefault="0060110A" w:rsidP="002B611B">
            <w:pPr>
              <w:pStyle w:val="Unformatted"/>
              <w:rPr>
                <w:sz w:val="22"/>
              </w:rPr>
            </w:pPr>
            <w:r>
              <w:rPr>
                <w:sz w:val="24"/>
              </w:rPr>
              <w:t xml:space="preserve">EOTSS </w:t>
            </w:r>
            <w:r>
              <w:rPr>
                <w:sz w:val="22"/>
              </w:rPr>
              <w:t>– Scott Margolis</w:t>
            </w:r>
          </w:p>
          <w:p w14:paraId="2126898A" w14:textId="77777777" w:rsidR="0060110A" w:rsidRDefault="0060110A" w:rsidP="002B611B">
            <w:pPr>
              <w:pStyle w:val="Unformatted"/>
              <w:rPr>
                <w:sz w:val="22"/>
              </w:rPr>
            </w:pPr>
            <w:r>
              <w:rPr>
                <w:sz w:val="22"/>
              </w:rPr>
              <w:t>EOTSS – Daniel Henderson</w:t>
            </w:r>
          </w:p>
          <w:p w14:paraId="5E773930" w14:textId="77777777" w:rsidR="0060110A" w:rsidRDefault="0060110A" w:rsidP="002B611B">
            <w:pPr>
              <w:pStyle w:val="Unformatted"/>
              <w:rPr>
                <w:sz w:val="22"/>
              </w:rPr>
            </w:pPr>
            <w:r>
              <w:rPr>
                <w:sz w:val="24"/>
              </w:rPr>
              <w:t>EOTSS</w:t>
            </w:r>
            <w:r>
              <w:rPr>
                <w:sz w:val="22"/>
              </w:rPr>
              <w:t xml:space="preserve"> – Scott Young</w:t>
            </w:r>
          </w:p>
          <w:p w14:paraId="1ED9E046" w14:textId="77777777" w:rsidR="0060110A" w:rsidRDefault="0060110A" w:rsidP="002B611B">
            <w:pPr>
              <w:pStyle w:val="Unformatted"/>
              <w:rPr>
                <w:sz w:val="22"/>
              </w:rPr>
            </w:pPr>
            <w:r>
              <w:rPr>
                <w:sz w:val="22"/>
              </w:rPr>
              <w:t xml:space="preserve">IV&amp;V - </w:t>
            </w:r>
            <w:r w:rsidRPr="009E1FE0">
              <w:rPr>
                <w:sz w:val="22"/>
              </w:rPr>
              <w:t>Martin Moseley</w:t>
            </w:r>
          </w:p>
        </w:tc>
      </w:tr>
      <w:tr w:rsidR="0060110A" w:rsidRPr="000F22B9" w14:paraId="4D478BA6" w14:textId="77777777" w:rsidTr="002B611B">
        <w:trPr>
          <w:jc w:val="center"/>
        </w:trPr>
        <w:tc>
          <w:tcPr>
            <w:tcW w:w="1074" w:type="dxa"/>
          </w:tcPr>
          <w:p w14:paraId="192C8EF0" w14:textId="77777777" w:rsidR="0060110A" w:rsidRDefault="0060110A" w:rsidP="002B611B">
            <w:pPr>
              <w:pStyle w:val="Unformatted"/>
              <w:rPr>
                <w:sz w:val="24"/>
              </w:rPr>
            </w:pPr>
            <w:r>
              <w:rPr>
                <w:sz w:val="24"/>
              </w:rPr>
              <w:t>4.4+</w:t>
            </w:r>
          </w:p>
        </w:tc>
        <w:tc>
          <w:tcPr>
            <w:tcW w:w="1501" w:type="dxa"/>
          </w:tcPr>
          <w:p w14:paraId="5D743B91" w14:textId="4C6FE190" w:rsidR="0060110A" w:rsidRDefault="0060110A" w:rsidP="002B611B">
            <w:pPr>
              <w:pStyle w:val="Unformatted"/>
              <w:rPr>
                <w:sz w:val="24"/>
              </w:rPr>
            </w:pPr>
            <w:hyperlink r:id="rId15" w:history="1">
              <w:r>
                <w:rPr>
                  <w:rStyle w:val="Hyperlink"/>
                  <w:rFonts w:ascii="Calibri" w:hAnsi="Calibri" w:cs="Calibri"/>
                  <w:color w:val="0072C6"/>
                  <w:sz w:val="23"/>
                  <w:szCs w:val="23"/>
                </w:rPr>
                <w:t>HIXIESDOC-1654887115-976</w:t>
              </w:r>
            </w:hyperlink>
          </w:p>
        </w:tc>
        <w:tc>
          <w:tcPr>
            <w:tcW w:w="1131" w:type="dxa"/>
          </w:tcPr>
          <w:p w14:paraId="4F1E1439" w14:textId="77777777" w:rsidR="0060110A" w:rsidRDefault="0060110A" w:rsidP="002B611B">
            <w:pPr>
              <w:pStyle w:val="Unformatted"/>
              <w:jc w:val="center"/>
              <w:rPr>
                <w:sz w:val="24"/>
              </w:rPr>
            </w:pPr>
            <w:r>
              <w:rPr>
                <w:sz w:val="24"/>
              </w:rPr>
              <w:t>18.0</w:t>
            </w:r>
          </w:p>
        </w:tc>
        <w:tc>
          <w:tcPr>
            <w:tcW w:w="1329" w:type="dxa"/>
          </w:tcPr>
          <w:p w14:paraId="4FFAB3C9" w14:textId="77777777" w:rsidR="0060110A" w:rsidRDefault="0060110A" w:rsidP="002B611B">
            <w:pPr>
              <w:pStyle w:val="Unformatted"/>
              <w:jc w:val="center"/>
              <w:rPr>
                <w:sz w:val="24"/>
              </w:rPr>
            </w:pPr>
          </w:p>
        </w:tc>
        <w:tc>
          <w:tcPr>
            <w:tcW w:w="1638" w:type="dxa"/>
          </w:tcPr>
          <w:p w14:paraId="5FD00121" w14:textId="77777777" w:rsidR="0060110A" w:rsidRDefault="0060110A" w:rsidP="002B611B">
            <w:pPr>
              <w:pStyle w:val="Unformatted"/>
              <w:jc w:val="center"/>
              <w:rPr>
                <w:sz w:val="24"/>
              </w:rPr>
            </w:pPr>
            <w:r>
              <w:rPr>
                <w:sz w:val="24"/>
              </w:rPr>
              <w:t>EOTSS</w:t>
            </w:r>
          </w:p>
          <w:p w14:paraId="49C84A65" w14:textId="77777777" w:rsidR="0060110A" w:rsidRDefault="0060110A" w:rsidP="002B611B">
            <w:pPr>
              <w:pStyle w:val="Unformatted"/>
              <w:jc w:val="center"/>
              <w:rPr>
                <w:sz w:val="24"/>
              </w:rPr>
            </w:pPr>
            <w:r>
              <w:rPr>
                <w:sz w:val="24"/>
              </w:rPr>
              <w:t>CCA</w:t>
            </w:r>
          </w:p>
          <w:p w14:paraId="23DAE4C0" w14:textId="77777777" w:rsidR="0060110A" w:rsidRDefault="0060110A" w:rsidP="002B611B">
            <w:pPr>
              <w:pStyle w:val="Unformatted"/>
              <w:jc w:val="center"/>
              <w:rPr>
                <w:sz w:val="24"/>
              </w:rPr>
            </w:pPr>
            <w:r>
              <w:rPr>
                <w:sz w:val="24"/>
              </w:rPr>
              <w:t>MH</w:t>
            </w:r>
          </w:p>
          <w:p w14:paraId="1F866E59" w14:textId="77777777" w:rsidR="0060110A" w:rsidRDefault="0060110A" w:rsidP="002B611B">
            <w:pPr>
              <w:pStyle w:val="Unformatted"/>
              <w:jc w:val="center"/>
              <w:rPr>
                <w:sz w:val="24"/>
              </w:rPr>
            </w:pPr>
            <w:r>
              <w:rPr>
                <w:sz w:val="24"/>
              </w:rPr>
              <w:t>IV&amp;V</w:t>
            </w:r>
          </w:p>
        </w:tc>
        <w:tc>
          <w:tcPr>
            <w:tcW w:w="3047" w:type="dxa"/>
          </w:tcPr>
          <w:p w14:paraId="03440296" w14:textId="77777777" w:rsidR="0060110A" w:rsidRPr="00BD07AE" w:rsidRDefault="0060110A" w:rsidP="002B611B">
            <w:pPr>
              <w:pStyle w:val="Unformatted"/>
              <w:rPr>
                <w:sz w:val="22"/>
              </w:rPr>
            </w:pPr>
            <w:r w:rsidRPr="00BD07AE">
              <w:rPr>
                <w:sz w:val="22"/>
              </w:rPr>
              <w:t>CCA - Eliot Gorman</w:t>
            </w:r>
          </w:p>
          <w:p w14:paraId="6323D516" w14:textId="77777777" w:rsidR="0060110A" w:rsidRDefault="0060110A" w:rsidP="002B611B">
            <w:pPr>
              <w:pStyle w:val="Unformatted"/>
              <w:rPr>
                <w:sz w:val="22"/>
              </w:rPr>
            </w:pPr>
            <w:r w:rsidRPr="00BD07AE">
              <w:rPr>
                <w:sz w:val="22"/>
              </w:rPr>
              <w:t xml:space="preserve">CCA – </w:t>
            </w:r>
            <w:r>
              <w:rPr>
                <w:sz w:val="22"/>
              </w:rPr>
              <w:t>Andy Graham</w:t>
            </w:r>
          </w:p>
          <w:p w14:paraId="70B2875B" w14:textId="77777777" w:rsidR="0060110A" w:rsidRDefault="0060110A" w:rsidP="002B611B">
            <w:pPr>
              <w:pStyle w:val="Unformatted"/>
              <w:rPr>
                <w:sz w:val="22"/>
              </w:rPr>
            </w:pPr>
            <w:r>
              <w:rPr>
                <w:sz w:val="22"/>
              </w:rPr>
              <w:t>CCA – Deepthi Namini</w:t>
            </w:r>
          </w:p>
          <w:p w14:paraId="0BFFA127" w14:textId="77777777" w:rsidR="0060110A" w:rsidRDefault="0060110A" w:rsidP="002B611B">
            <w:pPr>
              <w:pStyle w:val="Unformatted"/>
              <w:rPr>
                <w:sz w:val="22"/>
              </w:rPr>
            </w:pPr>
            <w:r>
              <w:rPr>
                <w:sz w:val="22"/>
              </w:rPr>
              <w:t>MH – Kishan Mallur</w:t>
            </w:r>
          </w:p>
          <w:p w14:paraId="68D608A4" w14:textId="77777777" w:rsidR="0060110A" w:rsidRDefault="0060110A" w:rsidP="002B611B">
            <w:pPr>
              <w:pStyle w:val="Unformatted"/>
              <w:rPr>
                <w:sz w:val="22"/>
              </w:rPr>
            </w:pPr>
            <w:r>
              <w:rPr>
                <w:sz w:val="22"/>
              </w:rPr>
              <w:t>MH – Siva Pichaiah</w:t>
            </w:r>
          </w:p>
          <w:p w14:paraId="7616739C" w14:textId="77777777" w:rsidR="0060110A" w:rsidRDefault="0060110A" w:rsidP="002B611B">
            <w:pPr>
              <w:pStyle w:val="Unformatted"/>
              <w:rPr>
                <w:sz w:val="22"/>
              </w:rPr>
            </w:pPr>
            <w:r>
              <w:rPr>
                <w:sz w:val="24"/>
              </w:rPr>
              <w:t xml:space="preserve">EOTSS </w:t>
            </w:r>
            <w:r>
              <w:rPr>
                <w:sz w:val="22"/>
              </w:rPr>
              <w:t>– Scott Margolis</w:t>
            </w:r>
          </w:p>
          <w:p w14:paraId="565E276C" w14:textId="77777777" w:rsidR="0060110A" w:rsidRDefault="0060110A" w:rsidP="002B611B">
            <w:pPr>
              <w:pStyle w:val="Unformatted"/>
              <w:rPr>
                <w:sz w:val="22"/>
              </w:rPr>
            </w:pPr>
            <w:r>
              <w:rPr>
                <w:sz w:val="22"/>
              </w:rPr>
              <w:t>EOTSS – Daniel Henderson</w:t>
            </w:r>
          </w:p>
          <w:p w14:paraId="751B4EE5" w14:textId="77777777" w:rsidR="0060110A" w:rsidRDefault="0060110A" w:rsidP="002B611B">
            <w:pPr>
              <w:pStyle w:val="Unformatted"/>
              <w:rPr>
                <w:sz w:val="22"/>
              </w:rPr>
            </w:pPr>
            <w:r>
              <w:rPr>
                <w:sz w:val="24"/>
              </w:rPr>
              <w:t>EOTSS</w:t>
            </w:r>
            <w:r>
              <w:rPr>
                <w:sz w:val="22"/>
              </w:rPr>
              <w:t xml:space="preserve"> – Scott Young</w:t>
            </w:r>
          </w:p>
          <w:p w14:paraId="33AEA047" w14:textId="77777777" w:rsidR="0060110A" w:rsidRPr="00BD07AE" w:rsidRDefault="0060110A" w:rsidP="002B611B">
            <w:pPr>
              <w:pStyle w:val="Unformatted"/>
              <w:rPr>
                <w:sz w:val="22"/>
              </w:rPr>
            </w:pPr>
            <w:r>
              <w:rPr>
                <w:sz w:val="22"/>
              </w:rPr>
              <w:t xml:space="preserve">IV&amp;V - </w:t>
            </w:r>
            <w:r w:rsidRPr="009E1FE0">
              <w:rPr>
                <w:sz w:val="22"/>
              </w:rPr>
              <w:t>Martin Moseley</w:t>
            </w:r>
          </w:p>
        </w:tc>
      </w:tr>
      <w:tr w:rsidR="0060110A" w:rsidRPr="000F22B9" w14:paraId="47997B0F" w14:textId="77777777" w:rsidTr="002B611B">
        <w:trPr>
          <w:jc w:val="center"/>
        </w:trPr>
        <w:tc>
          <w:tcPr>
            <w:tcW w:w="1074" w:type="dxa"/>
          </w:tcPr>
          <w:p w14:paraId="4CC54090" w14:textId="77777777" w:rsidR="0060110A" w:rsidRDefault="0060110A" w:rsidP="002B611B">
            <w:pPr>
              <w:pStyle w:val="Unformatted"/>
              <w:rPr>
                <w:sz w:val="24"/>
              </w:rPr>
            </w:pPr>
            <w:r>
              <w:rPr>
                <w:sz w:val="24"/>
              </w:rPr>
              <w:t>4.5</w:t>
            </w:r>
          </w:p>
        </w:tc>
        <w:tc>
          <w:tcPr>
            <w:tcW w:w="1501" w:type="dxa"/>
          </w:tcPr>
          <w:p w14:paraId="464AA54F" w14:textId="3C81B978" w:rsidR="0060110A" w:rsidRDefault="0060110A" w:rsidP="002B611B">
            <w:pPr>
              <w:pStyle w:val="Unformatted"/>
              <w:rPr>
                <w:sz w:val="24"/>
              </w:rPr>
            </w:pPr>
            <w:hyperlink r:id="rId16" w:history="1">
              <w:r>
                <w:rPr>
                  <w:rStyle w:val="Hyperlink"/>
                  <w:rFonts w:ascii="Calibri" w:hAnsi="Calibri" w:cs="Calibri"/>
                  <w:color w:val="0072C6"/>
                  <w:sz w:val="23"/>
                  <w:szCs w:val="23"/>
                </w:rPr>
                <w:t>HIXIESDOC-1654887115-1079</w:t>
              </w:r>
            </w:hyperlink>
          </w:p>
        </w:tc>
        <w:tc>
          <w:tcPr>
            <w:tcW w:w="1131" w:type="dxa"/>
          </w:tcPr>
          <w:p w14:paraId="38B4AF1A" w14:textId="77777777" w:rsidR="0060110A" w:rsidRDefault="0060110A" w:rsidP="002B611B">
            <w:pPr>
              <w:pStyle w:val="Unformatted"/>
              <w:jc w:val="center"/>
              <w:rPr>
                <w:sz w:val="24"/>
              </w:rPr>
            </w:pPr>
            <w:r>
              <w:rPr>
                <w:sz w:val="24"/>
              </w:rPr>
              <w:t>19A</w:t>
            </w:r>
          </w:p>
        </w:tc>
        <w:tc>
          <w:tcPr>
            <w:tcW w:w="1329" w:type="dxa"/>
          </w:tcPr>
          <w:p w14:paraId="06AE4567" w14:textId="77777777" w:rsidR="0060110A" w:rsidRDefault="0060110A" w:rsidP="002B611B">
            <w:pPr>
              <w:pStyle w:val="Unformatted"/>
              <w:jc w:val="center"/>
              <w:rPr>
                <w:sz w:val="24"/>
              </w:rPr>
            </w:pPr>
          </w:p>
        </w:tc>
        <w:tc>
          <w:tcPr>
            <w:tcW w:w="1638" w:type="dxa"/>
          </w:tcPr>
          <w:p w14:paraId="66A9226F" w14:textId="77777777" w:rsidR="0060110A" w:rsidRDefault="0060110A" w:rsidP="002B611B">
            <w:pPr>
              <w:pStyle w:val="Unformatted"/>
              <w:jc w:val="center"/>
              <w:rPr>
                <w:sz w:val="24"/>
              </w:rPr>
            </w:pPr>
            <w:r>
              <w:rPr>
                <w:sz w:val="24"/>
              </w:rPr>
              <w:t>EOTSS</w:t>
            </w:r>
          </w:p>
          <w:p w14:paraId="019AE800" w14:textId="77777777" w:rsidR="0060110A" w:rsidRDefault="0060110A" w:rsidP="002B611B">
            <w:pPr>
              <w:pStyle w:val="Unformatted"/>
              <w:jc w:val="center"/>
              <w:rPr>
                <w:sz w:val="24"/>
              </w:rPr>
            </w:pPr>
            <w:r>
              <w:rPr>
                <w:sz w:val="24"/>
              </w:rPr>
              <w:t>CCA</w:t>
            </w:r>
          </w:p>
          <w:p w14:paraId="2EC2FC27" w14:textId="77777777" w:rsidR="0060110A" w:rsidRDefault="0060110A" w:rsidP="002B611B">
            <w:pPr>
              <w:pStyle w:val="Unformatted"/>
              <w:jc w:val="center"/>
              <w:rPr>
                <w:sz w:val="24"/>
              </w:rPr>
            </w:pPr>
            <w:r>
              <w:rPr>
                <w:sz w:val="24"/>
              </w:rPr>
              <w:t>MH</w:t>
            </w:r>
          </w:p>
          <w:p w14:paraId="095027D5" w14:textId="77777777" w:rsidR="0060110A" w:rsidRDefault="0060110A" w:rsidP="002B611B">
            <w:pPr>
              <w:pStyle w:val="Unformatted"/>
              <w:jc w:val="center"/>
              <w:rPr>
                <w:sz w:val="24"/>
              </w:rPr>
            </w:pPr>
            <w:r>
              <w:rPr>
                <w:sz w:val="24"/>
              </w:rPr>
              <w:t>IV&amp;V</w:t>
            </w:r>
          </w:p>
        </w:tc>
        <w:tc>
          <w:tcPr>
            <w:tcW w:w="3047" w:type="dxa"/>
          </w:tcPr>
          <w:p w14:paraId="6314D62E" w14:textId="77777777" w:rsidR="0060110A" w:rsidRPr="00BD07AE" w:rsidRDefault="0060110A" w:rsidP="002B611B">
            <w:pPr>
              <w:pStyle w:val="Unformatted"/>
              <w:rPr>
                <w:sz w:val="22"/>
              </w:rPr>
            </w:pPr>
            <w:r w:rsidRPr="00BD07AE">
              <w:rPr>
                <w:sz w:val="22"/>
              </w:rPr>
              <w:t>CCA - Eliot Gorman</w:t>
            </w:r>
          </w:p>
          <w:p w14:paraId="316982F5" w14:textId="77777777" w:rsidR="0060110A" w:rsidRDefault="0060110A" w:rsidP="002B611B">
            <w:pPr>
              <w:pStyle w:val="Unformatted"/>
              <w:rPr>
                <w:sz w:val="22"/>
              </w:rPr>
            </w:pPr>
            <w:r w:rsidRPr="00BD07AE">
              <w:rPr>
                <w:sz w:val="22"/>
              </w:rPr>
              <w:t xml:space="preserve">CCA – </w:t>
            </w:r>
            <w:r>
              <w:rPr>
                <w:sz w:val="22"/>
              </w:rPr>
              <w:t>Andy Graham</w:t>
            </w:r>
          </w:p>
          <w:p w14:paraId="37D1C3E0" w14:textId="77777777" w:rsidR="0060110A" w:rsidRDefault="0060110A" w:rsidP="002B611B">
            <w:pPr>
              <w:pStyle w:val="Unformatted"/>
              <w:rPr>
                <w:sz w:val="22"/>
              </w:rPr>
            </w:pPr>
            <w:r>
              <w:rPr>
                <w:sz w:val="22"/>
              </w:rPr>
              <w:t>CCA – Deepthi Namini</w:t>
            </w:r>
          </w:p>
          <w:p w14:paraId="05543E2C" w14:textId="77777777" w:rsidR="0060110A" w:rsidRDefault="0060110A" w:rsidP="002B611B">
            <w:pPr>
              <w:pStyle w:val="Unformatted"/>
              <w:rPr>
                <w:sz w:val="22"/>
              </w:rPr>
            </w:pPr>
            <w:r>
              <w:rPr>
                <w:sz w:val="22"/>
              </w:rPr>
              <w:t>MH – Kishan Mallur</w:t>
            </w:r>
          </w:p>
          <w:p w14:paraId="0BE1D0A4" w14:textId="77777777" w:rsidR="0060110A" w:rsidRDefault="0060110A" w:rsidP="002B611B">
            <w:pPr>
              <w:pStyle w:val="Unformatted"/>
              <w:rPr>
                <w:sz w:val="22"/>
              </w:rPr>
            </w:pPr>
            <w:r>
              <w:rPr>
                <w:sz w:val="22"/>
              </w:rPr>
              <w:t>MH – Siva Pichaiah</w:t>
            </w:r>
          </w:p>
          <w:p w14:paraId="710DCEF5" w14:textId="77777777" w:rsidR="0060110A" w:rsidRDefault="0060110A" w:rsidP="002B611B">
            <w:pPr>
              <w:pStyle w:val="Unformatted"/>
              <w:rPr>
                <w:sz w:val="22"/>
              </w:rPr>
            </w:pPr>
            <w:r>
              <w:rPr>
                <w:sz w:val="24"/>
              </w:rPr>
              <w:t xml:space="preserve">EOTSS </w:t>
            </w:r>
            <w:r>
              <w:rPr>
                <w:sz w:val="22"/>
              </w:rPr>
              <w:t>– Scott Margolis</w:t>
            </w:r>
          </w:p>
          <w:p w14:paraId="39C993BA" w14:textId="77777777" w:rsidR="0060110A" w:rsidRDefault="0060110A" w:rsidP="002B611B">
            <w:pPr>
              <w:pStyle w:val="Unformatted"/>
              <w:rPr>
                <w:sz w:val="22"/>
              </w:rPr>
            </w:pPr>
            <w:r>
              <w:rPr>
                <w:sz w:val="22"/>
              </w:rPr>
              <w:t>EOTSS – Daniel Henderson</w:t>
            </w:r>
          </w:p>
          <w:p w14:paraId="053510D4" w14:textId="77777777" w:rsidR="0060110A" w:rsidRDefault="0060110A" w:rsidP="002B611B">
            <w:pPr>
              <w:pStyle w:val="Unformatted"/>
              <w:rPr>
                <w:sz w:val="22"/>
              </w:rPr>
            </w:pPr>
            <w:r>
              <w:rPr>
                <w:sz w:val="24"/>
              </w:rPr>
              <w:t>EOTSS</w:t>
            </w:r>
            <w:r>
              <w:rPr>
                <w:sz w:val="22"/>
              </w:rPr>
              <w:t xml:space="preserve"> – Scott Young</w:t>
            </w:r>
          </w:p>
          <w:p w14:paraId="5FD348B7" w14:textId="77777777" w:rsidR="0060110A" w:rsidRDefault="0060110A" w:rsidP="002B611B">
            <w:pPr>
              <w:pStyle w:val="Unformatted"/>
              <w:rPr>
                <w:sz w:val="22"/>
              </w:rPr>
            </w:pPr>
            <w:r>
              <w:rPr>
                <w:sz w:val="22"/>
              </w:rPr>
              <w:t xml:space="preserve">IV&amp;V - </w:t>
            </w:r>
            <w:r w:rsidRPr="009E1FE0">
              <w:rPr>
                <w:sz w:val="22"/>
              </w:rPr>
              <w:t>Martin Moseley</w:t>
            </w:r>
          </w:p>
        </w:tc>
      </w:tr>
      <w:tr w:rsidR="0060110A" w:rsidRPr="000F22B9" w14:paraId="550940A4" w14:textId="77777777" w:rsidTr="002B611B">
        <w:trPr>
          <w:jc w:val="center"/>
        </w:trPr>
        <w:tc>
          <w:tcPr>
            <w:tcW w:w="1074" w:type="dxa"/>
          </w:tcPr>
          <w:p w14:paraId="6612BB79" w14:textId="77777777" w:rsidR="0060110A" w:rsidRDefault="0060110A" w:rsidP="002B611B">
            <w:pPr>
              <w:pStyle w:val="Unformatted"/>
              <w:rPr>
                <w:sz w:val="24"/>
              </w:rPr>
            </w:pPr>
            <w:r>
              <w:rPr>
                <w:sz w:val="24"/>
              </w:rPr>
              <w:t>4.6</w:t>
            </w:r>
          </w:p>
        </w:tc>
        <w:tc>
          <w:tcPr>
            <w:tcW w:w="1501" w:type="dxa"/>
          </w:tcPr>
          <w:p w14:paraId="77AF06AB" w14:textId="560DC520" w:rsidR="0060110A" w:rsidRDefault="0060110A" w:rsidP="002B611B">
            <w:pPr>
              <w:pStyle w:val="Unformatted"/>
              <w:rPr>
                <w:sz w:val="24"/>
              </w:rPr>
            </w:pPr>
            <w:hyperlink r:id="rId17" w:history="1">
              <w:r>
                <w:rPr>
                  <w:rStyle w:val="Hyperlink"/>
                  <w:rFonts w:ascii="Calibri" w:hAnsi="Calibri" w:cs="Calibri"/>
                  <w:color w:val="0072C6"/>
                  <w:sz w:val="23"/>
                  <w:szCs w:val="23"/>
                </w:rPr>
                <w:t>HIXIESDOC-1654887115-1186</w:t>
              </w:r>
            </w:hyperlink>
          </w:p>
        </w:tc>
        <w:tc>
          <w:tcPr>
            <w:tcW w:w="1131" w:type="dxa"/>
          </w:tcPr>
          <w:p w14:paraId="109FB5AD" w14:textId="77777777" w:rsidR="0060110A" w:rsidRDefault="0060110A" w:rsidP="002B611B">
            <w:pPr>
              <w:pStyle w:val="Unformatted"/>
              <w:jc w:val="center"/>
              <w:rPr>
                <w:sz w:val="24"/>
              </w:rPr>
            </w:pPr>
            <w:r>
              <w:rPr>
                <w:sz w:val="24"/>
              </w:rPr>
              <w:t>21</w:t>
            </w:r>
          </w:p>
        </w:tc>
        <w:tc>
          <w:tcPr>
            <w:tcW w:w="1329" w:type="dxa"/>
          </w:tcPr>
          <w:p w14:paraId="5A096285" w14:textId="77777777" w:rsidR="0060110A" w:rsidRDefault="0060110A" w:rsidP="002B611B">
            <w:pPr>
              <w:pStyle w:val="Unformatted"/>
              <w:jc w:val="center"/>
              <w:rPr>
                <w:sz w:val="24"/>
              </w:rPr>
            </w:pPr>
            <w:r w:rsidRPr="0047528D">
              <w:rPr>
                <w:sz w:val="24"/>
              </w:rPr>
              <w:t>5/29/2020</w:t>
            </w:r>
          </w:p>
        </w:tc>
        <w:tc>
          <w:tcPr>
            <w:tcW w:w="1638" w:type="dxa"/>
          </w:tcPr>
          <w:p w14:paraId="35157CC2" w14:textId="77777777" w:rsidR="0060110A" w:rsidRDefault="0060110A" w:rsidP="002B611B">
            <w:pPr>
              <w:pStyle w:val="Unformatted"/>
              <w:jc w:val="center"/>
              <w:rPr>
                <w:sz w:val="24"/>
              </w:rPr>
            </w:pPr>
            <w:r>
              <w:rPr>
                <w:sz w:val="24"/>
              </w:rPr>
              <w:t>EOTSS</w:t>
            </w:r>
          </w:p>
          <w:p w14:paraId="145FDC4C" w14:textId="77777777" w:rsidR="0060110A" w:rsidRDefault="0060110A" w:rsidP="002B611B">
            <w:pPr>
              <w:pStyle w:val="Unformatted"/>
              <w:jc w:val="center"/>
              <w:rPr>
                <w:sz w:val="24"/>
              </w:rPr>
            </w:pPr>
            <w:r>
              <w:rPr>
                <w:sz w:val="24"/>
              </w:rPr>
              <w:t>CCA</w:t>
            </w:r>
          </w:p>
          <w:p w14:paraId="3C92FD77" w14:textId="77777777" w:rsidR="0060110A" w:rsidRDefault="0060110A" w:rsidP="002B611B">
            <w:pPr>
              <w:pStyle w:val="Unformatted"/>
              <w:jc w:val="center"/>
              <w:rPr>
                <w:sz w:val="24"/>
              </w:rPr>
            </w:pPr>
            <w:r>
              <w:rPr>
                <w:sz w:val="24"/>
              </w:rPr>
              <w:t>MH</w:t>
            </w:r>
          </w:p>
          <w:p w14:paraId="6E129E5C" w14:textId="77777777" w:rsidR="0060110A" w:rsidRDefault="0060110A" w:rsidP="002B611B">
            <w:pPr>
              <w:pStyle w:val="Unformatted"/>
              <w:jc w:val="center"/>
              <w:rPr>
                <w:sz w:val="24"/>
              </w:rPr>
            </w:pPr>
            <w:r>
              <w:rPr>
                <w:sz w:val="24"/>
              </w:rPr>
              <w:t>IV&amp;V</w:t>
            </w:r>
          </w:p>
        </w:tc>
        <w:tc>
          <w:tcPr>
            <w:tcW w:w="3047" w:type="dxa"/>
          </w:tcPr>
          <w:p w14:paraId="5B523159" w14:textId="77777777" w:rsidR="0060110A" w:rsidRPr="00BD07AE" w:rsidRDefault="0060110A" w:rsidP="002B611B">
            <w:pPr>
              <w:pStyle w:val="Unformatted"/>
              <w:rPr>
                <w:sz w:val="22"/>
              </w:rPr>
            </w:pPr>
            <w:bookmarkStart w:id="4" w:name="_Hlk58575508"/>
            <w:r w:rsidRPr="00BD07AE">
              <w:rPr>
                <w:sz w:val="22"/>
              </w:rPr>
              <w:t>CCA - Eliot Gorman</w:t>
            </w:r>
          </w:p>
          <w:p w14:paraId="7B3BFBF8" w14:textId="77777777" w:rsidR="0060110A" w:rsidRDefault="0060110A" w:rsidP="002B611B">
            <w:pPr>
              <w:pStyle w:val="Unformatted"/>
              <w:rPr>
                <w:sz w:val="22"/>
              </w:rPr>
            </w:pPr>
            <w:r w:rsidRPr="00BD07AE">
              <w:rPr>
                <w:sz w:val="22"/>
              </w:rPr>
              <w:t xml:space="preserve">CCA – </w:t>
            </w:r>
            <w:r>
              <w:rPr>
                <w:sz w:val="22"/>
              </w:rPr>
              <w:t>Andy Graham</w:t>
            </w:r>
          </w:p>
          <w:p w14:paraId="473E54BA" w14:textId="77777777" w:rsidR="0060110A" w:rsidRDefault="0060110A" w:rsidP="002B611B">
            <w:pPr>
              <w:pStyle w:val="Unformatted"/>
              <w:rPr>
                <w:sz w:val="22"/>
              </w:rPr>
            </w:pPr>
            <w:r>
              <w:rPr>
                <w:sz w:val="22"/>
              </w:rPr>
              <w:t>CCA – Deepthi Namini</w:t>
            </w:r>
          </w:p>
          <w:p w14:paraId="3D453252" w14:textId="77777777" w:rsidR="0060110A" w:rsidRDefault="0060110A" w:rsidP="002B611B">
            <w:pPr>
              <w:pStyle w:val="Unformatted"/>
              <w:rPr>
                <w:sz w:val="22"/>
              </w:rPr>
            </w:pPr>
            <w:r>
              <w:rPr>
                <w:sz w:val="22"/>
              </w:rPr>
              <w:t>MH – Kishan Mallur</w:t>
            </w:r>
          </w:p>
          <w:p w14:paraId="22A849F5" w14:textId="77777777" w:rsidR="0060110A" w:rsidRDefault="0060110A" w:rsidP="002B611B">
            <w:pPr>
              <w:pStyle w:val="Unformatted"/>
              <w:rPr>
                <w:sz w:val="22"/>
              </w:rPr>
            </w:pPr>
            <w:r>
              <w:rPr>
                <w:sz w:val="22"/>
              </w:rPr>
              <w:t>MH – Siva Pichaiah</w:t>
            </w:r>
          </w:p>
          <w:p w14:paraId="2D2A1180" w14:textId="77777777" w:rsidR="0060110A" w:rsidRDefault="0060110A" w:rsidP="002B611B">
            <w:pPr>
              <w:pStyle w:val="Unformatted"/>
              <w:rPr>
                <w:sz w:val="22"/>
              </w:rPr>
            </w:pPr>
            <w:r>
              <w:rPr>
                <w:sz w:val="24"/>
              </w:rPr>
              <w:t xml:space="preserve">EOTSS </w:t>
            </w:r>
            <w:r>
              <w:rPr>
                <w:sz w:val="22"/>
              </w:rPr>
              <w:t>– Scott Margolis</w:t>
            </w:r>
          </w:p>
          <w:p w14:paraId="41EE18A4" w14:textId="77777777" w:rsidR="0060110A" w:rsidRDefault="0060110A" w:rsidP="002B611B">
            <w:pPr>
              <w:pStyle w:val="Unformatted"/>
              <w:rPr>
                <w:sz w:val="22"/>
              </w:rPr>
            </w:pPr>
            <w:r>
              <w:rPr>
                <w:sz w:val="22"/>
              </w:rPr>
              <w:t>EOTSS – Daniel Henderson</w:t>
            </w:r>
          </w:p>
          <w:p w14:paraId="66342DCF" w14:textId="77777777" w:rsidR="0060110A" w:rsidRDefault="0060110A" w:rsidP="002B611B">
            <w:pPr>
              <w:pStyle w:val="Unformatted"/>
              <w:rPr>
                <w:sz w:val="22"/>
              </w:rPr>
            </w:pPr>
            <w:r>
              <w:rPr>
                <w:sz w:val="24"/>
              </w:rPr>
              <w:t>EOTSS</w:t>
            </w:r>
            <w:r>
              <w:rPr>
                <w:sz w:val="22"/>
              </w:rPr>
              <w:t xml:space="preserve"> – Jason Hetherington</w:t>
            </w:r>
          </w:p>
          <w:p w14:paraId="7ACE3D0E" w14:textId="77777777" w:rsidR="0060110A" w:rsidRDefault="0060110A" w:rsidP="002B611B">
            <w:pPr>
              <w:pStyle w:val="Unformatted"/>
              <w:rPr>
                <w:sz w:val="22"/>
              </w:rPr>
            </w:pPr>
            <w:r>
              <w:rPr>
                <w:sz w:val="22"/>
              </w:rPr>
              <w:t>IV&amp;V – Wes Atha</w:t>
            </w:r>
            <w:bookmarkEnd w:id="4"/>
          </w:p>
        </w:tc>
      </w:tr>
      <w:tr w:rsidR="0060110A" w:rsidRPr="000F22B9" w14:paraId="5732A00E" w14:textId="77777777" w:rsidTr="002B611B">
        <w:trPr>
          <w:jc w:val="center"/>
        </w:trPr>
        <w:tc>
          <w:tcPr>
            <w:tcW w:w="1074" w:type="dxa"/>
          </w:tcPr>
          <w:p w14:paraId="5F01A579" w14:textId="77777777" w:rsidR="0060110A" w:rsidRDefault="0060110A" w:rsidP="002B611B">
            <w:pPr>
              <w:pStyle w:val="Unformatted"/>
              <w:rPr>
                <w:sz w:val="24"/>
              </w:rPr>
            </w:pPr>
            <w:r>
              <w:rPr>
                <w:sz w:val="24"/>
              </w:rPr>
              <w:t>4.7+</w:t>
            </w:r>
          </w:p>
        </w:tc>
        <w:tc>
          <w:tcPr>
            <w:tcW w:w="1501" w:type="dxa"/>
          </w:tcPr>
          <w:p w14:paraId="5D360140" w14:textId="78320E25" w:rsidR="0060110A" w:rsidRDefault="0060110A" w:rsidP="002B611B">
            <w:pPr>
              <w:pStyle w:val="Unformatted"/>
              <w:rPr>
                <w:sz w:val="24"/>
              </w:rPr>
            </w:pPr>
            <w:hyperlink r:id="rId18" w:tgtFrame="_blank" w:history="1">
              <w:r>
                <w:rPr>
                  <w:rStyle w:val="Hyperlink"/>
                  <w:rFonts w:ascii="Calibri" w:hAnsi="Calibri" w:cs="Calibri"/>
                  <w:color w:val="663399"/>
                  <w:sz w:val="23"/>
                  <w:szCs w:val="23"/>
                </w:rPr>
                <w:t>HIXIESDOC-1654887115-1343</w:t>
              </w:r>
            </w:hyperlink>
          </w:p>
        </w:tc>
        <w:tc>
          <w:tcPr>
            <w:tcW w:w="1131" w:type="dxa"/>
          </w:tcPr>
          <w:p w14:paraId="7BDADC79" w14:textId="77777777" w:rsidR="0060110A" w:rsidRDefault="0060110A" w:rsidP="002B611B">
            <w:pPr>
              <w:pStyle w:val="Unformatted"/>
              <w:jc w:val="center"/>
              <w:rPr>
                <w:sz w:val="24"/>
              </w:rPr>
            </w:pPr>
            <w:r>
              <w:rPr>
                <w:sz w:val="24"/>
              </w:rPr>
              <w:t>22</w:t>
            </w:r>
          </w:p>
        </w:tc>
        <w:tc>
          <w:tcPr>
            <w:tcW w:w="1329" w:type="dxa"/>
          </w:tcPr>
          <w:p w14:paraId="16490133" w14:textId="77777777" w:rsidR="0060110A" w:rsidRDefault="0060110A" w:rsidP="002B611B">
            <w:pPr>
              <w:pStyle w:val="Unformatted"/>
              <w:jc w:val="center"/>
              <w:rPr>
                <w:sz w:val="24"/>
              </w:rPr>
            </w:pPr>
          </w:p>
        </w:tc>
        <w:tc>
          <w:tcPr>
            <w:tcW w:w="1638" w:type="dxa"/>
          </w:tcPr>
          <w:p w14:paraId="09BFC318" w14:textId="77777777" w:rsidR="0060110A" w:rsidRDefault="0060110A" w:rsidP="002B611B">
            <w:pPr>
              <w:pStyle w:val="Unformatted"/>
              <w:jc w:val="center"/>
              <w:rPr>
                <w:sz w:val="24"/>
              </w:rPr>
            </w:pPr>
            <w:r>
              <w:rPr>
                <w:sz w:val="24"/>
              </w:rPr>
              <w:t>EOTSS</w:t>
            </w:r>
          </w:p>
          <w:p w14:paraId="1CAC20B9" w14:textId="77777777" w:rsidR="0060110A" w:rsidRDefault="0060110A" w:rsidP="002B611B">
            <w:pPr>
              <w:pStyle w:val="Unformatted"/>
              <w:jc w:val="center"/>
              <w:rPr>
                <w:sz w:val="24"/>
              </w:rPr>
            </w:pPr>
            <w:r>
              <w:rPr>
                <w:sz w:val="24"/>
              </w:rPr>
              <w:t>CCA</w:t>
            </w:r>
          </w:p>
          <w:p w14:paraId="12702B1B" w14:textId="77777777" w:rsidR="0060110A" w:rsidRDefault="0060110A" w:rsidP="002B611B">
            <w:pPr>
              <w:pStyle w:val="Unformatted"/>
              <w:jc w:val="center"/>
              <w:rPr>
                <w:sz w:val="24"/>
              </w:rPr>
            </w:pPr>
            <w:r>
              <w:rPr>
                <w:sz w:val="24"/>
              </w:rPr>
              <w:t>MH</w:t>
            </w:r>
          </w:p>
          <w:p w14:paraId="743272BD" w14:textId="77777777" w:rsidR="0060110A" w:rsidRDefault="0060110A" w:rsidP="002B611B">
            <w:pPr>
              <w:pStyle w:val="Unformatted"/>
              <w:jc w:val="center"/>
              <w:rPr>
                <w:sz w:val="24"/>
              </w:rPr>
            </w:pPr>
            <w:r>
              <w:rPr>
                <w:sz w:val="24"/>
              </w:rPr>
              <w:t>IV&amp;V</w:t>
            </w:r>
          </w:p>
        </w:tc>
        <w:tc>
          <w:tcPr>
            <w:tcW w:w="3047" w:type="dxa"/>
          </w:tcPr>
          <w:p w14:paraId="4E68A4E3" w14:textId="77777777" w:rsidR="0060110A" w:rsidRDefault="0060110A" w:rsidP="002B611B">
            <w:pPr>
              <w:pStyle w:val="Unformatted"/>
              <w:rPr>
                <w:sz w:val="22"/>
              </w:rPr>
            </w:pPr>
            <w:r w:rsidRPr="00BD07AE">
              <w:rPr>
                <w:sz w:val="22"/>
              </w:rPr>
              <w:t xml:space="preserve">CCA – </w:t>
            </w:r>
            <w:r>
              <w:rPr>
                <w:sz w:val="22"/>
              </w:rPr>
              <w:t>Andy Graham (Even)</w:t>
            </w:r>
          </w:p>
          <w:p w14:paraId="1F8A656B" w14:textId="77777777" w:rsidR="0060110A" w:rsidRDefault="0060110A" w:rsidP="002B611B">
            <w:pPr>
              <w:pStyle w:val="Unformatted"/>
              <w:rPr>
                <w:sz w:val="22"/>
              </w:rPr>
            </w:pPr>
            <w:r>
              <w:rPr>
                <w:sz w:val="22"/>
              </w:rPr>
              <w:t>CCA – Pallavi Pagidipala</w:t>
            </w:r>
          </w:p>
          <w:p w14:paraId="1B618241" w14:textId="77777777" w:rsidR="0060110A" w:rsidRDefault="0060110A" w:rsidP="002B611B">
            <w:pPr>
              <w:pStyle w:val="Unformatted"/>
              <w:rPr>
                <w:sz w:val="22"/>
              </w:rPr>
            </w:pPr>
            <w:r>
              <w:rPr>
                <w:sz w:val="22"/>
              </w:rPr>
              <w:t>CCA – Adam Provost (Odd)</w:t>
            </w:r>
          </w:p>
          <w:p w14:paraId="06CEBCED" w14:textId="77777777" w:rsidR="0060110A" w:rsidRDefault="0060110A" w:rsidP="002B611B">
            <w:pPr>
              <w:pStyle w:val="Unformatted"/>
              <w:rPr>
                <w:sz w:val="22"/>
              </w:rPr>
            </w:pPr>
            <w:r>
              <w:rPr>
                <w:sz w:val="22"/>
              </w:rPr>
              <w:t>CCA – Deepthi Namini</w:t>
            </w:r>
          </w:p>
          <w:p w14:paraId="4432843F" w14:textId="77777777" w:rsidR="0060110A" w:rsidRDefault="0060110A" w:rsidP="002B611B">
            <w:pPr>
              <w:pStyle w:val="Unformatted"/>
              <w:rPr>
                <w:sz w:val="22"/>
              </w:rPr>
            </w:pPr>
            <w:r>
              <w:rPr>
                <w:sz w:val="22"/>
              </w:rPr>
              <w:t>MH – David Rigazio</w:t>
            </w:r>
          </w:p>
          <w:p w14:paraId="61084EE9" w14:textId="77777777" w:rsidR="0060110A" w:rsidRDefault="0060110A" w:rsidP="002B611B">
            <w:pPr>
              <w:pStyle w:val="Unformatted"/>
              <w:rPr>
                <w:sz w:val="22"/>
              </w:rPr>
            </w:pPr>
            <w:r>
              <w:rPr>
                <w:sz w:val="22"/>
              </w:rPr>
              <w:t>MH - Santosh Reddy</w:t>
            </w:r>
          </w:p>
          <w:p w14:paraId="16C81B50" w14:textId="77777777" w:rsidR="0060110A" w:rsidRDefault="0060110A" w:rsidP="002B611B">
            <w:pPr>
              <w:pStyle w:val="Unformatted"/>
              <w:rPr>
                <w:sz w:val="22"/>
              </w:rPr>
            </w:pPr>
            <w:r>
              <w:rPr>
                <w:sz w:val="22"/>
              </w:rPr>
              <w:t>MH – Brendan Biggins</w:t>
            </w:r>
          </w:p>
          <w:p w14:paraId="15CC774D" w14:textId="77777777" w:rsidR="0060110A" w:rsidRDefault="0060110A" w:rsidP="002B611B">
            <w:pPr>
              <w:pStyle w:val="Unformatted"/>
              <w:rPr>
                <w:sz w:val="22"/>
              </w:rPr>
            </w:pPr>
            <w:r>
              <w:rPr>
                <w:sz w:val="22"/>
              </w:rPr>
              <w:t>MH – Siva Pichaiah</w:t>
            </w:r>
          </w:p>
          <w:p w14:paraId="60097107" w14:textId="77777777" w:rsidR="0060110A" w:rsidRDefault="0060110A" w:rsidP="002B611B">
            <w:pPr>
              <w:pStyle w:val="Unformatted"/>
              <w:rPr>
                <w:sz w:val="22"/>
              </w:rPr>
            </w:pPr>
            <w:r>
              <w:rPr>
                <w:sz w:val="22"/>
              </w:rPr>
              <w:t>EOTSS – Yegor Yegorov</w:t>
            </w:r>
          </w:p>
          <w:p w14:paraId="65421240" w14:textId="77777777" w:rsidR="0060110A" w:rsidRDefault="0060110A" w:rsidP="002B611B">
            <w:pPr>
              <w:pStyle w:val="Unformatted"/>
              <w:rPr>
                <w:sz w:val="22"/>
              </w:rPr>
            </w:pPr>
            <w:r>
              <w:rPr>
                <w:sz w:val="22"/>
              </w:rPr>
              <w:t>EOTSS – Daniel Henderson</w:t>
            </w:r>
          </w:p>
          <w:p w14:paraId="32C312FE" w14:textId="77777777" w:rsidR="0060110A" w:rsidRDefault="0060110A" w:rsidP="002B611B">
            <w:pPr>
              <w:pStyle w:val="Unformatted"/>
              <w:rPr>
                <w:sz w:val="22"/>
              </w:rPr>
            </w:pPr>
            <w:r>
              <w:rPr>
                <w:sz w:val="24"/>
              </w:rPr>
              <w:t>EOTSS</w:t>
            </w:r>
            <w:r>
              <w:rPr>
                <w:sz w:val="22"/>
              </w:rPr>
              <w:t xml:space="preserve"> – Jason Hetherington</w:t>
            </w:r>
          </w:p>
          <w:p w14:paraId="00BC69C7" w14:textId="77777777" w:rsidR="0060110A" w:rsidRPr="00BD07AE" w:rsidRDefault="0060110A" w:rsidP="002B611B">
            <w:pPr>
              <w:pStyle w:val="Unformatted"/>
              <w:rPr>
                <w:sz w:val="22"/>
              </w:rPr>
            </w:pPr>
            <w:r>
              <w:rPr>
                <w:sz w:val="22"/>
              </w:rPr>
              <w:t>IV&amp;V – Wes Atha</w:t>
            </w:r>
            <w:r w:rsidRPr="00BD07AE">
              <w:rPr>
                <w:sz w:val="22"/>
              </w:rPr>
              <w:t xml:space="preserve"> </w:t>
            </w:r>
          </w:p>
        </w:tc>
      </w:tr>
      <w:tr w:rsidR="0060110A" w:rsidRPr="000F22B9" w14:paraId="79CCEA84" w14:textId="77777777" w:rsidTr="002B611B">
        <w:trPr>
          <w:jc w:val="center"/>
        </w:trPr>
        <w:tc>
          <w:tcPr>
            <w:tcW w:w="1074" w:type="dxa"/>
          </w:tcPr>
          <w:p w14:paraId="4C330BBC" w14:textId="77777777" w:rsidR="0060110A" w:rsidRDefault="0060110A" w:rsidP="002B611B">
            <w:pPr>
              <w:pStyle w:val="Unformatted"/>
              <w:rPr>
                <w:sz w:val="24"/>
              </w:rPr>
            </w:pPr>
            <w:r>
              <w:rPr>
                <w:sz w:val="24"/>
              </w:rPr>
              <w:t>4.7.2</w:t>
            </w:r>
          </w:p>
        </w:tc>
        <w:tc>
          <w:tcPr>
            <w:tcW w:w="1501" w:type="dxa"/>
          </w:tcPr>
          <w:p w14:paraId="5D55F7A6" w14:textId="1A5B2162" w:rsidR="0060110A" w:rsidRDefault="0060110A" w:rsidP="002B611B">
            <w:pPr>
              <w:spacing w:before="120"/>
              <w:rPr>
                <w:rFonts w:ascii="Calibri" w:hAnsi="Calibri" w:cs="Calibri"/>
                <w:sz w:val="23"/>
                <w:szCs w:val="23"/>
              </w:rPr>
            </w:pPr>
            <w:hyperlink r:id="rId19" w:tgtFrame="_blank" w:history="1">
              <w:r>
                <w:rPr>
                  <w:rStyle w:val="Hyperlink"/>
                  <w:rFonts w:ascii="Calibri" w:hAnsi="Calibri" w:cs="Calibri"/>
                  <w:color w:val="663399"/>
                  <w:sz w:val="23"/>
                  <w:szCs w:val="23"/>
                </w:rPr>
                <w:t>HIXIESDOC-1654887115-1354</w:t>
              </w:r>
            </w:hyperlink>
          </w:p>
          <w:p w14:paraId="460A78AA" w14:textId="77777777" w:rsidR="0060110A" w:rsidRDefault="0060110A" w:rsidP="002B611B">
            <w:pPr>
              <w:pStyle w:val="Unformatted"/>
            </w:pPr>
          </w:p>
        </w:tc>
        <w:tc>
          <w:tcPr>
            <w:tcW w:w="1131" w:type="dxa"/>
          </w:tcPr>
          <w:p w14:paraId="1AC3F80A" w14:textId="77777777" w:rsidR="0060110A" w:rsidRDefault="0060110A" w:rsidP="002B611B">
            <w:pPr>
              <w:pStyle w:val="Unformatted"/>
              <w:jc w:val="center"/>
              <w:rPr>
                <w:sz w:val="24"/>
              </w:rPr>
            </w:pPr>
            <w:r>
              <w:rPr>
                <w:sz w:val="24"/>
              </w:rPr>
              <w:t>22.5</w:t>
            </w:r>
          </w:p>
        </w:tc>
        <w:tc>
          <w:tcPr>
            <w:tcW w:w="1329" w:type="dxa"/>
          </w:tcPr>
          <w:p w14:paraId="6B0F48C9" w14:textId="77777777" w:rsidR="0060110A" w:rsidRDefault="0060110A" w:rsidP="002B611B">
            <w:pPr>
              <w:pStyle w:val="Unformatted"/>
              <w:jc w:val="center"/>
              <w:rPr>
                <w:sz w:val="24"/>
              </w:rPr>
            </w:pPr>
          </w:p>
        </w:tc>
        <w:tc>
          <w:tcPr>
            <w:tcW w:w="1638" w:type="dxa"/>
          </w:tcPr>
          <w:p w14:paraId="446826DA" w14:textId="77777777" w:rsidR="0060110A" w:rsidRDefault="0060110A" w:rsidP="002B611B">
            <w:pPr>
              <w:pStyle w:val="Unformatted"/>
              <w:jc w:val="center"/>
              <w:rPr>
                <w:sz w:val="24"/>
              </w:rPr>
            </w:pPr>
            <w:r>
              <w:rPr>
                <w:sz w:val="24"/>
              </w:rPr>
              <w:t>EOTSS</w:t>
            </w:r>
          </w:p>
          <w:p w14:paraId="6AA75F52" w14:textId="77777777" w:rsidR="0060110A" w:rsidRDefault="0060110A" w:rsidP="002B611B">
            <w:pPr>
              <w:pStyle w:val="Unformatted"/>
              <w:jc w:val="center"/>
              <w:rPr>
                <w:sz w:val="24"/>
              </w:rPr>
            </w:pPr>
            <w:r>
              <w:rPr>
                <w:sz w:val="24"/>
              </w:rPr>
              <w:t>CCA</w:t>
            </w:r>
          </w:p>
          <w:p w14:paraId="3200BCBC" w14:textId="77777777" w:rsidR="0060110A" w:rsidRDefault="0060110A" w:rsidP="002B611B">
            <w:pPr>
              <w:pStyle w:val="Unformatted"/>
              <w:jc w:val="center"/>
              <w:rPr>
                <w:sz w:val="24"/>
              </w:rPr>
            </w:pPr>
            <w:r>
              <w:rPr>
                <w:sz w:val="24"/>
              </w:rPr>
              <w:t>MH</w:t>
            </w:r>
          </w:p>
          <w:p w14:paraId="61553A02" w14:textId="77777777" w:rsidR="0060110A" w:rsidRDefault="0060110A" w:rsidP="002B611B">
            <w:pPr>
              <w:pStyle w:val="Unformatted"/>
              <w:jc w:val="center"/>
              <w:rPr>
                <w:sz w:val="24"/>
              </w:rPr>
            </w:pPr>
            <w:r>
              <w:rPr>
                <w:sz w:val="24"/>
              </w:rPr>
              <w:t>IV&amp;V</w:t>
            </w:r>
          </w:p>
        </w:tc>
        <w:tc>
          <w:tcPr>
            <w:tcW w:w="3047" w:type="dxa"/>
          </w:tcPr>
          <w:p w14:paraId="1D9F4408" w14:textId="77777777" w:rsidR="0060110A" w:rsidRDefault="0060110A" w:rsidP="002B611B">
            <w:pPr>
              <w:pStyle w:val="Unformatted"/>
              <w:rPr>
                <w:sz w:val="22"/>
              </w:rPr>
            </w:pPr>
            <w:r w:rsidRPr="00BD07AE">
              <w:rPr>
                <w:sz w:val="22"/>
              </w:rPr>
              <w:t xml:space="preserve">CCA – </w:t>
            </w:r>
            <w:r>
              <w:rPr>
                <w:sz w:val="22"/>
              </w:rPr>
              <w:t>Andy Graham (Even)</w:t>
            </w:r>
          </w:p>
          <w:p w14:paraId="0201B091" w14:textId="77777777" w:rsidR="0060110A" w:rsidRDefault="0060110A" w:rsidP="002B611B">
            <w:pPr>
              <w:pStyle w:val="Unformatted"/>
              <w:rPr>
                <w:sz w:val="22"/>
              </w:rPr>
            </w:pPr>
            <w:r>
              <w:rPr>
                <w:sz w:val="22"/>
              </w:rPr>
              <w:t>CCA – Pallavi Pagidipala</w:t>
            </w:r>
          </w:p>
          <w:p w14:paraId="15DF4CFF" w14:textId="77777777" w:rsidR="0060110A" w:rsidRDefault="0060110A" w:rsidP="002B611B">
            <w:pPr>
              <w:pStyle w:val="Unformatted"/>
              <w:rPr>
                <w:sz w:val="22"/>
              </w:rPr>
            </w:pPr>
            <w:r>
              <w:rPr>
                <w:sz w:val="22"/>
              </w:rPr>
              <w:t>CCA – Adam Provost (Odd)</w:t>
            </w:r>
          </w:p>
          <w:p w14:paraId="32998D75" w14:textId="77777777" w:rsidR="0060110A" w:rsidRDefault="0060110A" w:rsidP="002B611B">
            <w:pPr>
              <w:pStyle w:val="Unformatted"/>
              <w:rPr>
                <w:sz w:val="22"/>
              </w:rPr>
            </w:pPr>
            <w:r>
              <w:rPr>
                <w:sz w:val="22"/>
              </w:rPr>
              <w:t>CCA – Deepthi Namini</w:t>
            </w:r>
          </w:p>
          <w:p w14:paraId="47D4A289" w14:textId="77777777" w:rsidR="0060110A" w:rsidRDefault="0060110A" w:rsidP="002B611B">
            <w:pPr>
              <w:pStyle w:val="Unformatted"/>
              <w:rPr>
                <w:sz w:val="22"/>
              </w:rPr>
            </w:pPr>
            <w:r>
              <w:rPr>
                <w:sz w:val="22"/>
              </w:rPr>
              <w:t>MH – David Rigazio</w:t>
            </w:r>
          </w:p>
          <w:p w14:paraId="436C443A" w14:textId="77777777" w:rsidR="0060110A" w:rsidRDefault="0060110A" w:rsidP="002B611B">
            <w:pPr>
              <w:pStyle w:val="Unformatted"/>
              <w:rPr>
                <w:sz w:val="22"/>
              </w:rPr>
            </w:pPr>
            <w:r>
              <w:rPr>
                <w:sz w:val="22"/>
              </w:rPr>
              <w:t>MH - Santosh Reddy</w:t>
            </w:r>
          </w:p>
          <w:p w14:paraId="2B823279" w14:textId="77777777" w:rsidR="0060110A" w:rsidRDefault="0060110A" w:rsidP="002B611B">
            <w:pPr>
              <w:pStyle w:val="Unformatted"/>
              <w:rPr>
                <w:sz w:val="22"/>
              </w:rPr>
            </w:pPr>
            <w:r>
              <w:rPr>
                <w:sz w:val="22"/>
              </w:rPr>
              <w:t>MH – Brendan Biggins</w:t>
            </w:r>
          </w:p>
          <w:p w14:paraId="3CD717C9" w14:textId="77777777" w:rsidR="0060110A" w:rsidRDefault="0060110A" w:rsidP="002B611B">
            <w:pPr>
              <w:pStyle w:val="Unformatted"/>
              <w:rPr>
                <w:sz w:val="22"/>
              </w:rPr>
            </w:pPr>
            <w:r>
              <w:rPr>
                <w:sz w:val="22"/>
              </w:rPr>
              <w:t>MH – Siva Pichaiah</w:t>
            </w:r>
          </w:p>
          <w:p w14:paraId="22B84CF8" w14:textId="77777777" w:rsidR="0060110A" w:rsidRDefault="0060110A" w:rsidP="002B611B">
            <w:pPr>
              <w:pStyle w:val="Unformatted"/>
              <w:rPr>
                <w:sz w:val="22"/>
              </w:rPr>
            </w:pPr>
            <w:r>
              <w:rPr>
                <w:sz w:val="22"/>
              </w:rPr>
              <w:t>EOTSS – Yegor Yegorov</w:t>
            </w:r>
          </w:p>
          <w:p w14:paraId="136D7C7F" w14:textId="77777777" w:rsidR="0060110A" w:rsidRDefault="0060110A" w:rsidP="002B611B">
            <w:pPr>
              <w:pStyle w:val="Unformatted"/>
              <w:rPr>
                <w:sz w:val="22"/>
              </w:rPr>
            </w:pPr>
            <w:r>
              <w:rPr>
                <w:sz w:val="22"/>
              </w:rPr>
              <w:t>EOTSS – Frank Estabrook</w:t>
            </w:r>
          </w:p>
          <w:p w14:paraId="6A4DC2AA" w14:textId="77777777" w:rsidR="0060110A" w:rsidRDefault="0060110A" w:rsidP="002B611B">
            <w:pPr>
              <w:pStyle w:val="Unformatted"/>
              <w:rPr>
                <w:sz w:val="22"/>
              </w:rPr>
            </w:pPr>
            <w:r>
              <w:rPr>
                <w:sz w:val="22"/>
              </w:rPr>
              <w:t>EOTSS – Daniel Henderson</w:t>
            </w:r>
          </w:p>
          <w:p w14:paraId="4431EC3E" w14:textId="77777777" w:rsidR="0060110A" w:rsidRDefault="0060110A" w:rsidP="002B611B">
            <w:pPr>
              <w:pStyle w:val="Unformatted"/>
              <w:rPr>
                <w:sz w:val="22"/>
              </w:rPr>
            </w:pPr>
            <w:r>
              <w:rPr>
                <w:sz w:val="24"/>
              </w:rPr>
              <w:t>EOTSS</w:t>
            </w:r>
            <w:r>
              <w:rPr>
                <w:sz w:val="22"/>
              </w:rPr>
              <w:t xml:space="preserve"> – Jason Hetherington</w:t>
            </w:r>
          </w:p>
          <w:p w14:paraId="4A40E35C" w14:textId="77777777" w:rsidR="0060110A" w:rsidRDefault="0060110A" w:rsidP="002B611B">
            <w:pPr>
              <w:pStyle w:val="Unformatted"/>
              <w:rPr>
                <w:sz w:val="22"/>
              </w:rPr>
            </w:pPr>
            <w:r>
              <w:rPr>
                <w:sz w:val="22"/>
              </w:rPr>
              <w:t>IV&amp;V – Wes Atha</w:t>
            </w:r>
          </w:p>
          <w:p w14:paraId="365F1C49" w14:textId="77777777" w:rsidR="0060110A" w:rsidRPr="00BD07AE" w:rsidRDefault="0060110A" w:rsidP="002B611B">
            <w:pPr>
              <w:pStyle w:val="Unformatted"/>
              <w:rPr>
                <w:sz w:val="22"/>
              </w:rPr>
            </w:pPr>
            <w:r>
              <w:rPr>
                <w:sz w:val="22"/>
              </w:rPr>
              <w:t>IV&amp;V – Ryan Ratfield</w:t>
            </w:r>
          </w:p>
        </w:tc>
      </w:tr>
      <w:tr w:rsidR="0060110A" w:rsidRPr="000F22B9" w14:paraId="385DAC2D" w14:textId="77777777" w:rsidTr="002B611B">
        <w:trPr>
          <w:jc w:val="center"/>
        </w:trPr>
        <w:tc>
          <w:tcPr>
            <w:tcW w:w="1074" w:type="dxa"/>
          </w:tcPr>
          <w:p w14:paraId="454DCD87" w14:textId="77777777" w:rsidR="0060110A" w:rsidRDefault="0060110A" w:rsidP="002B611B">
            <w:pPr>
              <w:pStyle w:val="Unformatted"/>
              <w:rPr>
                <w:sz w:val="24"/>
              </w:rPr>
            </w:pPr>
            <w:r>
              <w:rPr>
                <w:sz w:val="24"/>
              </w:rPr>
              <w:t>4.7.3</w:t>
            </w:r>
          </w:p>
          <w:p w14:paraId="21AA5549" w14:textId="77777777" w:rsidR="0060110A" w:rsidRDefault="0060110A" w:rsidP="002B611B">
            <w:pPr>
              <w:pStyle w:val="Unformatted"/>
              <w:rPr>
                <w:sz w:val="24"/>
              </w:rPr>
            </w:pPr>
            <w:r>
              <w:rPr>
                <w:sz w:val="24"/>
              </w:rPr>
              <w:t>4.7.4</w:t>
            </w:r>
          </w:p>
          <w:p w14:paraId="54D28C62" w14:textId="34CE4448" w:rsidR="001D211D" w:rsidRDefault="001D211D" w:rsidP="002B611B">
            <w:pPr>
              <w:pStyle w:val="Unformatted"/>
              <w:rPr>
                <w:sz w:val="24"/>
              </w:rPr>
            </w:pPr>
            <w:r>
              <w:rPr>
                <w:sz w:val="24"/>
              </w:rPr>
              <w:t>4.7.5</w:t>
            </w:r>
          </w:p>
        </w:tc>
        <w:tc>
          <w:tcPr>
            <w:tcW w:w="1501" w:type="dxa"/>
          </w:tcPr>
          <w:p w14:paraId="435CEC2F" w14:textId="55DD1903" w:rsidR="00B47842" w:rsidRDefault="00B47842" w:rsidP="00B47842">
            <w:pPr>
              <w:spacing w:before="120"/>
              <w:rPr>
                <w:rFonts w:ascii="Calibri" w:hAnsi="Calibri" w:cs="Calibri"/>
                <w:sz w:val="23"/>
                <w:szCs w:val="23"/>
              </w:rPr>
            </w:pPr>
            <w:hyperlink r:id="rId20" w:tgtFrame="_blank" w:history="1">
              <w:r>
                <w:rPr>
                  <w:rStyle w:val="Hyperlink"/>
                  <w:rFonts w:ascii="Calibri" w:hAnsi="Calibri" w:cs="Calibri"/>
                  <w:color w:val="0072C6"/>
                  <w:sz w:val="23"/>
                  <w:szCs w:val="23"/>
                </w:rPr>
                <w:t>HIXIESDOC-1654887115-1374</w:t>
              </w:r>
            </w:hyperlink>
          </w:p>
          <w:p w14:paraId="2C606B5D" w14:textId="77777777" w:rsidR="0060110A" w:rsidRDefault="0060110A" w:rsidP="002B611B">
            <w:pPr>
              <w:spacing w:before="120"/>
            </w:pPr>
          </w:p>
        </w:tc>
        <w:tc>
          <w:tcPr>
            <w:tcW w:w="1131" w:type="dxa"/>
          </w:tcPr>
          <w:p w14:paraId="0A038782" w14:textId="77777777" w:rsidR="0060110A" w:rsidRDefault="0060110A" w:rsidP="002B611B">
            <w:pPr>
              <w:pStyle w:val="Unformatted"/>
              <w:jc w:val="center"/>
              <w:rPr>
                <w:sz w:val="24"/>
              </w:rPr>
            </w:pPr>
            <w:r>
              <w:rPr>
                <w:sz w:val="24"/>
              </w:rPr>
              <w:t>23.0</w:t>
            </w:r>
          </w:p>
        </w:tc>
        <w:tc>
          <w:tcPr>
            <w:tcW w:w="1329" w:type="dxa"/>
          </w:tcPr>
          <w:p w14:paraId="44724CF5" w14:textId="77777777" w:rsidR="0060110A" w:rsidRDefault="0060110A" w:rsidP="002B611B">
            <w:pPr>
              <w:pStyle w:val="Unformatted"/>
              <w:jc w:val="center"/>
              <w:rPr>
                <w:sz w:val="24"/>
              </w:rPr>
            </w:pPr>
          </w:p>
        </w:tc>
        <w:tc>
          <w:tcPr>
            <w:tcW w:w="1638" w:type="dxa"/>
          </w:tcPr>
          <w:p w14:paraId="6FFF3ED3" w14:textId="77777777" w:rsidR="0060110A" w:rsidRDefault="0060110A" w:rsidP="002B611B">
            <w:pPr>
              <w:pStyle w:val="Unformatted"/>
              <w:jc w:val="center"/>
              <w:rPr>
                <w:sz w:val="24"/>
              </w:rPr>
            </w:pPr>
            <w:r>
              <w:rPr>
                <w:sz w:val="24"/>
              </w:rPr>
              <w:t>EOTSS</w:t>
            </w:r>
          </w:p>
          <w:p w14:paraId="2E1A0D1B" w14:textId="77777777" w:rsidR="0060110A" w:rsidRDefault="0060110A" w:rsidP="002B611B">
            <w:pPr>
              <w:pStyle w:val="Unformatted"/>
              <w:jc w:val="center"/>
              <w:rPr>
                <w:sz w:val="24"/>
              </w:rPr>
            </w:pPr>
            <w:r>
              <w:rPr>
                <w:sz w:val="24"/>
              </w:rPr>
              <w:t>CCA</w:t>
            </w:r>
          </w:p>
          <w:p w14:paraId="38758061" w14:textId="77777777" w:rsidR="0060110A" w:rsidRDefault="0060110A" w:rsidP="002B611B">
            <w:pPr>
              <w:pStyle w:val="Unformatted"/>
              <w:jc w:val="center"/>
              <w:rPr>
                <w:sz w:val="24"/>
              </w:rPr>
            </w:pPr>
            <w:r>
              <w:rPr>
                <w:sz w:val="24"/>
              </w:rPr>
              <w:t>MH</w:t>
            </w:r>
          </w:p>
          <w:p w14:paraId="0ECACC3A" w14:textId="77777777" w:rsidR="0060110A" w:rsidRDefault="0060110A" w:rsidP="002B611B">
            <w:pPr>
              <w:pStyle w:val="Unformatted"/>
              <w:jc w:val="center"/>
              <w:rPr>
                <w:sz w:val="24"/>
              </w:rPr>
            </w:pPr>
            <w:r>
              <w:rPr>
                <w:sz w:val="24"/>
              </w:rPr>
              <w:t>IV&amp;V</w:t>
            </w:r>
          </w:p>
        </w:tc>
        <w:tc>
          <w:tcPr>
            <w:tcW w:w="3047" w:type="dxa"/>
          </w:tcPr>
          <w:p w14:paraId="15098F63" w14:textId="77777777" w:rsidR="0060110A" w:rsidRDefault="0060110A" w:rsidP="002B611B">
            <w:pPr>
              <w:pStyle w:val="Unformatted"/>
              <w:rPr>
                <w:sz w:val="22"/>
              </w:rPr>
            </w:pPr>
            <w:r w:rsidRPr="00BD07AE">
              <w:rPr>
                <w:sz w:val="22"/>
              </w:rPr>
              <w:t xml:space="preserve">CCA – </w:t>
            </w:r>
            <w:r>
              <w:rPr>
                <w:sz w:val="22"/>
              </w:rPr>
              <w:t>Andy Graham (Even)</w:t>
            </w:r>
          </w:p>
          <w:p w14:paraId="2ACE72ED" w14:textId="77777777" w:rsidR="0060110A" w:rsidRDefault="0060110A" w:rsidP="002B611B">
            <w:pPr>
              <w:pStyle w:val="Unformatted"/>
              <w:rPr>
                <w:sz w:val="22"/>
              </w:rPr>
            </w:pPr>
            <w:r>
              <w:rPr>
                <w:sz w:val="22"/>
              </w:rPr>
              <w:t>CCA – Pallavi Pagidipala</w:t>
            </w:r>
          </w:p>
          <w:p w14:paraId="4D1BBD26" w14:textId="77777777" w:rsidR="0060110A" w:rsidRDefault="0060110A" w:rsidP="002B611B">
            <w:pPr>
              <w:pStyle w:val="Unformatted"/>
              <w:rPr>
                <w:sz w:val="22"/>
              </w:rPr>
            </w:pPr>
            <w:r>
              <w:rPr>
                <w:sz w:val="22"/>
              </w:rPr>
              <w:t>CCA – Adam Provost (Odd)</w:t>
            </w:r>
          </w:p>
          <w:p w14:paraId="3C34267C" w14:textId="77777777" w:rsidR="0060110A" w:rsidRDefault="0060110A" w:rsidP="002B611B">
            <w:pPr>
              <w:pStyle w:val="Unformatted"/>
              <w:rPr>
                <w:sz w:val="22"/>
              </w:rPr>
            </w:pPr>
            <w:r>
              <w:rPr>
                <w:sz w:val="22"/>
              </w:rPr>
              <w:t>CCA – Deepthi Namini</w:t>
            </w:r>
          </w:p>
          <w:p w14:paraId="37B5280F" w14:textId="77777777" w:rsidR="0060110A" w:rsidRDefault="0060110A" w:rsidP="002B611B">
            <w:pPr>
              <w:pStyle w:val="Unformatted"/>
              <w:rPr>
                <w:sz w:val="22"/>
              </w:rPr>
            </w:pPr>
            <w:r>
              <w:rPr>
                <w:sz w:val="22"/>
              </w:rPr>
              <w:t>MH – David Rigazio</w:t>
            </w:r>
          </w:p>
          <w:p w14:paraId="3BCE8617" w14:textId="77777777" w:rsidR="0060110A" w:rsidRDefault="0060110A" w:rsidP="002B611B">
            <w:pPr>
              <w:pStyle w:val="Unformatted"/>
              <w:rPr>
                <w:sz w:val="22"/>
              </w:rPr>
            </w:pPr>
            <w:r>
              <w:rPr>
                <w:sz w:val="22"/>
              </w:rPr>
              <w:t>MH - Santosh Reddy</w:t>
            </w:r>
          </w:p>
          <w:p w14:paraId="7CFAF47F" w14:textId="77777777" w:rsidR="0060110A" w:rsidRDefault="0060110A" w:rsidP="002B611B">
            <w:pPr>
              <w:pStyle w:val="Unformatted"/>
              <w:rPr>
                <w:sz w:val="22"/>
              </w:rPr>
            </w:pPr>
            <w:r>
              <w:rPr>
                <w:sz w:val="22"/>
              </w:rPr>
              <w:t>MH – Brendan Biggins</w:t>
            </w:r>
          </w:p>
          <w:p w14:paraId="4282ABAA" w14:textId="77777777" w:rsidR="0060110A" w:rsidRDefault="0060110A" w:rsidP="002B611B">
            <w:pPr>
              <w:pStyle w:val="Unformatted"/>
              <w:rPr>
                <w:sz w:val="22"/>
              </w:rPr>
            </w:pPr>
            <w:r w:rsidRPr="68B5C4BC">
              <w:rPr>
                <w:sz w:val="22"/>
                <w:szCs w:val="22"/>
              </w:rPr>
              <w:t>MH – Siva Pichaiah</w:t>
            </w:r>
          </w:p>
          <w:p w14:paraId="2A007898" w14:textId="77777777" w:rsidR="0060110A" w:rsidRDefault="0060110A" w:rsidP="002B611B">
            <w:pPr>
              <w:pStyle w:val="Unformatted"/>
              <w:rPr>
                <w:color w:val="000000" w:themeColor="text1"/>
                <w:sz w:val="22"/>
                <w:szCs w:val="22"/>
              </w:rPr>
            </w:pPr>
            <w:r w:rsidRPr="68B5C4BC">
              <w:rPr>
                <w:color w:val="000000" w:themeColor="text1"/>
                <w:sz w:val="22"/>
                <w:szCs w:val="22"/>
              </w:rPr>
              <w:t>EOTSS – Daniel Soares</w:t>
            </w:r>
          </w:p>
          <w:p w14:paraId="6F1F1EE8" w14:textId="77777777" w:rsidR="0060110A" w:rsidRDefault="0060110A" w:rsidP="002B611B">
            <w:pPr>
              <w:pStyle w:val="Unformatted"/>
              <w:rPr>
                <w:sz w:val="22"/>
              </w:rPr>
            </w:pPr>
            <w:r>
              <w:rPr>
                <w:sz w:val="22"/>
              </w:rPr>
              <w:t>EOTSS – Yegor Yegorov</w:t>
            </w:r>
          </w:p>
          <w:p w14:paraId="17F19342" w14:textId="77777777" w:rsidR="0060110A" w:rsidRDefault="0060110A" w:rsidP="002B611B">
            <w:pPr>
              <w:pStyle w:val="Unformatted"/>
              <w:rPr>
                <w:sz w:val="22"/>
              </w:rPr>
            </w:pPr>
            <w:r>
              <w:rPr>
                <w:sz w:val="22"/>
              </w:rPr>
              <w:t>EOTSS – Frank Estabrook</w:t>
            </w:r>
          </w:p>
          <w:p w14:paraId="29AB10E3" w14:textId="77777777" w:rsidR="0060110A" w:rsidRDefault="0060110A" w:rsidP="002B611B">
            <w:pPr>
              <w:pStyle w:val="Unformatted"/>
              <w:rPr>
                <w:sz w:val="22"/>
              </w:rPr>
            </w:pPr>
            <w:r>
              <w:rPr>
                <w:sz w:val="22"/>
              </w:rPr>
              <w:t>EOTSS – Daniel Henderson</w:t>
            </w:r>
          </w:p>
          <w:p w14:paraId="22B39A00" w14:textId="77777777" w:rsidR="0060110A" w:rsidRDefault="0060110A" w:rsidP="002B611B">
            <w:pPr>
              <w:pStyle w:val="Unformatted"/>
              <w:rPr>
                <w:sz w:val="22"/>
              </w:rPr>
            </w:pPr>
            <w:r>
              <w:rPr>
                <w:sz w:val="24"/>
              </w:rPr>
              <w:t>EOTSS</w:t>
            </w:r>
            <w:r>
              <w:rPr>
                <w:sz w:val="22"/>
              </w:rPr>
              <w:t xml:space="preserve"> – Jason Hetherington</w:t>
            </w:r>
          </w:p>
          <w:p w14:paraId="5F27BB0E" w14:textId="77777777" w:rsidR="0060110A" w:rsidRDefault="0060110A" w:rsidP="002B611B">
            <w:pPr>
              <w:pStyle w:val="Unformatted"/>
              <w:rPr>
                <w:sz w:val="22"/>
              </w:rPr>
            </w:pPr>
            <w:r>
              <w:rPr>
                <w:sz w:val="22"/>
              </w:rPr>
              <w:t>IV&amp;V – Wes Atha</w:t>
            </w:r>
          </w:p>
          <w:p w14:paraId="123FE5C0" w14:textId="77777777" w:rsidR="0060110A" w:rsidRPr="00BD07AE" w:rsidRDefault="0060110A" w:rsidP="002B611B">
            <w:pPr>
              <w:pStyle w:val="Unformatted"/>
              <w:rPr>
                <w:sz w:val="22"/>
              </w:rPr>
            </w:pPr>
            <w:r>
              <w:rPr>
                <w:sz w:val="22"/>
              </w:rPr>
              <w:t>IV&amp;V – Ryan Ratfield</w:t>
            </w:r>
          </w:p>
        </w:tc>
      </w:tr>
      <w:tr w:rsidR="001D211D" w:rsidRPr="000F22B9" w14:paraId="3E11C826" w14:textId="77777777" w:rsidTr="002B611B">
        <w:trPr>
          <w:jc w:val="center"/>
        </w:trPr>
        <w:tc>
          <w:tcPr>
            <w:tcW w:w="1074" w:type="dxa"/>
          </w:tcPr>
          <w:p w14:paraId="1EC6E012" w14:textId="3B930CB2" w:rsidR="001D211D" w:rsidRDefault="001D211D" w:rsidP="001D211D">
            <w:pPr>
              <w:pStyle w:val="Unformatted"/>
              <w:rPr>
                <w:sz w:val="24"/>
              </w:rPr>
            </w:pPr>
            <w:r>
              <w:rPr>
                <w:sz w:val="24"/>
              </w:rPr>
              <w:t>4.7.6</w:t>
            </w:r>
          </w:p>
        </w:tc>
        <w:tc>
          <w:tcPr>
            <w:tcW w:w="1501" w:type="dxa"/>
          </w:tcPr>
          <w:p w14:paraId="4E8EC677" w14:textId="77777777" w:rsidR="001D211D" w:rsidRDefault="001D211D" w:rsidP="001D211D">
            <w:pPr>
              <w:spacing w:before="120"/>
            </w:pPr>
          </w:p>
        </w:tc>
        <w:tc>
          <w:tcPr>
            <w:tcW w:w="1131" w:type="dxa"/>
          </w:tcPr>
          <w:p w14:paraId="56609859" w14:textId="68AB9FE4" w:rsidR="001D211D" w:rsidRDefault="001D211D" w:rsidP="001D211D">
            <w:pPr>
              <w:pStyle w:val="Unformatted"/>
              <w:jc w:val="center"/>
              <w:rPr>
                <w:sz w:val="24"/>
              </w:rPr>
            </w:pPr>
            <w:r>
              <w:rPr>
                <w:sz w:val="24"/>
              </w:rPr>
              <w:t>24.0</w:t>
            </w:r>
          </w:p>
        </w:tc>
        <w:tc>
          <w:tcPr>
            <w:tcW w:w="1329" w:type="dxa"/>
          </w:tcPr>
          <w:p w14:paraId="52C1755C" w14:textId="77777777" w:rsidR="001D211D" w:rsidRDefault="001D211D" w:rsidP="001D211D">
            <w:pPr>
              <w:pStyle w:val="Unformatted"/>
              <w:jc w:val="center"/>
              <w:rPr>
                <w:sz w:val="24"/>
              </w:rPr>
            </w:pPr>
          </w:p>
        </w:tc>
        <w:tc>
          <w:tcPr>
            <w:tcW w:w="1638" w:type="dxa"/>
          </w:tcPr>
          <w:p w14:paraId="37D5DAFB" w14:textId="77777777" w:rsidR="001D211D" w:rsidRDefault="001D211D" w:rsidP="001D211D">
            <w:pPr>
              <w:pStyle w:val="Unformatted"/>
              <w:jc w:val="center"/>
              <w:rPr>
                <w:sz w:val="24"/>
              </w:rPr>
            </w:pPr>
            <w:r>
              <w:rPr>
                <w:sz w:val="24"/>
              </w:rPr>
              <w:t>EOTSS</w:t>
            </w:r>
          </w:p>
          <w:p w14:paraId="223EA2CE" w14:textId="77777777" w:rsidR="001D211D" w:rsidRDefault="001D211D" w:rsidP="001D211D">
            <w:pPr>
              <w:pStyle w:val="Unformatted"/>
              <w:jc w:val="center"/>
              <w:rPr>
                <w:sz w:val="24"/>
              </w:rPr>
            </w:pPr>
            <w:r>
              <w:rPr>
                <w:sz w:val="24"/>
              </w:rPr>
              <w:t>CCA</w:t>
            </w:r>
          </w:p>
          <w:p w14:paraId="57F88796" w14:textId="77777777" w:rsidR="001D211D" w:rsidRDefault="001D211D" w:rsidP="001D211D">
            <w:pPr>
              <w:pStyle w:val="Unformatted"/>
              <w:jc w:val="center"/>
              <w:rPr>
                <w:sz w:val="24"/>
              </w:rPr>
            </w:pPr>
            <w:r>
              <w:rPr>
                <w:sz w:val="24"/>
              </w:rPr>
              <w:t>MH</w:t>
            </w:r>
          </w:p>
          <w:p w14:paraId="62C01AE5" w14:textId="74765BA8" w:rsidR="001D211D" w:rsidRDefault="001D211D" w:rsidP="001D211D">
            <w:pPr>
              <w:pStyle w:val="Unformatted"/>
              <w:jc w:val="center"/>
              <w:rPr>
                <w:sz w:val="24"/>
              </w:rPr>
            </w:pPr>
            <w:r>
              <w:rPr>
                <w:sz w:val="24"/>
              </w:rPr>
              <w:t>IV&amp;V</w:t>
            </w:r>
          </w:p>
        </w:tc>
        <w:tc>
          <w:tcPr>
            <w:tcW w:w="3047" w:type="dxa"/>
          </w:tcPr>
          <w:p w14:paraId="7BA737E2" w14:textId="77777777" w:rsidR="001D211D" w:rsidRDefault="001D211D" w:rsidP="001D211D">
            <w:pPr>
              <w:pStyle w:val="Unformatted"/>
              <w:rPr>
                <w:sz w:val="22"/>
              </w:rPr>
            </w:pPr>
            <w:r w:rsidRPr="00BD07AE">
              <w:rPr>
                <w:sz w:val="22"/>
              </w:rPr>
              <w:t xml:space="preserve">CCA – </w:t>
            </w:r>
            <w:r>
              <w:rPr>
                <w:sz w:val="22"/>
              </w:rPr>
              <w:t>Andy Graham (Even)</w:t>
            </w:r>
          </w:p>
          <w:p w14:paraId="5917E30B" w14:textId="77777777" w:rsidR="001D211D" w:rsidRDefault="001D211D" w:rsidP="001D211D">
            <w:pPr>
              <w:pStyle w:val="Unformatted"/>
              <w:rPr>
                <w:sz w:val="22"/>
              </w:rPr>
            </w:pPr>
            <w:r>
              <w:rPr>
                <w:sz w:val="22"/>
              </w:rPr>
              <w:t>CCA – Pallavi Pagidipala</w:t>
            </w:r>
          </w:p>
          <w:p w14:paraId="046E0646" w14:textId="77777777" w:rsidR="001D211D" w:rsidRDefault="001D211D" w:rsidP="001D211D">
            <w:pPr>
              <w:pStyle w:val="Unformatted"/>
              <w:rPr>
                <w:sz w:val="22"/>
              </w:rPr>
            </w:pPr>
            <w:r>
              <w:rPr>
                <w:sz w:val="22"/>
              </w:rPr>
              <w:t>CCA – Adam Provost (Odd)</w:t>
            </w:r>
          </w:p>
          <w:p w14:paraId="0BF366C7" w14:textId="77777777" w:rsidR="001D211D" w:rsidRDefault="001D211D" w:rsidP="001D211D">
            <w:pPr>
              <w:pStyle w:val="Unformatted"/>
              <w:rPr>
                <w:sz w:val="22"/>
              </w:rPr>
            </w:pPr>
            <w:r>
              <w:rPr>
                <w:sz w:val="22"/>
              </w:rPr>
              <w:t>CCA – Deepthi Namini</w:t>
            </w:r>
          </w:p>
          <w:p w14:paraId="13BA8E60" w14:textId="77777777" w:rsidR="001D211D" w:rsidRDefault="001D211D" w:rsidP="001D211D">
            <w:pPr>
              <w:pStyle w:val="Unformatted"/>
              <w:rPr>
                <w:sz w:val="22"/>
              </w:rPr>
            </w:pPr>
            <w:r>
              <w:rPr>
                <w:sz w:val="22"/>
              </w:rPr>
              <w:t>MH – David Rigazio</w:t>
            </w:r>
          </w:p>
          <w:p w14:paraId="76F4C78C" w14:textId="77777777" w:rsidR="001D211D" w:rsidRDefault="001D211D" w:rsidP="001D211D">
            <w:pPr>
              <w:pStyle w:val="Unformatted"/>
              <w:rPr>
                <w:sz w:val="22"/>
              </w:rPr>
            </w:pPr>
            <w:r>
              <w:rPr>
                <w:sz w:val="22"/>
              </w:rPr>
              <w:t>MH - Santosh Reddy</w:t>
            </w:r>
          </w:p>
          <w:p w14:paraId="27983B6C" w14:textId="77777777" w:rsidR="001D211D" w:rsidRDefault="001D211D" w:rsidP="001D211D">
            <w:pPr>
              <w:pStyle w:val="Unformatted"/>
              <w:rPr>
                <w:sz w:val="22"/>
              </w:rPr>
            </w:pPr>
            <w:r>
              <w:rPr>
                <w:sz w:val="22"/>
              </w:rPr>
              <w:t>MH – Brendan Biggins</w:t>
            </w:r>
          </w:p>
          <w:p w14:paraId="162C77ED" w14:textId="77777777" w:rsidR="001D211D" w:rsidRDefault="001D211D" w:rsidP="001D211D">
            <w:pPr>
              <w:pStyle w:val="Unformatted"/>
              <w:rPr>
                <w:sz w:val="22"/>
              </w:rPr>
            </w:pPr>
            <w:r w:rsidRPr="68B5C4BC">
              <w:rPr>
                <w:sz w:val="22"/>
                <w:szCs w:val="22"/>
              </w:rPr>
              <w:t>MH – Siva Pichaiah</w:t>
            </w:r>
          </w:p>
          <w:p w14:paraId="430182D5" w14:textId="77777777" w:rsidR="001D211D" w:rsidRDefault="001D211D" w:rsidP="001D211D">
            <w:pPr>
              <w:pStyle w:val="Unformatted"/>
              <w:rPr>
                <w:color w:val="000000" w:themeColor="text1"/>
                <w:sz w:val="22"/>
                <w:szCs w:val="22"/>
              </w:rPr>
            </w:pPr>
            <w:r w:rsidRPr="68B5C4BC">
              <w:rPr>
                <w:color w:val="000000" w:themeColor="text1"/>
                <w:sz w:val="22"/>
                <w:szCs w:val="22"/>
              </w:rPr>
              <w:t>EOTSS – Daniel Soares</w:t>
            </w:r>
          </w:p>
          <w:p w14:paraId="2C050703" w14:textId="77777777" w:rsidR="001D211D" w:rsidRDefault="001D211D" w:rsidP="001D211D">
            <w:pPr>
              <w:pStyle w:val="Unformatted"/>
              <w:rPr>
                <w:sz w:val="22"/>
              </w:rPr>
            </w:pPr>
            <w:r>
              <w:rPr>
                <w:sz w:val="22"/>
              </w:rPr>
              <w:t>EOTSS – Yegor Yegorov</w:t>
            </w:r>
          </w:p>
          <w:p w14:paraId="57EACB91" w14:textId="77777777" w:rsidR="001D211D" w:rsidRDefault="001D211D" w:rsidP="001D211D">
            <w:pPr>
              <w:pStyle w:val="Unformatted"/>
              <w:rPr>
                <w:sz w:val="22"/>
              </w:rPr>
            </w:pPr>
            <w:r>
              <w:rPr>
                <w:sz w:val="22"/>
              </w:rPr>
              <w:t>EOTSS – Frank Estabrook</w:t>
            </w:r>
          </w:p>
          <w:p w14:paraId="65904C78" w14:textId="77777777" w:rsidR="001D211D" w:rsidRDefault="001D211D" w:rsidP="001D211D">
            <w:pPr>
              <w:pStyle w:val="Unformatted"/>
              <w:rPr>
                <w:sz w:val="22"/>
              </w:rPr>
            </w:pPr>
            <w:r>
              <w:rPr>
                <w:sz w:val="22"/>
              </w:rPr>
              <w:t>EOTSS – Daniel Henderson</w:t>
            </w:r>
          </w:p>
          <w:p w14:paraId="6BD28CC7" w14:textId="77777777" w:rsidR="001D211D" w:rsidRDefault="001D211D" w:rsidP="001D211D">
            <w:pPr>
              <w:pStyle w:val="Unformatted"/>
              <w:rPr>
                <w:sz w:val="22"/>
              </w:rPr>
            </w:pPr>
            <w:r>
              <w:rPr>
                <w:sz w:val="24"/>
              </w:rPr>
              <w:t>EOTSS</w:t>
            </w:r>
            <w:r>
              <w:rPr>
                <w:sz w:val="22"/>
              </w:rPr>
              <w:t xml:space="preserve"> – Jason Hetherington</w:t>
            </w:r>
          </w:p>
          <w:p w14:paraId="076FB1CC" w14:textId="77777777" w:rsidR="001D211D" w:rsidRDefault="001D211D" w:rsidP="001D211D">
            <w:pPr>
              <w:pStyle w:val="Unformatted"/>
              <w:rPr>
                <w:sz w:val="22"/>
              </w:rPr>
            </w:pPr>
            <w:r>
              <w:rPr>
                <w:sz w:val="22"/>
              </w:rPr>
              <w:t>IV&amp;V – Wes Atha</w:t>
            </w:r>
          </w:p>
          <w:p w14:paraId="7ED4A02D" w14:textId="63048A31" w:rsidR="001D211D" w:rsidRPr="00BD07AE" w:rsidRDefault="001D211D" w:rsidP="001D211D">
            <w:pPr>
              <w:pStyle w:val="Unformatted"/>
              <w:rPr>
                <w:sz w:val="22"/>
              </w:rPr>
            </w:pPr>
            <w:r>
              <w:rPr>
                <w:sz w:val="22"/>
              </w:rPr>
              <w:t>IV&amp;V – Ryan Ratfield</w:t>
            </w:r>
          </w:p>
        </w:tc>
      </w:tr>
      <w:tr w:rsidR="007C6B1B" w:rsidRPr="000F22B9" w14:paraId="221DF0CF" w14:textId="77777777" w:rsidTr="002B611B">
        <w:trPr>
          <w:jc w:val="center"/>
        </w:trPr>
        <w:tc>
          <w:tcPr>
            <w:tcW w:w="1074" w:type="dxa"/>
          </w:tcPr>
          <w:p w14:paraId="7E20AE1D" w14:textId="7271D3FD" w:rsidR="007C6B1B" w:rsidRDefault="007C6B1B" w:rsidP="007C6B1B">
            <w:pPr>
              <w:pStyle w:val="Unformatted"/>
              <w:rPr>
                <w:sz w:val="24"/>
              </w:rPr>
            </w:pPr>
            <w:r>
              <w:rPr>
                <w:sz w:val="24"/>
              </w:rPr>
              <w:t>4.8</w:t>
            </w:r>
          </w:p>
        </w:tc>
        <w:tc>
          <w:tcPr>
            <w:tcW w:w="1501" w:type="dxa"/>
          </w:tcPr>
          <w:p w14:paraId="46C4951B" w14:textId="1F2E8BE6" w:rsidR="007C6B1B" w:rsidRPr="008126F0" w:rsidRDefault="008126F0" w:rsidP="007C6B1B">
            <w:pPr>
              <w:spacing w:before="120"/>
              <w:rPr>
                <w:rFonts w:ascii="Calibri" w:hAnsi="Calibri" w:cs="Calibri"/>
                <w:sz w:val="23"/>
                <w:szCs w:val="23"/>
              </w:rPr>
            </w:pPr>
            <w:hyperlink r:id="rId21" w:tgtFrame="_blank" w:history="1">
              <w:r>
                <w:rPr>
                  <w:rStyle w:val="Hyperlink"/>
                  <w:rFonts w:ascii="Calibri" w:hAnsi="Calibri" w:cs="Calibri"/>
                  <w:color w:val="0072C6"/>
                  <w:sz w:val="23"/>
                  <w:szCs w:val="23"/>
                </w:rPr>
                <w:t>HIXIESDOC-1654887115-1495</w:t>
              </w:r>
            </w:hyperlink>
          </w:p>
        </w:tc>
        <w:tc>
          <w:tcPr>
            <w:tcW w:w="1131" w:type="dxa"/>
          </w:tcPr>
          <w:p w14:paraId="7E990F56" w14:textId="1D70DBF2" w:rsidR="007C6B1B" w:rsidRDefault="007C6B1B" w:rsidP="007C6B1B">
            <w:pPr>
              <w:pStyle w:val="Unformatted"/>
              <w:jc w:val="center"/>
              <w:rPr>
                <w:sz w:val="24"/>
              </w:rPr>
            </w:pPr>
            <w:r>
              <w:rPr>
                <w:sz w:val="24"/>
              </w:rPr>
              <w:t>24T</w:t>
            </w:r>
          </w:p>
        </w:tc>
        <w:tc>
          <w:tcPr>
            <w:tcW w:w="1329" w:type="dxa"/>
          </w:tcPr>
          <w:p w14:paraId="50EE50F9" w14:textId="77777777" w:rsidR="007C6B1B" w:rsidRDefault="007C6B1B" w:rsidP="007C6B1B">
            <w:pPr>
              <w:pStyle w:val="Unformatted"/>
              <w:jc w:val="center"/>
              <w:rPr>
                <w:sz w:val="24"/>
              </w:rPr>
            </w:pPr>
          </w:p>
        </w:tc>
        <w:tc>
          <w:tcPr>
            <w:tcW w:w="1638" w:type="dxa"/>
          </w:tcPr>
          <w:p w14:paraId="3C0176C7" w14:textId="77777777" w:rsidR="007C6B1B" w:rsidRDefault="007C6B1B" w:rsidP="007C6B1B">
            <w:pPr>
              <w:pStyle w:val="Unformatted"/>
              <w:jc w:val="center"/>
              <w:rPr>
                <w:sz w:val="24"/>
              </w:rPr>
            </w:pPr>
            <w:r>
              <w:rPr>
                <w:sz w:val="24"/>
              </w:rPr>
              <w:t>EOTSS</w:t>
            </w:r>
          </w:p>
          <w:p w14:paraId="1F368C75" w14:textId="77777777" w:rsidR="007C6B1B" w:rsidRDefault="007C6B1B" w:rsidP="007C6B1B">
            <w:pPr>
              <w:pStyle w:val="Unformatted"/>
              <w:jc w:val="center"/>
              <w:rPr>
                <w:sz w:val="24"/>
              </w:rPr>
            </w:pPr>
            <w:r>
              <w:rPr>
                <w:sz w:val="24"/>
              </w:rPr>
              <w:t>CCA</w:t>
            </w:r>
          </w:p>
          <w:p w14:paraId="0AB72805" w14:textId="77777777" w:rsidR="007C6B1B" w:rsidRDefault="007C6B1B" w:rsidP="007C6B1B">
            <w:pPr>
              <w:pStyle w:val="Unformatted"/>
              <w:jc w:val="center"/>
              <w:rPr>
                <w:sz w:val="24"/>
              </w:rPr>
            </w:pPr>
            <w:r>
              <w:rPr>
                <w:sz w:val="24"/>
              </w:rPr>
              <w:t>MH</w:t>
            </w:r>
          </w:p>
          <w:p w14:paraId="61A54EAD" w14:textId="2F86EE2E" w:rsidR="007C6B1B" w:rsidRDefault="007C6B1B" w:rsidP="007C6B1B">
            <w:pPr>
              <w:pStyle w:val="Unformatted"/>
              <w:jc w:val="center"/>
              <w:rPr>
                <w:sz w:val="24"/>
              </w:rPr>
            </w:pPr>
            <w:r>
              <w:rPr>
                <w:sz w:val="24"/>
              </w:rPr>
              <w:t>IV&amp;V</w:t>
            </w:r>
          </w:p>
        </w:tc>
        <w:tc>
          <w:tcPr>
            <w:tcW w:w="3047" w:type="dxa"/>
          </w:tcPr>
          <w:p w14:paraId="666C348C" w14:textId="77777777" w:rsidR="007C6B1B" w:rsidRDefault="007C6B1B" w:rsidP="007C6B1B">
            <w:pPr>
              <w:pStyle w:val="Unformatted"/>
              <w:rPr>
                <w:sz w:val="22"/>
              </w:rPr>
            </w:pPr>
            <w:r w:rsidRPr="00BD07AE">
              <w:rPr>
                <w:sz w:val="22"/>
              </w:rPr>
              <w:t xml:space="preserve">CCA – </w:t>
            </w:r>
            <w:r>
              <w:rPr>
                <w:sz w:val="22"/>
              </w:rPr>
              <w:t>Andy Graham (Even)</w:t>
            </w:r>
          </w:p>
          <w:p w14:paraId="6028D6E5" w14:textId="77777777" w:rsidR="007C6B1B" w:rsidRDefault="007C6B1B" w:rsidP="007C6B1B">
            <w:pPr>
              <w:pStyle w:val="Unformatted"/>
              <w:rPr>
                <w:sz w:val="22"/>
              </w:rPr>
            </w:pPr>
            <w:r>
              <w:rPr>
                <w:sz w:val="22"/>
              </w:rPr>
              <w:t>CCA – Pallavi Pagidipala</w:t>
            </w:r>
          </w:p>
          <w:p w14:paraId="19C8E895" w14:textId="77777777" w:rsidR="007C6B1B" w:rsidRDefault="007C6B1B" w:rsidP="007C6B1B">
            <w:pPr>
              <w:pStyle w:val="Unformatted"/>
              <w:rPr>
                <w:sz w:val="22"/>
              </w:rPr>
            </w:pPr>
            <w:r>
              <w:rPr>
                <w:sz w:val="22"/>
              </w:rPr>
              <w:t>CCA – Adam Provost (Odd)</w:t>
            </w:r>
          </w:p>
          <w:p w14:paraId="4B8F6A5B" w14:textId="77777777" w:rsidR="007C6B1B" w:rsidRDefault="007C6B1B" w:rsidP="007C6B1B">
            <w:pPr>
              <w:pStyle w:val="Unformatted"/>
              <w:rPr>
                <w:sz w:val="22"/>
              </w:rPr>
            </w:pPr>
            <w:r>
              <w:rPr>
                <w:sz w:val="22"/>
              </w:rPr>
              <w:t>CCA – Deepthi Namini</w:t>
            </w:r>
          </w:p>
          <w:p w14:paraId="57EFF0CF" w14:textId="77777777" w:rsidR="007C6B1B" w:rsidRDefault="007C6B1B" w:rsidP="007C6B1B">
            <w:pPr>
              <w:pStyle w:val="Unformatted"/>
              <w:rPr>
                <w:sz w:val="22"/>
              </w:rPr>
            </w:pPr>
            <w:r>
              <w:rPr>
                <w:sz w:val="22"/>
              </w:rPr>
              <w:t>MH – David Rigazio</w:t>
            </w:r>
          </w:p>
          <w:p w14:paraId="2AF6278B" w14:textId="77777777" w:rsidR="007C6B1B" w:rsidRDefault="007C6B1B" w:rsidP="007C6B1B">
            <w:pPr>
              <w:pStyle w:val="Unformatted"/>
              <w:rPr>
                <w:sz w:val="22"/>
              </w:rPr>
            </w:pPr>
            <w:r>
              <w:rPr>
                <w:sz w:val="22"/>
              </w:rPr>
              <w:t>MH - Santosh Reddy</w:t>
            </w:r>
          </w:p>
          <w:p w14:paraId="4057BA04" w14:textId="77777777" w:rsidR="007C6B1B" w:rsidRDefault="007C6B1B" w:rsidP="007C6B1B">
            <w:pPr>
              <w:pStyle w:val="Unformatted"/>
              <w:rPr>
                <w:sz w:val="22"/>
              </w:rPr>
            </w:pPr>
            <w:r>
              <w:rPr>
                <w:sz w:val="22"/>
              </w:rPr>
              <w:t>MH – Brendan Biggins</w:t>
            </w:r>
          </w:p>
          <w:p w14:paraId="0087FFFA" w14:textId="77777777" w:rsidR="007C6B1B" w:rsidRDefault="007C6B1B" w:rsidP="007C6B1B">
            <w:pPr>
              <w:pStyle w:val="Unformatted"/>
              <w:rPr>
                <w:sz w:val="22"/>
              </w:rPr>
            </w:pPr>
            <w:r w:rsidRPr="68B5C4BC">
              <w:rPr>
                <w:sz w:val="22"/>
                <w:szCs w:val="22"/>
              </w:rPr>
              <w:t>MH – Siva Pichaiah</w:t>
            </w:r>
          </w:p>
          <w:p w14:paraId="7C73C919" w14:textId="77777777" w:rsidR="007C6B1B" w:rsidRDefault="007C6B1B" w:rsidP="007C6B1B">
            <w:pPr>
              <w:pStyle w:val="Unformatted"/>
              <w:rPr>
                <w:color w:val="000000" w:themeColor="text1"/>
                <w:sz w:val="22"/>
                <w:szCs w:val="22"/>
              </w:rPr>
            </w:pPr>
            <w:r w:rsidRPr="68B5C4BC">
              <w:rPr>
                <w:color w:val="000000" w:themeColor="text1"/>
                <w:sz w:val="22"/>
                <w:szCs w:val="22"/>
              </w:rPr>
              <w:t>EOTSS – Daniel Soares</w:t>
            </w:r>
          </w:p>
          <w:p w14:paraId="00F6B587" w14:textId="77777777" w:rsidR="007C6B1B" w:rsidRDefault="007C6B1B" w:rsidP="007C6B1B">
            <w:pPr>
              <w:pStyle w:val="Unformatted"/>
              <w:rPr>
                <w:sz w:val="22"/>
              </w:rPr>
            </w:pPr>
            <w:r>
              <w:rPr>
                <w:sz w:val="22"/>
              </w:rPr>
              <w:t>EOTSS – Yegor Yegorov</w:t>
            </w:r>
          </w:p>
          <w:p w14:paraId="139EBB36" w14:textId="77777777" w:rsidR="007C6B1B" w:rsidRDefault="007C6B1B" w:rsidP="007C6B1B">
            <w:pPr>
              <w:pStyle w:val="Unformatted"/>
              <w:rPr>
                <w:sz w:val="22"/>
              </w:rPr>
            </w:pPr>
            <w:r>
              <w:rPr>
                <w:sz w:val="22"/>
              </w:rPr>
              <w:t>EOTSS – Frank Estabrook</w:t>
            </w:r>
          </w:p>
          <w:p w14:paraId="4B80BED0" w14:textId="77777777" w:rsidR="007C6B1B" w:rsidRDefault="007C6B1B" w:rsidP="007C6B1B">
            <w:pPr>
              <w:pStyle w:val="Unformatted"/>
              <w:rPr>
                <w:sz w:val="22"/>
              </w:rPr>
            </w:pPr>
            <w:r>
              <w:rPr>
                <w:sz w:val="22"/>
              </w:rPr>
              <w:t>EOTSS – Daniel Henderson</w:t>
            </w:r>
          </w:p>
          <w:p w14:paraId="25251FBF" w14:textId="77777777" w:rsidR="007C6B1B" w:rsidRDefault="007C6B1B" w:rsidP="007C6B1B">
            <w:pPr>
              <w:pStyle w:val="Unformatted"/>
              <w:rPr>
                <w:sz w:val="22"/>
              </w:rPr>
            </w:pPr>
            <w:r>
              <w:rPr>
                <w:sz w:val="24"/>
              </w:rPr>
              <w:t>EOTSS</w:t>
            </w:r>
            <w:r>
              <w:rPr>
                <w:sz w:val="22"/>
              </w:rPr>
              <w:t xml:space="preserve"> – Jason Hetherington</w:t>
            </w:r>
          </w:p>
          <w:p w14:paraId="1C3FAD05" w14:textId="77777777" w:rsidR="007C6B1B" w:rsidRDefault="007C6B1B" w:rsidP="007C6B1B">
            <w:pPr>
              <w:pStyle w:val="Unformatted"/>
              <w:rPr>
                <w:sz w:val="22"/>
              </w:rPr>
            </w:pPr>
            <w:r>
              <w:rPr>
                <w:sz w:val="22"/>
              </w:rPr>
              <w:t>IV&amp;V – Wes Atha</w:t>
            </w:r>
          </w:p>
          <w:p w14:paraId="1DC8241B" w14:textId="51DD48FF" w:rsidR="007C6B1B" w:rsidRPr="00BD07AE" w:rsidRDefault="007C6B1B" w:rsidP="007C6B1B">
            <w:pPr>
              <w:pStyle w:val="Unformatted"/>
              <w:rPr>
                <w:sz w:val="22"/>
              </w:rPr>
            </w:pPr>
            <w:r>
              <w:rPr>
                <w:sz w:val="22"/>
              </w:rPr>
              <w:t>IV&amp;V – Ryan Ratfield</w:t>
            </w:r>
          </w:p>
        </w:tc>
      </w:tr>
      <w:tr w:rsidR="008126F0" w:rsidRPr="000F22B9" w14:paraId="4E5D48F0" w14:textId="77777777" w:rsidTr="002B611B">
        <w:trPr>
          <w:jc w:val="center"/>
        </w:trPr>
        <w:tc>
          <w:tcPr>
            <w:tcW w:w="1074" w:type="dxa"/>
          </w:tcPr>
          <w:p w14:paraId="2926C259" w14:textId="522FC7A6" w:rsidR="008126F0" w:rsidRDefault="008126F0" w:rsidP="008126F0">
            <w:pPr>
              <w:pStyle w:val="Unformatted"/>
              <w:rPr>
                <w:sz w:val="24"/>
              </w:rPr>
            </w:pPr>
            <w:r>
              <w:rPr>
                <w:sz w:val="24"/>
              </w:rPr>
              <w:t>4.9</w:t>
            </w:r>
          </w:p>
        </w:tc>
        <w:tc>
          <w:tcPr>
            <w:tcW w:w="1501" w:type="dxa"/>
          </w:tcPr>
          <w:p w14:paraId="4EFA90FF" w14:textId="77777777" w:rsidR="008126F0" w:rsidRDefault="008126F0" w:rsidP="008126F0">
            <w:pPr>
              <w:spacing w:before="120"/>
            </w:pPr>
          </w:p>
        </w:tc>
        <w:tc>
          <w:tcPr>
            <w:tcW w:w="1131" w:type="dxa"/>
          </w:tcPr>
          <w:p w14:paraId="7D99571B" w14:textId="05CF46BC" w:rsidR="008126F0" w:rsidRDefault="008126F0" w:rsidP="008126F0">
            <w:pPr>
              <w:pStyle w:val="Unformatted"/>
              <w:jc w:val="center"/>
              <w:rPr>
                <w:sz w:val="24"/>
              </w:rPr>
            </w:pPr>
            <w:r>
              <w:rPr>
                <w:sz w:val="24"/>
              </w:rPr>
              <w:t>25</w:t>
            </w:r>
          </w:p>
        </w:tc>
        <w:tc>
          <w:tcPr>
            <w:tcW w:w="1329" w:type="dxa"/>
          </w:tcPr>
          <w:p w14:paraId="7EAFAA28" w14:textId="77777777" w:rsidR="008126F0" w:rsidRDefault="008126F0" w:rsidP="008126F0">
            <w:pPr>
              <w:pStyle w:val="Unformatted"/>
              <w:jc w:val="center"/>
              <w:rPr>
                <w:sz w:val="24"/>
              </w:rPr>
            </w:pPr>
          </w:p>
        </w:tc>
        <w:tc>
          <w:tcPr>
            <w:tcW w:w="1638" w:type="dxa"/>
          </w:tcPr>
          <w:p w14:paraId="7887E0CC" w14:textId="77777777" w:rsidR="008126F0" w:rsidRDefault="008126F0" w:rsidP="008126F0">
            <w:pPr>
              <w:pStyle w:val="Unformatted"/>
              <w:jc w:val="center"/>
              <w:rPr>
                <w:sz w:val="24"/>
              </w:rPr>
            </w:pPr>
            <w:r>
              <w:rPr>
                <w:sz w:val="24"/>
              </w:rPr>
              <w:t>EOTSS</w:t>
            </w:r>
          </w:p>
          <w:p w14:paraId="0FC7F264" w14:textId="77777777" w:rsidR="008126F0" w:rsidRDefault="008126F0" w:rsidP="008126F0">
            <w:pPr>
              <w:pStyle w:val="Unformatted"/>
              <w:jc w:val="center"/>
              <w:rPr>
                <w:sz w:val="24"/>
              </w:rPr>
            </w:pPr>
            <w:r>
              <w:rPr>
                <w:sz w:val="24"/>
              </w:rPr>
              <w:t>CCA</w:t>
            </w:r>
          </w:p>
          <w:p w14:paraId="04AA989C" w14:textId="77777777" w:rsidR="008126F0" w:rsidRDefault="008126F0" w:rsidP="008126F0">
            <w:pPr>
              <w:pStyle w:val="Unformatted"/>
              <w:jc w:val="center"/>
              <w:rPr>
                <w:sz w:val="24"/>
              </w:rPr>
            </w:pPr>
            <w:r>
              <w:rPr>
                <w:sz w:val="24"/>
              </w:rPr>
              <w:t>MH</w:t>
            </w:r>
          </w:p>
          <w:p w14:paraId="341FAA68" w14:textId="1FAD4794" w:rsidR="008126F0" w:rsidRDefault="008126F0" w:rsidP="008126F0">
            <w:pPr>
              <w:pStyle w:val="Unformatted"/>
              <w:jc w:val="center"/>
              <w:rPr>
                <w:sz w:val="24"/>
              </w:rPr>
            </w:pPr>
            <w:r>
              <w:rPr>
                <w:sz w:val="24"/>
              </w:rPr>
              <w:t>IV&amp;V</w:t>
            </w:r>
          </w:p>
        </w:tc>
        <w:tc>
          <w:tcPr>
            <w:tcW w:w="3047" w:type="dxa"/>
          </w:tcPr>
          <w:p w14:paraId="5188FA30" w14:textId="77777777" w:rsidR="008126F0" w:rsidRDefault="008126F0" w:rsidP="008126F0">
            <w:pPr>
              <w:pStyle w:val="Unformatted"/>
              <w:rPr>
                <w:sz w:val="22"/>
              </w:rPr>
            </w:pPr>
            <w:r w:rsidRPr="00BD07AE">
              <w:rPr>
                <w:sz w:val="22"/>
              </w:rPr>
              <w:t xml:space="preserve">CCA – </w:t>
            </w:r>
            <w:r>
              <w:rPr>
                <w:sz w:val="22"/>
              </w:rPr>
              <w:t>Andy Graham (Even)</w:t>
            </w:r>
          </w:p>
          <w:p w14:paraId="0EF2D45D" w14:textId="77777777" w:rsidR="008126F0" w:rsidRDefault="008126F0" w:rsidP="008126F0">
            <w:pPr>
              <w:pStyle w:val="Unformatted"/>
              <w:rPr>
                <w:sz w:val="22"/>
              </w:rPr>
            </w:pPr>
            <w:r>
              <w:rPr>
                <w:sz w:val="22"/>
              </w:rPr>
              <w:t>CCA – Pallavi Pagidipala</w:t>
            </w:r>
          </w:p>
          <w:p w14:paraId="14C9ADDC" w14:textId="77777777" w:rsidR="008126F0" w:rsidRDefault="008126F0" w:rsidP="008126F0">
            <w:pPr>
              <w:pStyle w:val="Unformatted"/>
              <w:rPr>
                <w:sz w:val="22"/>
              </w:rPr>
            </w:pPr>
            <w:r>
              <w:rPr>
                <w:sz w:val="22"/>
              </w:rPr>
              <w:t>CCA – Adam Provost (Odd)</w:t>
            </w:r>
          </w:p>
          <w:p w14:paraId="181F7BA2" w14:textId="77777777" w:rsidR="008126F0" w:rsidRDefault="008126F0" w:rsidP="008126F0">
            <w:pPr>
              <w:pStyle w:val="Unformatted"/>
              <w:rPr>
                <w:sz w:val="22"/>
              </w:rPr>
            </w:pPr>
            <w:r>
              <w:rPr>
                <w:sz w:val="22"/>
              </w:rPr>
              <w:t>CCA – Deepthi Namini</w:t>
            </w:r>
          </w:p>
          <w:p w14:paraId="0AD6BDDC" w14:textId="77777777" w:rsidR="008126F0" w:rsidRDefault="008126F0" w:rsidP="008126F0">
            <w:pPr>
              <w:pStyle w:val="Unformatted"/>
              <w:rPr>
                <w:sz w:val="22"/>
              </w:rPr>
            </w:pPr>
            <w:r>
              <w:rPr>
                <w:sz w:val="22"/>
              </w:rPr>
              <w:t>MH – David Rigazio</w:t>
            </w:r>
          </w:p>
          <w:p w14:paraId="6B3E69C0" w14:textId="77777777" w:rsidR="008126F0" w:rsidRDefault="008126F0" w:rsidP="008126F0">
            <w:pPr>
              <w:pStyle w:val="Unformatted"/>
              <w:rPr>
                <w:sz w:val="22"/>
              </w:rPr>
            </w:pPr>
            <w:r>
              <w:rPr>
                <w:sz w:val="22"/>
              </w:rPr>
              <w:t>MH - Santosh Reddy</w:t>
            </w:r>
          </w:p>
          <w:p w14:paraId="546BD9DE" w14:textId="77777777" w:rsidR="008126F0" w:rsidRDefault="008126F0" w:rsidP="008126F0">
            <w:pPr>
              <w:pStyle w:val="Unformatted"/>
              <w:rPr>
                <w:sz w:val="22"/>
              </w:rPr>
            </w:pPr>
            <w:r>
              <w:rPr>
                <w:sz w:val="22"/>
              </w:rPr>
              <w:t>MH – Brendan Biggins</w:t>
            </w:r>
          </w:p>
          <w:p w14:paraId="489201E0" w14:textId="77777777" w:rsidR="008126F0" w:rsidRDefault="008126F0" w:rsidP="008126F0">
            <w:pPr>
              <w:pStyle w:val="Unformatted"/>
              <w:rPr>
                <w:sz w:val="22"/>
              </w:rPr>
            </w:pPr>
            <w:r w:rsidRPr="68B5C4BC">
              <w:rPr>
                <w:sz w:val="22"/>
                <w:szCs w:val="22"/>
              </w:rPr>
              <w:t>MH – Siva Pichaiah</w:t>
            </w:r>
          </w:p>
          <w:p w14:paraId="245EBB41" w14:textId="77777777" w:rsidR="008126F0" w:rsidRDefault="008126F0" w:rsidP="008126F0">
            <w:pPr>
              <w:pStyle w:val="Unformatted"/>
              <w:rPr>
                <w:color w:val="000000" w:themeColor="text1"/>
                <w:sz w:val="22"/>
                <w:szCs w:val="22"/>
              </w:rPr>
            </w:pPr>
            <w:r w:rsidRPr="68B5C4BC">
              <w:rPr>
                <w:color w:val="000000" w:themeColor="text1"/>
                <w:sz w:val="22"/>
                <w:szCs w:val="22"/>
              </w:rPr>
              <w:t>EOTSS – Daniel Soares</w:t>
            </w:r>
          </w:p>
          <w:p w14:paraId="61426E06" w14:textId="77777777" w:rsidR="008126F0" w:rsidRDefault="008126F0" w:rsidP="008126F0">
            <w:pPr>
              <w:pStyle w:val="Unformatted"/>
              <w:rPr>
                <w:sz w:val="22"/>
              </w:rPr>
            </w:pPr>
            <w:r>
              <w:rPr>
                <w:sz w:val="22"/>
              </w:rPr>
              <w:t>EOTSS – Yegor Yegorov</w:t>
            </w:r>
          </w:p>
          <w:p w14:paraId="4C83CBF9" w14:textId="77777777" w:rsidR="008126F0" w:rsidRDefault="008126F0" w:rsidP="008126F0">
            <w:pPr>
              <w:pStyle w:val="Unformatted"/>
              <w:rPr>
                <w:sz w:val="22"/>
              </w:rPr>
            </w:pPr>
            <w:r>
              <w:rPr>
                <w:sz w:val="22"/>
              </w:rPr>
              <w:t>EOTSS – Frank Estabrook</w:t>
            </w:r>
          </w:p>
          <w:p w14:paraId="7734E998" w14:textId="77777777" w:rsidR="008126F0" w:rsidRDefault="008126F0" w:rsidP="008126F0">
            <w:pPr>
              <w:pStyle w:val="Unformatted"/>
              <w:rPr>
                <w:sz w:val="22"/>
              </w:rPr>
            </w:pPr>
            <w:r>
              <w:rPr>
                <w:sz w:val="22"/>
              </w:rPr>
              <w:t>EOTSS – Daniel Henderson</w:t>
            </w:r>
          </w:p>
          <w:p w14:paraId="43F259C4" w14:textId="77777777" w:rsidR="008126F0" w:rsidRDefault="008126F0" w:rsidP="008126F0">
            <w:pPr>
              <w:pStyle w:val="Unformatted"/>
              <w:rPr>
                <w:sz w:val="22"/>
              </w:rPr>
            </w:pPr>
            <w:r>
              <w:rPr>
                <w:sz w:val="24"/>
              </w:rPr>
              <w:t>EOTSS</w:t>
            </w:r>
            <w:r>
              <w:rPr>
                <w:sz w:val="22"/>
              </w:rPr>
              <w:t xml:space="preserve"> – Jason Hetherington</w:t>
            </w:r>
          </w:p>
          <w:p w14:paraId="436A7D42" w14:textId="77777777" w:rsidR="008126F0" w:rsidRDefault="008126F0" w:rsidP="008126F0">
            <w:pPr>
              <w:pStyle w:val="Unformatted"/>
              <w:rPr>
                <w:sz w:val="22"/>
              </w:rPr>
            </w:pPr>
            <w:r>
              <w:rPr>
                <w:sz w:val="22"/>
              </w:rPr>
              <w:t>IV&amp;V – Wes Atha</w:t>
            </w:r>
          </w:p>
          <w:p w14:paraId="3DD92495" w14:textId="67542AA3" w:rsidR="008126F0" w:rsidRPr="00BD07AE" w:rsidRDefault="008126F0" w:rsidP="008126F0">
            <w:pPr>
              <w:pStyle w:val="Unformatted"/>
              <w:rPr>
                <w:sz w:val="22"/>
              </w:rPr>
            </w:pPr>
            <w:r>
              <w:rPr>
                <w:sz w:val="22"/>
              </w:rPr>
              <w:t>IV&amp;V – Ryan Ratfield</w:t>
            </w:r>
          </w:p>
        </w:tc>
      </w:tr>
      <w:tr w:rsidR="00471F75" w:rsidRPr="000F22B9" w14:paraId="1558A35D" w14:textId="77777777" w:rsidTr="002B611B">
        <w:trPr>
          <w:jc w:val="center"/>
        </w:trPr>
        <w:tc>
          <w:tcPr>
            <w:tcW w:w="1074" w:type="dxa"/>
          </w:tcPr>
          <w:p w14:paraId="2256DDB3" w14:textId="24BA0AD2" w:rsidR="00471F75" w:rsidRDefault="00471F75" w:rsidP="00471F75">
            <w:pPr>
              <w:pStyle w:val="Unformatted"/>
              <w:rPr>
                <w:sz w:val="24"/>
              </w:rPr>
            </w:pPr>
            <w:r>
              <w:rPr>
                <w:sz w:val="24"/>
              </w:rPr>
              <w:t>4.10</w:t>
            </w:r>
          </w:p>
        </w:tc>
        <w:tc>
          <w:tcPr>
            <w:tcW w:w="1501" w:type="dxa"/>
          </w:tcPr>
          <w:p w14:paraId="7983EBBF" w14:textId="77777777" w:rsidR="00471F75" w:rsidRDefault="00471F75" w:rsidP="00471F75">
            <w:pPr>
              <w:spacing w:before="120"/>
            </w:pPr>
          </w:p>
        </w:tc>
        <w:tc>
          <w:tcPr>
            <w:tcW w:w="1131" w:type="dxa"/>
          </w:tcPr>
          <w:p w14:paraId="54F808C7" w14:textId="1F647336" w:rsidR="00471F75" w:rsidRDefault="00471F75" w:rsidP="00471F75">
            <w:pPr>
              <w:pStyle w:val="Unformatted"/>
              <w:jc w:val="center"/>
              <w:rPr>
                <w:sz w:val="24"/>
              </w:rPr>
            </w:pPr>
            <w:r>
              <w:rPr>
                <w:sz w:val="24"/>
              </w:rPr>
              <w:t>25</w:t>
            </w:r>
          </w:p>
        </w:tc>
        <w:tc>
          <w:tcPr>
            <w:tcW w:w="1329" w:type="dxa"/>
          </w:tcPr>
          <w:p w14:paraId="4A75A703" w14:textId="77777777" w:rsidR="00471F75" w:rsidRDefault="00471F75" w:rsidP="00471F75">
            <w:pPr>
              <w:pStyle w:val="Unformatted"/>
              <w:jc w:val="center"/>
              <w:rPr>
                <w:sz w:val="24"/>
              </w:rPr>
            </w:pPr>
          </w:p>
        </w:tc>
        <w:tc>
          <w:tcPr>
            <w:tcW w:w="1638" w:type="dxa"/>
          </w:tcPr>
          <w:p w14:paraId="6BA49D1B" w14:textId="77777777" w:rsidR="00471F75" w:rsidRDefault="00471F75" w:rsidP="00471F75">
            <w:pPr>
              <w:pStyle w:val="Unformatted"/>
              <w:jc w:val="center"/>
              <w:rPr>
                <w:sz w:val="24"/>
              </w:rPr>
            </w:pPr>
            <w:r>
              <w:rPr>
                <w:sz w:val="24"/>
              </w:rPr>
              <w:t>EOTSS</w:t>
            </w:r>
          </w:p>
          <w:p w14:paraId="252C0162" w14:textId="77777777" w:rsidR="00471F75" w:rsidRDefault="00471F75" w:rsidP="00471F75">
            <w:pPr>
              <w:pStyle w:val="Unformatted"/>
              <w:jc w:val="center"/>
              <w:rPr>
                <w:sz w:val="24"/>
              </w:rPr>
            </w:pPr>
            <w:r>
              <w:rPr>
                <w:sz w:val="24"/>
              </w:rPr>
              <w:t>CCA</w:t>
            </w:r>
          </w:p>
          <w:p w14:paraId="243DC7B9" w14:textId="77777777" w:rsidR="00471F75" w:rsidRDefault="00471F75" w:rsidP="00471F75">
            <w:pPr>
              <w:pStyle w:val="Unformatted"/>
              <w:jc w:val="center"/>
              <w:rPr>
                <w:sz w:val="24"/>
              </w:rPr>
            </w:pPr>
            <w:r>
              <w:rPr>
                <w:sz w:val="24"/>
              </w:rPr>
              <w:t>MH</w:t>
            </w:r>
          </w:p>
          <w:p w14:paraId="1E950D70" w14:textId="7123C3BE" w:rsidR="00471F75" w:rsidRDefault="00471F75" w:rsidP="00471F75">
            <w:pPr>
              <w:pStyle w:val="Unformatted"/>
              <w:jc w:val="center"/>
              <w:rPr>
                <w:sz w:val="24"/>
              </w:rPr>
            </w:pPr>
            <w:r>
              <w:rPr>
                <w:sz w:val="24"/>
              </w:rPr>
              <w:t>IV&amp;V</w:t>
            </w:r>
          </w:p>
        </w:tc>
        <w:tc>
          <w:tcPr>
            <w:tcW w:w="3047" w:type="dxa"/>
          </w:tcPr>
          <w:p w14:paraId="6E9EEA95" w14:textId="77777777" w:rsidR="00471F75" w:rsidRDefault="00471F75" w:rsidP="00471F75">
            <w:pPr>
              <w:pStyle w:val="Unformatted"/>
              <w:rPr>
                <w:sz w:val="22"/>
              </w:rPr>
            </w:pPr>
            <w:r w:rsidRPr="00BD07AE">
              <w:rPr>
                <w:sz w:val="22"/>
              </w:rPr>
              <w:t xml:space="preserve">CCA – </w:t>
            </w:r>
            <w:r>
              <w:rPr>
                <w:sz w:val="22"/>
              </w:rPr>
              <w:t>Andy Graham (Even)</w:t>
            </w:r>
          </w:p>
          <w:p w14:paraId="619A4578" w14:textId="77777777" w:rsidR="00471F75" w:rsidRDefault="00471F75" w:rsidP="00471F75">
            <w:pPr>
              <w:pStyle w:val="Unformatted"/>
              <w:rPr>
                <w:sz w:val="22"/>
              </w:rPr>
            </w:pPr>
            <w:r>
              <w:rPr>
                <w:sz w:val="22"/>
              </w:rPr>
              <w:t>CCA – Pallavi Pagidipala</w:t>
            </w:r>
          </w:p>
          <w:p w14:paraId="766809CC" w14:textId="77777777" w:rsidR="00471F75" w:rsidRDefault="00471F75" w:rsidP="00471F75">
            <w:pPr>
              <w:pStyle w:val="Unformatted"/>
              <w:rPr>
                <w:sz w:val="22"/>
              </w:rPr>
            </w:pPr>
            <w:r>
              <w:rPr>
                <w:sz w:val="22"/>
              </w:rPr>
              <w:t>CCA – Adam Provost (Odd)</w:t>
            </w:r>
          </w:p>
          <w:p w14:paraId="104CC4F5" w14:textId="77777777" w:rsidR="00471F75" w:rsidRDefault="00471F75" w:rsidP="00471F75">
            <w:pPr>
              <w:pStyle w:val="Unformatted"/>
              <w:rPr>
                <w:sz w:val="22"/>
              </w:rPr>
            </w:pPr>
            <w:r>
              <w:rPr>
                <w:sz w:val="22"/>
              </w:rPr>
              <w:t>CCA – Deepthi Namini</w:t>
            </w:r>
          </w:p>
          <w:p w14:paraId="6C2CA991" w14:textId="77777777" w:rsidR="00471F75" w:rsidRDefault="00471F75" w:rsidP="00471F75">
            <w:pPr>
              <w:pStyle w:val="Unformatted"/>
              <w:rPr>
                <w:sz w:val="22"/>
              </w:rPr>
            </w:pPr>
            <w:r>
              <w:rPr>
                <w:sz w:val="22"/>
              </w:rPr>
              <w:t>MH – David Rigazio</w:t>
            </w:r>
          </w:p>
          <w:p w14:paraId="08721338" w14:textId="77777777" w:rsidR="00471F75" w:rsidRDefault="00471F75" w:rsidP="00471F75">
            <w:pPr>
              <w:pStyle w:val="Unformatted"/>
              <w:rPr>
                <w:sz w:val="22"/>
              </w:rPr>
            </w:pPr>
            <w:r>
              <w:rPr>
                <w:sz w:val="22"/>
              </w:rPr>
              <w:t>MH - Santosh Reddy</w:t>
            </w:r>
          </w:p>
          <w:p w14:paraId="1A6189C2" w14:textId="77777777" w:rsidR="00471F75" w:rsidRDefault="00471F75" w:rsidP="00471F75">
            <w:pPr>
              <w:pStyle w:val="Unformatted"/>
              <w:rPr>
                <w:sz w:val="22"/>
              </w:rPr>
            </w:pPr>
            <w:r w:rsidRPr="68B5C4BC">
              <w:rPr>
                <w:sz w:val="22"/>
                <w:szCs w:val="22"/>
              </w:rPr>
              <w:t>MH – Siva Pichaiah</w:t>
            </w:r>
          </w:p>
          <w:p w14:paraId="2AEE8483" w14:textId="77777777" w:rsidR="00471F75" w:rsidRDefault="00471F75" w:rsidP="00471F75">
            <w:pPr>
              <w:pStyle w:val="Unformatted"/>
              <w:rPr>
                <w:color w:val="000000" w:themeColor="text1"/>
                <w:sz w:val="22"/>
                <w:szCs w:val="22"/>
              </w:rPr>
            </w:pPr>
            <w:r w:rsidRPr="68B5C4BC">
              <w:rPr>
                <w:color w:val="000000" w:themeColor="text1"/>
                <w:sz w:val="22"/>
                <w:szCs w:val="22"/>
              </w:rPr>
              <w:t>EOTSS – Daniel Soares</w:t>
            </w:r>
          </w:p>
          <w:p w14:paraId="1B5E4F70" w14:textId="77777777" w:rsidR="00471F75" w:rsidRDefault="00471F75" w:rsidP="00471F75">
            <w:pPr>
              <w:pStyle w:val="Unformatted"/>
              <w:rPr>
                <w:sz w:val="22"/>
              </w:rPr>
            </w:pPr>
            <w:r>
              <w:rPr>
                <w:sz w:val="22"/>
              </w:rPr>
              <w:t>EOTSS – Yegor Yegorov</w:t>
            </w:r>
          </w:p>
          <w:p w14:paraId="4520157F" w14:textId="194D64B2" w:rsidR="00471F75" w:rsidRDefault="00471F75" w:rsidP="00471F75">
            <w:pPr>
              <w:pStyle w:val="Unformatted"/>
              <w:rPr>
                <w:sz w:val="22"/>
              </w:rPr>
            </w:pPr>
            <w:r>
              <w:rPr>
                <w:sz w:val="22"/>
              </w:rPr>
              <w:t>EOTSS – Frank Estabrook</w:t>
            </w:r>
          </w:p>
          <w:p w14:paraId="520F604B" w14:textId="77777777" w:rsidR="00471F75" w:rsidRDefault="00471F75" w:rsidP="00471F75">
            <w:pPr>
              <w:pStyle w:val="Unformatted"/>
              <w:rPr>
                <w:sz w:val="22"/>
              </w:rPr>
            </w:pPr>
            <w:r>
              <w:rPr>
                <w:sz w:val="24"/>
              </w:rPr>
              <w:t>EOTSS</w:t>
            </w:r>
            <w:r>
              <w:rPr>
                <w:sz w:val="22"/>
              </w:rPr>
              <w:t xml:space="preserve"> – Jason Hetherington</w:t>
            </w:r>
          </w:p>
          <w:p w14:paraId="32EDFD61" w14:textId="77777777" w:rsidR="00471F75" w:rsidRDefault="00471F75" w:rsidP="00471F75">
            <w:pPr>
              <w:pStyle w:val="Unformatted"/>
              <w:rPr>
                <w:sz w:val="22"/>
              </w:rPr>
            </w:pPr>
            <w:r>
              <w:rPr>
                <w:sz w:val="22"/>
              </w:rPr>
              <w:t>IV&amp;V – Wes Atha</w:t>
            </w:r>
          </w:p>
          <w:p w14:paraId="57313204" w14:textId="6F1E4DCC" w:rsidR="00471F75" w:rsidRPr="00BD07AE" w:rsidRDefault="00471F75" w:rsidP="00471F75">
            <w:pPr>
              <w:pStyle w:val="Unformatted"/>
              <w:rPr>
                <w:sz w:val="22"/>
              </w:rPr>
            </w:pPr>
            <w:r>
              <w:rPr>
                <w:sz w:val="22"/>
              </w:rPr>
              <w:t>IV&amp;V – Ryan Ratfield</w:t>
            </w:r>
          </w:p>
        </w:tc>
      </w:tr>
      <w:tr w:rsidR="00507668" w:rsidRPr="000F22B9" w14:paraId="75282C71" w14:textId="77777777" w:rsidTr="002B611B">
        <w:trPr>
          <w:jc w:val="center"/>
        </w:trPr>
        <w:tc>
          <w:tcPr>
            <w:tcW w:w="1074" w:type="dxa"/>
          </w:tcPr>
          <w:p w14:paraId="5B356A61" w14:textId="25C90195" w:rsidR="00507668" w:rsidRDefault="00507668" w:rsidP="00507668">
            <w:pPr>
              <w:pStyle w:val="Unformatted"/>
              <w:rPr>
                <w:sz w:val="24"/>
              </w:rPr>
            </w:pPr>
            <w:r>
              <w:rPr>
                <w:sz w:val="24"/>
              </w:rPr>
              <w:t>4.11</w:t>
            </w:r>
          </w:p>
        </w:tc>
        <w:tc>
          <w:tcPr>
            <w:tcW w:w="1501" w:type="dxa"/>
          </w:tcPr>
          <w:p w14:paraId="2B3EEDD8" w14:textId="77777777" w:rsidR="00507668" w:rsidRDefault="00507668" w:rsidP="00507668">
            <w:pPr>
              <w:spacing w:before="120"/>
            </w:pPr>
          </w:p>
        </w:tc>
        <w:tc>
          <w:tcPr>
            <w:tcW w:w="1131" w:type="dxa"/>
          </w:tcPr>
          <w:p w14:paraId="283752CF" w14:textId="7C0E621A" w:rsidR="00507668" w:rsidRDefault="00507668" w:rsidP="00507668">
            <w:pPr>
              <w:pStyle w:val="Unformatted"/>
              <w:jc w:val="center"/>
              <w:rPr>
                <w:sz w:val="24"/>
              </w:rPr>
            </w:pPr>
            <w:r>
              <w:rPr>
                <w:sz w:val="24"/>
              </w:rPr>
              <w:t>25.1</w:t>
            </w:r>
          </w:p>
        </w:tc>
        <w:tc>
          <w:tcPr>
            <w:tcW w:w="1329" w:type="dxa"/>
          </w:tcPr>
          <w:p w14:paraId="6D7092C8" w14:textId="77777777" w:rsidR="00507668" w:rsidRDefault="00507668" w:rsidP="00507668">
            <w:pPr>
              <w:pStyle w:val="Unformatted"/>
              <w:jc w:val="center"/>
              <w:rPr>
                <w:sz w:val="24"/>
              </w:rPr>
            </w:pPr>
          </w:p>
        </w:tc>
        <w:tc>
          <w:tcPr>
            <w:tcW w:w="1638" w:type="dxa"/>
          </w:tcPr>
          <w:p w14:paraId="08B46DB6" w14:textId="77777777" w:rsidR="00507668" w:rsidRDefault="00507668" w:rsidP="00507668">
            <w:pPr>
              <w:pStyle w:val="Unformatted"/>
              <w:jc w:val="center"/>
              <w:rPr>
                <w:sz w:val="24"/>
              </w:rPr>
            </w:pPr>
            <w:r>
              <w:rPr>
                <w:sz w:val="24"/>
              </w:rPr>
              <w:t>EOTSS</w:t>
            </w:r>
          </w:p>
          <w:p w14:paraId="0CE1A57A" w14:textId="77777777" w:rsidR="00507668" w:rsidRDefault="00507668" w:rsidP="00507668">
            <w:pPr>
              <w:pStyle w:val="Unformatted"/>
              <w:jc w:val="center"/>
              <w:rPr>
                <w:sz w:val="24"/>
              </w:rPr>
            </w:pPr>
            <w:r>
              <w:rPr>
                <w:sz w:val="24"/>
              </w:rPr>
              <w:t>CCA</w:t>
            </w:r>
          </w:p>
          <w:p w14:paraId="4796024D" w14:textId="77777777" w:rsidR="00507668" w:rsidRDefault="00507668" w:rsidP="00507668">
            <w:pPr>
              <w:pStyle w:val="Unformatted"/>
              <w:jc w:val="center"/>
              <w:rPr>
                <w:sz w:val="24"/>
              </w:rPr>
            </w:pPr>
            <w:r>
              <w:rPr>
                <w:sz w:val="24"/>
              </w:rPr>
              <w:t>MH</w:t>
            </w:r>
          </w:p>
          <w:p w14:paraId="12BBFCB8" w14:textId="60E31AAA" w:rsidR="00507668" w:rsidRDefault="00507668" w:rsidP="00507668">
            <w:pPr>
              <w:pStyle w:val="Unformatted"/>
              <w:jc w:val="center"/>
              <w:rPr>
                <w:sz w:val="24"/>
              </w:rPr>
            </w:pPr>
            <w:r>
              <w:rPr>
                <w:sz w:val="24"/>
              </w:rPr>
              <w:t>IV&amp;V</w:t>
            </w:r>
          </w:p>
        </w:tc>
        <w:tc>
          <w:tcPr>
            <w:tcW w:w="3047" w:type="dxa"/>
          </w:tcPr>
          <w:p w14:paraId="0382CBAC" w14:textId="77777777" w:rsidR="00507668" w:rsidRDefault="00507668" w:rsidP="00507668">
            <w:pPr>
              <w:pStyle w:val="Unformatted"/>
              <w:rPr>
                <w:sz w:val="22"/>
              </w:rPr>
            </w:pPr>
            <w:r w:rsidRPr="00BD07AE">
              <w:rPr>
                <w:sz w:val="22"/>
              </w:rPr>
              <w:t xml:space="preserve">CCA – </w:t>
            </w:r>
            <w:r>
              <w:rPr>
                <w:sz w:val="22"/>
              </w:rPr>
              <w:t>Andy Graham (Even)</w:t>
            </w:r>
          </w:p>
          <w:p w14:paraId="4BCC25C7" w14:textId="77777777" w:rsidR="00507668" w:rsidRDefault="00507668" w:rsidP="00507668">
            <w:pPr>
              <w:pStyle w:val="Unformatted"/>
              <w:rPr>
                <w:sz w:val="22"/>
              </w:rPr>
            </w:pPr>
            <w:r>
              <w:rPr>
                <w:sz w:val="22"/>
              </w:rPr>
              <w:t>CCA – Pallavi Pagidipala</w:t>
            </w:r>
          </w:p>
          <w:p w14:paraId="71D22825" w14:textId="77777777" w:rsidR="00507668" w:rsidRDefault="00507668" w:rsidP="00507668">
            <w:pPr>
              <w:pStyle w:val="Unformatted"/>
              <w:rPr>
                <w:sz w:val="22"/>
              </w:rPr>
            </w:pPr>
            <w:r>
              <w:rPr>
                <w:sz w:val="22"/>
              </w:rPr>
              <w:t>CCA – Adam Provost (Odd)</w:t>
            </w:r>
          </w:p>
          <w:p w14:paraId="265B0004" w14:textId="77777777" w:rsidR="00507668" w:rsidRDefault="00507668" w:rsidP="00507668">
            <w:pPr>
              <w:pStyle w:val="Unformatted"/>
              <w:rPr>
                <w:sz w:val="22"/>
              </w:rPr>
            </w:pPr>
            <w:r>
              <w:rPr>
                <w:sz w:val="22"/>
              </w:rPr>
              <w:t>CCA – Deepthi Namini</w:t>
            </w:r>
          </w:p>
          <w:p w14:paraId="0C1C5493" w14:textId="77777777" w:rsidR="00507668" w:rsidRDefault="00507668" w:rsidP="00507668">
            <w:pPr>
              <w:pStyle w:val="Unformatted"/>
              <w:rPr>
                <w:sz w:val="22"/>
              </w:rPr>
            </w:pPr>
            <w:r>
              <w:rPr>
                <w:sz w:val="22"/>
              </w:rPr>
              <w:t>MH – David Rigazio</w:t>
            </w:r>
          </w:p>
          <w:p w14:paraId="35E54AF1" w14:textId="77777777" w:rsidR="00507668" w:rsidRDefault="00507668" w:rsidP="00507668">
            <w:pPr>
              <w:pStyle w:val="Unformatted"/>
              <w:rPr>
                <w:sz w:val="22"/>
              </w:rPr>
            </w:pPr>
            <w:r>
              <w:rPr>
                <w:sz w:val="22"/>
              </w:rPr>
              <w:t>MH - Santosh Reddy</w:t>
            </w:r>
          </w:p>
          <w:p w14:paraId="3878DA97" w14:textId="77777777" w:rsidR="00507668" w:rsidRDefault="00507668" w:rsidP="00507668">
            <w:pPr>
              <w:pStyle w:val="Unformatted"/>
              <w:rPr>
                <w:sz w:val="22"/>
              </w:rPr>
            </w:pPr>
            <w:r w:rsidRPr="68B5C4BC">
              <w:rPr>
                <w:sz w:val="22"/>
                <w:szCs w:val="22"/>
              </w:rPr>
              <w:t>MH – Siva Pichaiah</w:t>
            </w:r>
          </w:p>
          <w:p w14:paraId="0F66A0EF" w14:textId="77777777" w:rsidR="00507668" w:rsidRDefault="00507668" w:rsidP="00507668">
            <w:pPr>
              <w:pStyle w:val="Unformatted"/>
              <w:rPr>
                <w:color w:val="000000" w:themeColor="text1"/>
                <w:sz w:val="22"/>
                <w:szCs w:val="22"/>
              </w:rPr>
            </w:pPr>
            <w:r w:rsidRPr="68B5C4BC">
              <w:rPr>
                <w:color w:val="000000" w:themeColor="text1"/>
                <w:sz w:val="22"/>
                <w:szCs w:val="22"/>
              </w:rPr>
              <w:t>EOTSS – Daniel Soares</w:t>
            </w:r>
          </w:p>
          <w:p w14:paraId="6F38AEA3" w14:textId="77777777" w:rsidR="00507668" w:rsidRDefault="00507668" w:rsidP="00507668">
            <w:pPr>
              <w:pStyle w:val="Unformatted"/>
              <w:rPr>
                <w:sz w:val="22"/>
              </w:rPr>
            </w:pPr>
            <w:r>
              <w:rPr>
                <w:sz w:val="22"/>
              </w:rPr>
              <w:t>EOTSS – Yegor Yegorov</w:t>
            </w:r>
          </w:p>
          <w:p w14:paraId="6C909DCC" w14:textId="77777777" w:rsidR="00507668" w:rsidRDefault="00507668" w:rsidP="00507668">
            <w:pPr>
              <w:pStyle w:val="Unformatted"/>
              <w:rPr>
                <w:sz w:val="22"/>
              </w:rPr>
            </w:pPr>
            <w:r>
              <w:rPr>
                <w:sz w:val="22"/>
              </w:rPr>
              <w:t>EOTSS – Frank Estabrook</w:t>
            </w:r>
          </w:p>
          <w:p w14:paraId="03027B3F" w14:textId="77777777" w:rsidR="00507668" w:rsidRDefault="00507668" w:rsidP="00507668">
            <w:pPr>
              <w:pStyle w:val="Unformatted"/>
              <w:rPr>
                <w:sz w:val="22"/>
              </w:rPr>
            </w:pPr>
            <w:r>
              <w:rPr>
                <w:sz w:val="24"/>
              </w:rPr>
              <w:t>EOTSS</w:t>
            </w:r>
            <w:r>
              <w:rPr>
                <w:sz w:val="22"/>
              </w:rPr>
              <w:t xml:space="preserve"> – Jason Hetherington</w:t>
            </w:r>
          </w:p>
          <w:p w14:paraId="113ED52A" w14:textId="77777777" w:rsidR="00507668" w:rsidRDefault="00507668" w:rsidP="00507668">
            <w:pPr>
              <w:pStyle w:val="Unformatted"/>
              <w:rPr>
                <w:sz w:val="22"/>
              </w:rPr>
            </w:pPr>
            <w:r>
              <w:rPr>
                <w:sz w:val="22"/>
              </w:rPr>
              <w:t>IV&amp;V – Wes Atha</w:t>
            </w:r>
          </w:p>
          <w:p w14:paraId="50DACE46" w14:textId="3284655B" w:rsidR="00507668" w:rsidRPr="00BD07AE" w:rsidRDefault="00507668" w:rsidP="00507668">
            <w:pPr>
              <w:pStyle w:val="Unformatted"/>
              <w:rPr>
                <w:sz w:val="22"/>
              </w:rPr>
            </w:pPr>
            <w:r>
              <w:rPr>
                <w:sz w:val="22"/>
              </w:rPr>
              <w:t>IV&amp;V – Ryan Ratfield</w:t>
            </w:r>
          </w:p>
        </w:tc>
      </w:tr>
      <w:tr w:rsidR="00F6083E" w:rsidRPr="000F22B9" w14:paraId="152EF923" w14:textId="77777777" w:rsidTr="002B611B">
        <w:trPr>
          <w:jc w:val="center"/>
        </w:trPr>
        <w:tc>
          <w:tcPr>
            <w:tcW w:w="1074" w:type="dxa"/>
          </w:tcPr>
          <w:p w14:paraId="5AD141FB" w14:textId="77777777" w:rsidR="00F6083E" w:rsidRDefault="00F6083E" w:rsidP="00F6083E">
            <w:pPr>
              <w:pStyle w:val="Unformatted"/>
              <w:rPr>
                <w:sz w:val="24"/>
              </w:rPr>
            </w:pPr>
            <w:r>
              <w:rPr>
                <w:sz w:val="24"/>
              </w:rPr>
              <w:t>4.12</w:t>
            </w:r>
          </w:p>
          <w:p w14:paraId="48E2C294" w14:textId="1D91E677" w:rsidR="0051579A" w:rsidRDefault="0051579A" w:rsidP="00F6083E">
            <w:pPr>
              <w:pStyle w:val="Unformatted"/>
              <w:rPr>
                <w:sz w:val="24"/>
              </w:rPr>
            </w:pPr>
            <w:r>
              <w:rPr>
                <w:sz w:val="24"/>
              </w:rPr>
              <w:t>4.13</w:t>
            </w:r>
          </w:p>
        </w:tc>
        <w:tc>
          <w:tcPr>
            <w:tcW w:w="1501" w:type="dxa"/>
          </w:tcPr>
          <w:p w14:paraId="3E4F929D" w14:textId="77777777" w:rsidR="00F6083E" w:rsidRDefault="00F6083E" w:rsidP="00F6083E">
            <w:pPr>
              <w:spacing w:before="120"/>
            </w:pPr>
          </w:p>
        </w:tc>
        <w:tc>
          <w:tcPr>
            <w:tcW w:w="1131" w:type="dxa"/>
          </w:tcPr>
          <w:p w14:paraId="0DB86BA0" w14:textId="72CAE7B1" w:rsidR="00F6083E" w:rsidRDefault="00F6083E" w:rsidP="00F6083E">
            <w:pPr>
              <w:pStyle w:val="Unformatted"/>
              <w:jc w:val="center"/>
              <w:rPr>
                <w:sz w:val="24"/>
              </w:rPr>
            </w:pPr>
            <w:r>
              <w:rPr>
                <w:sz w:val="24"/>
              </w:rPr>
              <w:t>25.1</w:t>
            </w:r>
          </w:p>
        </w:tc>
        <w:tc>
          <w:tcPr>
            <w:tcW w:w="1329" w:type="dxa"/>
          </w:tcPr>
          <w:p w14:paraId="7705A3C0" w14:textId="77777777" w:rsidR="00F6083E" w:rsidRDefault="00F6083E" w:rsidP="00F6083E">
            <w:pPr>
              <w:pStyle w:val="Unformatted"/>
              <w:jc w:val="center"/>
              <w:rPr>
                <w:sz w:val="24"/>
              </w:rPr>
            </w:pPr>
          </w:p>
        </w:tc>
        <w:tc>
          <w:tcPr>
            <w:tcW w:w="1638" w:type="dxa"/>
          </w:tcPr>
          <w:p w14:paraId="6D2778B2" w14:textId="6846CFB4" w:rsidR="00F6083E" w:rsidRDefault="00F6083E" w:rsidP="00F6083E">
            <w:pPr>
              <w:pStyle w:val="Unformatted"/>
              <w:jc w:val="center"/>
              <w:rPr>
                <w:sz w:val="24"/>
              </w:rPr>
            </w:pPr>
            <w:r>
              <w:rPr>
                <w:sz w:val="24"/>
              </w:rPr>
              <w:t>EOHHS</w:t>
            </w:r>
          </w:p>
          <w:p w14:paraId="1E4E2732" w14:textId="77777777" w:rsidR="00F6083E" w:rsidRDefault="00F6083E" w:rsidP="00F6083E">
            <w:pPr>
              <w:pStyle w:val="Unformatted"/>
              <w:jc w:val="center"/>
              <w:rPr>
                <w:sz w:val="24"/>
              </w:rPr>
            </w:pPr>
            <w:r>
              <w:rPr>
                <w:sz w:val="24"/>
              </w:rPr>
              <w:t>CCA</w:t>
            </w:r>
          </w:p>
          <w:p w14:paraId="37427D9C" w14:textId="77777777" w:rsidR="00F6083E" w:rsidRDefault="00F6083E" w:rsidP="00F6083E">
            <w:pPr>
              <w:pStyle w:val="Unformatted"/>
              <w:jc w:val="center"/>
              <w:rPr>
                <w:sz w:val="24"/>
              </w:rPr>
            </w:pPr>
            <w:r>
              <w:rPr>
                <w:sz w:val="24"/>
              </w:rPr>
              <w:t>MH</w:t>
            </w:r>
          </w:p>
          <w:p w14:paraId="2E67F9A8" w14:textId="0CD9985A" w:rsidR="00F6083E" w:rsidRDefault="00F6083E" w:rsidP="00F6083E">
            <w:pPr>
              <w:pStyle w:val="Unformatted"/>
              <w:jc w:val="center"/>
              <w:rPr>
                <w:sz w:val="24"/>
              </w:rPr>
            </w:pPr>
            <w:r>
              <w:rPr>
                <w:sz w:val="24"/>
              </w:rPr>
              <w:t>IV&amp;V</w:t>
            </w:r>
          </w:p>
        </w:tc>
        <w:tc>
          <w:tcPr>
            <w:tcW w:w="3047" w:type="dxa"/>
          </w:tcPr>
          <w:p w14:paraId="12B65D89" w14:textId="77777777" w:rsidR="00F6083E" w:rsidRDefault="00F6083E" w:rsidP="00F6083E">
            <w:pPr>
              <w:pStyle w:val="Unformatted"/>
              <w:rPr>
                <w:sz w:val="22"/>
              </w:rPr>
            </w:pPr>
            <w:r w:rsidRPr="00BD07AE">
              <w:rPr>
                <w:sz w:val="22"/>
              </w:rPr>
              <w:t xml:space="preserve">CCA – </w:t>
            </w:r>
            <w:r>
              <w:rPr>
                <w:sz w:val="22"/>
              </w:rPr>
              <w:t>Andy Graham (Even)</w:t>
            </w:r>
          </w:p>
          <w:p w14:paraId="792F0404" w14:textId="77777777" w:rsidR="00F6083E" w:rsidRDefault="00F6083E" w:rsidP="00F6083E">
            <w:pPr>
              <w:pStyle w:val="Unformatted"/>
              <w:rPr>
                <w:sz w:val="22"/>
              </w:rPr>
            </w:pPr>
            <w:r>
              <w:rPr>
                <w:sz w:val="22"/>
              </w:rPr>
              <w:t>CCA – Pallavi Pagidipala</w:t>
            </w:r>
          </w:p>
          <w:p w14:paraId="1BBA16F3" w14:textId="77777777" w:rsidR="00F6083E" w:rsidRDefault="00F6083E" w:rsidP="00F6083E">
            <w:pPr>
              <w:pStyle w:val="Unformatted"/>
              <w:rPr>
                <w:sz w:val="22"/>
              </w:rPr>
            </w:pPr>
            <w:r>
              <w:rPr>
                <w:sz w:val="22"/>
              </w:rPr>
              <w:t>CCA – Adam Provost (Odd)</w:t>
            </w:r>
          </w:p>
          <w:p w14:paraId="4D0F27BE" w14:textId="77777777" w:rsidR="00F6083E" w:rsidRDefault="00F6083E" w:rsidP="00F6083E">
            <w:pPr>
              <w:pStyle w:val="Unformatted"/>
              <w:rPr>
                <w:sz w:val="22"/>
              </w:rPr>
            </w:pPr>
            <w:r>
              <w:rPr>
                <w:sz w:val="22"/>
              </w:rPr>
              <w:t>CCA – Deepthi Namini</w:t>
            </w:r>
          </w:p>
          <w:p w14:paraId="59747817" w14:textId="77777777" w:rsidR="00F6083E" w:rsidRDefault="00F6083E" w:rsidP="00F6083E">
            <w:pPr>
              <w:pStyle w:val="Unformatted"/>
              <w:rPr>
                <w:sz w:val="22"/>
              </w:rPr>
            </w:pPr>
            <w:r>
              <w:rPr>
                <w:sz w:val="22"/>
              </w:rPr>
              <w:t>MH – David Rigazio</w:t>
            </w:r>
          </w:p>
          <w:p w14:paraId="643002EA" w14:textId="77777777" w:rsidR="00F6083E" w:rsidRDefault="00F6083E" w:rsidP="00F6083E">
            <w:pPr>
              <w:pStyle w:val="Unformatted"/>
              <w:rPr>
                <w:sz w:val="22"/>
              </w:rPr>
            </w:pPr>
            <w:r>
              <w:rPr>
                <w:sz w:val="22"/>
              </w:rPr>
              <w:t>MH - Santosh Reddy</w:t>
            </w:r>
          </w:p>
          <w:p w14:paraId="20ECAED1" w14:textId="77777777" w:rsidR="00F6083E" w:rsidRDefault="00F6083E" w:rsidP="00F6083E">
            <w:pPr>
              <w:pStyle w:val="Unformatted"/>
              <w:rPr>
                <w:sz w:val="22"/>
              </w:rPr>
            </w:pPr>
            <w:r w:rsidRPr="68B5C4BC">
              <w:rPr>
                <w:sz w:val="22"/>
                <w:szCs w:val="22"/>
              </w:rPr>
              <w:t>MH – Siva Pichaiah</w:t>
            </w:r>
          </w:p>
          <w:p w14:paraId="32FB394E" w14:textId="79716D5A" w:rsidR="00F6083E" w:rsidRDefault="00F6083E" w:rsidP="00F6083E">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6AD233B5" w14:textId="3B8C25C0" w:rsidR="00F6083E" w:rsidRDefault="00F6083E" w:rsidP="00F6083E">
            <w:pPr>
              <w:pStyle w:val="Unformatted"/>
              <w:rPr>
                <w:sz w:val="22"/>
              </w:rPr>
            </w:pPr>
            <w:r>
              <w:rPr>
                <w:sz w:val="22"/>
              </w:rPr>
              <w:t>EOHHS – Yegor Yegorov</w:t>
            </w:r>
          </w:p>
          <w:p w14:paraId="1D16A6CF" w14:textId="708BB4A6" w:rsidR="00F6083E" w:rsidRDefault="00F6083E" w:rsidP="00F6083E">
            <w:pPr>
              <w:pStyle w:val="Unformatted"/>
              <w:rPr>
                <w:sz w:val="22"/>
              </w:rPr>
            </w:pPr>
            <w:r>
              <w:rPr>
                <w:sz w:val="22"/>
              </w:rPr>
              <w:t>EOHHS – Frank Estabrook</w:t>
            </w:r>
          </w:p>
          <w:p w14:paraId="090A1703" w14:textId="081B6E92" w:rsidR="00F6083E" w:rsidRDefault="00F6083E" w:rsidP="00F6083E">
            <w:pPr>
              <w:pStyle w:val="Unformatted"/>
              <w:rPr>
                <w:sz w:val="22"/>
              </w:rPr>
            </w:pPr>
            <w:r>
              <w:rPr>
                <w:sz w:val="24"/>
              </w:rPr>
              <w:t>EOHHS</w:t>
            </w:r>
            <w:r>
              <w:rPr>
                <w:sz w:val="22"/>
              </w:rPr>
              <w:t xml:space="preserve"> – Jason Hetherington</w:t>
            </w:r>
          </w:p>
          <w:p w14:paraId="65E17413" w14:textId="26AB5DD6" w:rsidR="00F6083E" w:rsidRPr="00BD07AE" w:rsidRDefault="00F6083E" w:rsidP="00F6083E">
            <w:pPr>
              <w:pStyle w:val="Unformatted"/>
              <w:rPr>
                <w:sz w:val="22"/>
              </w:rPr>
            </w:pPr>
            <w:r>
              <w:rPr>
                <w:sz w:val="22"/>
              </w:rPr>
              <w:t>IV&amp;V – Wes Atha</w:t>
            </w:r>
          </w:p>
        </w:tc>
      </w:tr>
      <w:tr w:rsidR="007968A4" w:rsidRPr="000F22B9" w14:paraId="2718D6BF" w14:textId="77777777" w:rsidTr="002B611B">
        <w:trPr>
          <w:jc w:val="center"/>
        </w:trPr>
        <w:tc>
          <w:tcPr>
            <w:tcW w:w="1074" w:type="dxa"/>
          </w:tcPr>
          <w:p w14:paraId="200037F4" w14:textId="77777777" w:rsidR="007968A4" w:rsidRDefault="00A53B8F" w:rsidP="007968A4">
            <w:pPr>
              <w:pStyle w:val="Unformatted"/>
              <w:rPr>
                <w:sz w:val="24"/>
              </w:rPr>
            </w:pPr>
            <w:r>
              <w:rPr>
                <w:sz w:val="24"/>
              </w:rPr>
              <w:t>5.0</w:t>
            </w:r>
            <w:r w:rsidR="00F650B6">
              <w:rPr>
                <w:sz w:val="24"/>
              </w:rPr>
              <w:br/>
              <w:t>5.1</w:t>
            </w:r>
          </w:p>
          <w:p w14:paraId="5DAB584D" w14:textId="133B5C32" w:rsidR="001D0ED5" w:rsidRDefault="001D0ED5" w:rsidP="007968A4">
            <w:pPr>
              <w:pStyle w:val="Unformatted"/>
              <w:rPr>
                <w:sz w:val="24"/>
              </w:rPr>
            </w:pPr>
            <w:r>
              <w:rPr>
                <w:sz w:val="24"/>
              </w:rPr>
              <w:t>5.2</w:t>
            </w:r>
          </w:p>
        </w:tc>
        <w:tc>
          <w:tcPr>
            <w:tcW w:w="1501" w:type="dxa"/>
          </w:tcPr>
          <w:p w14:paraId="1167707F" w14:textId="77777777" w:rsidR="007968A4" w:rsidRDefault="007968A4" w:rsidP="007968A4">
            <w:pPr>
              <w:spacing w:before="120"/>
            </w:pPr>
          </w:p>
        </w:tc>
        <w:tc>
          <w:tcPr>
            <w:tcW w:w="1131" w:type="dxa"/>
          </w:tcPr>
          <w:p w14:paraId="4853688A" w14:textId="0887D3AF" w:rsidR="007968A4" w:rsidRDefault="007968A4" w:rsidP="007968A4">
            <w:pPr>
              <w:pStyle w:val="Unformatted"/>
              <w:jc w:val="center"/>
              <w:rPr>
                <w:sz w:val="24"/>
              </w:rPr>
            </w:pPr>
            <w:r>
              <w:rPr>
                <w:sz w:val="24"/>
              </w:rPr>
              <w:t>26</w:t>
            </w:r>
          </w:p>
        </w:tc>
        <w:tc>
          <w:tcPr>
            <w:tcW w:w="1329" w:type="dxa"/>
          </w:tcPr>
          <w:p w14:paraId="42DE5D02" w14:textId="77777777" w:rsidR="007968A4" w:rsidRDefault="007968A4" w:rsidP="007968A4">
            <w:pPr>
              <w:pStyle w:val="Unformatted"/>
              <w:jc w:val="center"/>
              <w:rPr>
                <w:sz w:val="24"/>
              </w:rPr>
            </w:pPr>
          </w:p>
        </w:tc>
        <w:tc>
          <w:tcPr>
            <w:tcW w:w="1638" w:type="dxa"/>
          </w:tcPr>
          <w:p w14:paraId="5B32F234" w14:textId="77777777" w:rsidR="007968A4" w:rsidRDefault="007968A4" w:rsidP="007968A4">
            <w:pPr>
              <w:pStyle w:val="Unformatted"/>
              <w:jc w:val="center"/>
              <w:rPr>
                <w:sz w:val="24"/>
              </w:rPr>
            </w:pPr>
            <w:r>
              <w:rPr>
                <w:sz w:val="24"/>
              </w:rPr>
              <w:t>EOHHS</w:t>
            </w:r>
          </w:p>
          <w:p w14:paraId="4C828B22" w14:textId="77777777" w:rsidR="007968A4" w:rsidRDefault="007968A4" w:rsidP="007968A4">
            <w:pPr>
              <w:pStyle w:val="Unformatted"/>
              <w:jc w:val="center"/>
              <w:rPr>
                <w:sz w:val="24"/>
              </w:rPr>
            </w:pPr>
            <w:r>
              <w:rPr>
                <w:sz w:val="24"/>
              </w:rPr>
              <w:t>CCA</w:t>
            </w:r>
          </w:p>
          <w:p w14:paraId="472073D0" w14:textId="77777777" w:rsidR="007968A4" w:rsidRDefault="007968A4" w:rsidP="007968A4">
            <w:pPr>
              <w:pStyle w:val="Unformatted"/>
              <w:jc w:val="center"/>
              <w:rPr>
                <w:sz w:val="24"/>
              </w:rPr>
            </w:pPr>
            <w:r>
              <w:rPr>
                <w:sz w:val="24"/>
              </w:rPr>
              <w:t>MH</w:t>
            </w:r>
          </w:p>
          <w:p w14:paraId="67A2FEA0" w14:textId="4307D1F2" w:rsidR="007968A4" w:rsidRDefault="007968A4" w:rsidP="007968A4">
            <w:pPr>
              <w:pStyle w:val="Unformatted"/>
              <w:jc w:val="center"/>
              <w:rPr>
                <w:sz w:val="24"/>
              </w:rPr>
            </w:pPr>
            <w:r>
              <w:rPr>
                <w:sz w:val="24"/>
              </w:rPr>
              <w:t>IV&amp;V</w:t>
            </w:r>
          </w:p>
        </w:tc>
        <w:tc>
          <w:tcPr>
            <w:tcW w:w="3047" w:type="dxa"/>
          </w:tcPr>
          <w:p w14:paraId="1E0E1386" w14:textId="77777777" w:rsidR="007968A4" w:rsidRDefault="007968A4" w:rsidP="007968A4">
            <w:pPr>
              <w:pStyle w:val="Unformatted"/>
              <w:rPr>
                <w:sz w:val="22"/>
              </w:rPr>
            </w:pPr>
            <w:r w:rsidRPr="00BD07AE">
              <w:rPr>
                <w:sz w:val="22"/>
              </w:rPr>
              <w:t xml:space="preserve">CCA – </w:t>
            </w:r>
            <w:r>
              <w:rPr>
                <w:sz w:val="22"/>
              </w:rPr>
              <w:t>Andy Graham (Even)</w:t>
            </w:r>
          </w:p>
          <w:p w14:paraId="1D0FB0A8" w14:textId="77777777" w:rsidR="007968A4" w:rsidRDefault="007968A4" w:rsidP="007968A4">
            <w:pPr>
              <w:pStyle w:val="Unformatted"/>
              <w:rPr>
                <w:sz w:val="22"/>
              </w:rPr>
            </w:pPr>
            <w:r>
              <w:rPr>
                <w:sz w:val="22"/>
              </w:rPr>
              <w:t>CCA – Pallavi Pagidipala</w:t>
            </w:r>
          </w:p>
          <w:p w14:paraId="7DF8E09D" w14:textId="77777777" w:rsidR="007968A4" w:rsidRDefault="007968A4" w:rsidP="007968A4">
            <w:pPr>
              <w:pStyle w:val="Unformatted"/>
              <w:rPr>
                <w:sz w:val="22"/>
              </w:rPr>
            </w:pPr>
            <w:r>
              <w:rPr>
                <w:sz w:val="22"/>
              </w:rPr>
              <w:t>CCA – Adam Provost (Odd)</w:t>
            </w:r>
          </w:p>
          <w:p w14:paraId="4FCDE118" w14:textId="77777777" w:rsidR="007968A4" w:rsidRDefault="007968A4" w:rsidP="007968A4">
            <w:pPr>
              <w:pStyle w:val="Unformatted"/>
              <w:rPr>
                <w:sz w:val="22"/>
              </w:rPr>
            </w:pPr>
            <w:r>
              <w:rPr>
                <w:sz w:val="22"/>
              </w:rPr>
              <w:t>CCA – Deepthi Namini</w:t>
            </w:r>
          </w:p>
          <w:p w14:paraId="28412B83" w14:textId="77777777" w:rsidR="007968A4" w:rsidRDefault="007968A4" w:rsidP="007968A4">
            <w:pPr>
              <w:pStyle w:val="Unformatted"/>
              <w:rPr>
                <w:sz w:val="22"/>
              </w:rPr>
            </w:pPr>
            <w:r>
              <w:rPr>
                <w:sz w:val="22"/>
              </w:rPr>
              <w:t>MH – David Rigazio</w:t>
            </w:r>
          </w:p>
          <w:p w14:paraId="672F199A" w14:textId="77777777" w:rsidR="007968A4" w:rsidRDefault="007968A4" w:rsidP="007968A4">
            <w:pPr>
              <w:pStyle w:val="Unformatted"/>
              <w:rPr>
                <w:sz w:val="22"/>
              </w:rPr>
            </w:pPr>
            <w:r>
              <w:rPr>
                <w:sz w:val="22"/>
              </w:rPr>
              <w:t>MH - Santosh Reddy</w:t>
            </w:r>
          </w:p>
          <w:p w14:paraId="14F6210F" w14:textId="77777777" w:rsidR="007968A4" w:rsidRDefault="007968A4" w:rsidP="007968A4">
            <w:pPr>
              <w:pStyle w:val="Unformatted"/>
              <w:rPr>
                <w:sz w:val="22"/>
              </w:rPr>
            </w:pPr>
            <w:r w:rsidRPr="68B5C4BC">
              <w:rPr>
                <w:sz w:val="22"/>
                <w:szCs w:val="22"/>
              </w:rPr>
              <w:t>MH – Siva Pichaiah</w:t>
            </w:r>
          </w:p>
          <w:p w14:paraId="415EF672" w14:textId="77777777" w:rsidR="007968A4" w:rsidRDefault="007968A4" w:rsidP="007968A4">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73213D84" w14:textId="77777777" w:rsidR="007968A4" w:rsidRDefault="007968A4" w:rsidP="007968A4">
            <w:pPr>
              <w:pStyle w:val="Unformatted"/>
              <w:rPr>
                <w:sz w:val="22"/>
              </w:rPr>
            </w:pPr>
            <w:r>
              <w:rPr>
                <w:sz w:val="22"/>
              </w:rPr>
              <w:t>EOHHS – Yegor Yegorov</w:t>
            </w:r>
          </w:p>
          <w:p w14:paraId="5D41E371" w14:textId="77777777" w:rsidR="007968A4" w:rsidRDefault="007968A4" w:rsidP="007968A4">
            <w:pPr>
              <w:pStyle w:val="Unformatted"/>
              <w:rPr>
                <w:sz w:val="22"/>
              </w:rPr>
            </w:pPr>
            <w:r>
              <w:rPr>
                <w:sz w:val="22"/>
              </w:rPr>
              <w:t>EOHHS – Frank Estabrook</w:t>
            </w:r>
          </w:p>
          <w:p w14:paraId="43BF54DF" w14:textId="77777777" w:rsidR="007968A4" w:rsidRDefault="007968A4" w:rsidP="007968A4">
            <w:pPr>
              <w:pStyle w:val="Unformatted"/>
              <w:rPr>
                <w:sz w:val="22"/>
              </w:rPr>
            </w:pPr>
            <w:r>
              <w:rPr>
                <w:sz w:val="24"/>
              </w:rPr>
              <w:t>EOHHS</w:t>
            </w:r>
            <w:r>
              <w:rPr>
                <w:sz w:val="22"/>
              </w:rPr>
              <w:t xml:space="preserve"> – Jason Hetherington</w:t>
            </w:r>
          </w:p>
          <w:p w14:paraId="730F255A" w14:textId="1E27BB4B" w:rsidR="007968A4" w:rsidRPr="00BD07AE" w:rsidRDefault="007968A4" w:rsidP="007968A4">
            <w:pPr>
              <w:pStyle w:val="Unformatted"/>
              <w:rPr>
                <w:sz w:val="22"/>
              </w:rPr>
            </w:pPr>
            <w:r>
              <w:rPr>
                <w:sz w:val="22"/>
              </w:rPr>
              <w:t>IV&amp;V – Wes Atha</w:t>
            </w:r>
          </w:p>
        </w:tc>
      </w:tr>
      <w:tr w:rsidR="002B1E99" w:rsidRPr="000F22B9" w14:paraId="1546EB94" w14:textId="77777777" w:rsidTr="002B611B">
        <w:trPr>
          <w:jc w:val="center"/>
        </w:trPr>
        <w:tc>
          <w:tcPr>
            <w:tcW w:w="1074" w:type="dxa"/>
          </w:tcPr>
          <w:p w14:paraId="3076B809" w14:textId="52043E15" w:rsidR="002B1E99" w:rsidRDefault="002B1E99" w:rsidP="007968A4">
            <w:pPr>
              <w:pStyle w:val="Unformatted"/>
              <w:rPr>
                <w:sz w:val="24"/>
              </w:rPr>
            </w:pPr>
            <w:r>
              <w:rPr>
                <w:sz w:val="24"/>
              </w:rPr>
              <w:t>5.3</w:t>
            </w:r>
          </w:p>
        </w:tc>
        <w:tc>
          <w:tcPr>
            <w:tcW w:w="1501" w:type="dxa"/>
          </w:tcPr>
          <w:p w14:paraId="557EFB5F" w14:textId="77777777" w:rsidR="002B1E99" w:rsidRDefault="002B1E99" w:rsidP="007968A4">
            <w:pPr>
              <w:spacing w:before="120"/>
            </w:pPr>
          </w:p>
        </w:tc>
        <w:tc>
          <w:tcPr>
            <w:tcW w:w="1131" w:type="dxa"/>
          </w:tcPr>
          <w:p w14:paraId="037E5E02" w14:textId="564E822B" w:rsidR="002B1E99" w:rsidRDefault="002B1E99" w:rsidP="007968A4">
            <w:pPr>
              <w:pStyle w:val="Unformatted"/>
              <w:jc w:val="center"/>
              <w:rPr>
                <w:sz w:val="24"/>
              </w:rPr>
            </w:pPr>
            <w:r>
              <w:rPr>
                <w:sz w:val="24"/>
              </w:rPr>
              <w:t>R27</w:t>
            </w:r>
          </w:p>
        </w:tc>
        <w:tc>
          <w:tcPr>
            <w:tcW w:w="1329" w:type="dxa"/>
          </w:tcPr>
          <w:p w14:paraId="21E914D2" w14:textId="77777777" w:rsidR="002B1E99" w:rsidRDefault="002B1E99" w:rsidP="007968A4">
            <w:pPr>
              <w:pStyle w:val="Unformatted"/>
              <w:jc w:val="center"/>
              <w:rPr>
                <w:sz w:val="24"/>
              </w:rPr>
            </w:pPr>
          </w:p>
        </w:tc>
        <w:tc>
          <w:tcPr>
            <w:tcW w:w="1638" w:type="dxa"/>
          </w:tcPr>
          <w:p w14:paraId="68E9F216" w14:textId="77777777" w:rsidR="002B1E99" w:rsidRDefault="002B1E99" w:rsidP="002B1E99">
            <w:pPr>
              <w:pStyle w:val="Unformatted"/>
              <w:jc w:val="center"/>
              <w:rPr>
                <w:sz w:val="24"/>
              </w:rPr>
            </w:pPr>
            <w:r>
              <w:rPr>
                <w:sz w:val="24"/>
              </w:rPr>
              <w:t>EOHHS</w:t>
            </w:r>
          </w:p>
          <w:p w14:paraId="71F923FC" w14:textId="77777777" w:rsidR="002B1E99" w:rsidRDefault="002B1E99" w:rsidP="002B1E99">
            <w:pPr>
              <w:pStyle w:val="Unformatted"/>
              <w:jc w:val="center"/>
              <w:rPr>
                <w:sz w:val="24"/>
              </w:rPr>
            </w:pPr>
            <w:r>
              <w:rPr>
                <w:sz w:val="24"/>
              </w:rPr>
              <w:t>CCA</w:t>
            </w:r>
          </w:p>
          <w:p w14:paraId="7DE66D42" w14:textId="77777777" w:rsidR="002B1E99" w:rsidRDefault="002B1E99" w:rsidP="002B1E99">
            <w:pPr>
              <w:pStyle w:val="Unformatted"/>
              <w:jc w:val="center"/>
              <w:rPr>
                <w:sz w:val="24"/>
              </w:rPr>
            </w:pPr>
            <w:r>
              <w:rPr>
                <w:sz w:val="24"/>
              </w:rPr>
              <w:t>MH</w:t>
            </w:r>
          </w:p>
          <w:p w14:paraId="05D08892" w14:textId="0BFA80C7" w:rsidR="002B1E99" w:rsidRDefault="002B1E99" w:rsidP="002B1E99">
            <w:pPr>
              <w:pStyle w:val="Unformatted"/>
              <w:jc w:val="center"/>
              <w:rPr>
                <w:sz w:val="24"/>
              </w:rPr>
            </w:pPr>
            <w:r>
              <w:rPr>
                <w:sz w:val="24"/>
              </w:rPr>
              <w:t>IV&amp;V</w:t>
            </w:r>
          </w:p>
        </w:tc>
        <w:tc>
          <w:tcPr>
            <w:tcW w:w="3047" w:type="dxa"/>
          </w:tcPr>
          <w:p w14:paraId="7258C169" w14:textId="77777777" w:rsidR="002B1E99" w:rsidRDefault="002B1E99" w:rsidP="002B1E99">
            <w:pPr>
              <w:pStyle w:val="Unformatted"/>
              <w:rPr>
                <w:sz w:val="22"/>
              </w:rPr>
            </w:pPr>
            <w:r w:rsidRPr="00BD07AE">
              <w:rPr>
                <w:sz w:val="22"/>
              </w:rPr>
              <w:t xml:space="preserve">CCA – </w:t>
            </w:r>
            <w:r>
              <w:rPr>
                <w:sz w:val="22"/>
              </w:rPr>
              <w:t>Andy Graham (Even)</w:t>
            </w:r>
          </w:p>
          <w:p w14:paraId="5200D5AD" w14:textId="77777777" w:rsidR="002B1E99" w:rsidRDefault="002B1E99" w:rsidP="002B1E99">
            <w:pPr>
              <w:pStyle w:val="Unformatted"/>
              <w:rPr>
                <w:sz w:val="22"/>
              </w:rPr>
            </w:pPr>
            <w:r>
              <w:rPr>
                <w:sz w:val="22"/>
              </w:rPr>
              <w:t>CCA – Pallavi Pagidipala</w:t>
            </w:r>
          </w:p>
          <w:p w14:paraId="05122EE2" w14:textId="77777777" w:rsidR="002B1E99" w:rsidRDefault="002B1E99" w:rsidP="002B1E99">
            <w:pPr>
              <w:pStyle w:val="Unformatted"/>
              <w:rPr>
                <w:sz w:val="22"/>
              </w:rPr>
            </w:pPr>
            <w:r>
              <w:rPr>
                <w:sz w:val="22"/>
              </w:rPr>
              <w:t>CCA – Adam Provost (Odd)</w:t>
            </w:r>
          </w:p>
          <w:p w14:paraId="259D5032" w14:textId="77777777" w:rsidR="002B1E99" w:rsidRDefault="002B1E99" w:rsidP="002B1E99">
            <w:pPr>
              <w:pStyle w:val="Unformatted"/>
              <w:rPr>
                <w:sz w:val="22"/>
              </w:rPr>
            </w:pPr>
            <w:r>
              <w:rPr>
                <w:sz w:val="22"/>
              </w:rPr>
              <w:t>CCA – Deepthi Namini</w:t>
            </w:r>
          </w:p>
          <w:p w14:paraId="1F1A5B91" w14:textId="77777777" w:rsidR="002B1E99" w:rsidRDefault="002B1E99" w:rsidP="002B1E99">
            <w:pPr>
              <w:pStyle w:val="Unformatted"/>
              <w:rPr>
                <w:sz w:val="22"/>
              </w:rPr>
            </w:pPr>
            <w:r>
              <w:rPr>
                <w:sz w:val="22"/>
              </w:rPr>
              <w:t>MH – David Rigazio</w:t>
            </w:r>
          </w:p>
          <w:p w14:paraId="51379581" w14:textId="77777777" w:rsidR="002B1E99" w:rsidRDefault="002B1E99" w:rsidP="002B1E99">
            <w:pPr>
              <w:pStyle w:val="Unformatted"/>
              <w:rPr>
                <w:sz w:val="22"/>
              </w:rPr>
            </w:pPr>
            <w:r>
              <w:rPr>
                <w:sz w:val="22"/>
              </w:rPr>
              <w:t>MH - Santosh Reddy</w:t>
            </w:r>
          </w:p>
          <w:p w14:paraId="5C6F48CF" w14:textId="77777777" w:rsidR="002B1E99" w:rsidRDefault="002B1E99" w:rsidP="002B1E99">
            <w:pPr>
              <w:pStyle w:val="Unformatted"/>
              <w:rPr>
                <w:sz w:val="22"/>
              </w:rPr>
            </w:pPr>
            <w:r w:rsidRPr="68B5C4BC">
              <w:rPr>
                <w:sz w:val="22"/>
                <w:szCs w:val="22"/>
              </w:rPr>
              <w:t>MH – Siva Pichaiah</w:t>
            </w:r>
          </w:p>
          <w:p w14:paraId="344909F6" w14:textId="77777777" w:rsidR="002B1E99" w:rsidRDefault="002B1E99" w:rsidP="002B1E99">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710FF742" w14:textId="77777777" w:rsidR="002B1E99" w:rsidRDefault="002B1E99" w:rsidP="002B1E99">
            <w:pPr>
              <w:pStyle w:val="Unformatted"/>
              <w:rPr>
                <w:sz w:val="22"/>
              </w:rPr>
            </w:pPr>
            <w:r>
              <w:rPr>
                <w:sz w:val="22"/>
              </w:rPr>
              <w:t>EOHHS – Yegor Yegorov</w:t>
            </w:r>
          </w:p>
          <w:p w14:paraId="0C8D9777" w14:textId="77777777" w:rsidR="002B1E99" w:rsidRDefault="002B1E99" w:rsidP="002B1E99">
            <w:pPr>
              <w:pStyle w:val="Unformatted"/>
              <w:rPr>
                <w:sz w:val="22"/>
              </w:rPr>
            </w:pPr>
            <w:r>
              <w:rPr>
                <w:sz w:val="22"/>
              </w:rPr>
              <w:t>EOHHS – Frank Estabrook</w:t>
            </w:r>
          </w:p>
          <w:p w14:paraId="2EF866B4" w14:textId="77777777" w:rsidR="002B1E99" w:rsidRDefault="002B1E99" w:rsidP="002B1E99">
            <w:pPr>
              <w:pStyle w:val="Unformatted"/>
              <w:rPr>
                <w:sz w:val="22"/>
              </w:rPr>
            </w:pPr>
            <w:r>
              <w:rPr>
                <w:sz w:val="24"/>
              </w:rPr>
              <w:t>EOHHS</w:t>
            </w:r>
            <w:r>
              <w:rPr>
                <w:sz w:val="22"/>
              </w:rPr>
              <w:t xml:space="preserve"> – Jason Hetherington</w:t>
            </w:r>
          </w:p>
          <w:p w14:paraId="2C13F912" w14:textId="0A88E342" w:rsidR="002B1E99" w:rsidRPr="00BD07AE" w:rsidRDefault="002B1E99" w:rsidP="002B1E99">
            <w:pPr>
              <w:pStyle w:val="Unformatted"/>
              <w:rPr>
                <w:sz w:val="22"/>
              </w:rPr>
            </w:pPr>
            <w:r>
              <w:rPr>
                <w:sz w:val="22"/>
              </w:rPr>
              <w:t>IV&amp;V – Wes Atha</w:t>
            </w:r>
          </w:p>
        </w:tc>
      </w:tr>
      <w:tr w:rsidR="00161724" w:rsidRPr="000F22B9" w14:paraId="3DA7B373" w14:textId="77777777" w:rsidTr="002B611B">
        <w:trPr>
          <w:jc w:val="center"/>
        </w:trPr>
        <w:tc>
          <w:tcPr>
            <w:tcW w:w="1074" w:type="dxa"/>
          </w:tcPr>
          <w:p w14:paraId="2B0ACEFB" w14:textId="2E674F9B" w:rsidR="00161724" w:rsidRDefault="00161724" w:rsidP="00161724">
            <w:pPr>
              <w:pStyle w:val="Unformatted"/>
              <w:rPr>
                <w:sz w:val="24"/>
              </w:rPr>
            </w:pPr>
            <w:r>
              <w:rPr>
                <w:sz w:val="24"/>
              </w:rPr>
              <w:t>5.4</w:t>
            </w:r>
          </w:p>
        </w:tc>
        <w:tc>
          <w:tcPr>
            <w:tcW w:w="1501" w:type="dxa"/>
          </w:tcPr>
          <w:p w14:paraId="58B33365" w14:textId="77777777" w:rsidR="00161724" w:rsidRDefault="00161724" w:rsidP="00161724">
            <w:pPr>
              <w:spacing w:before="120"/>
            </w:pPr>
          </w:p>
        </w:tc>
        <w:tc>
          <w:tcPr>
            <w:tcW w:w="1131" w:type="dxa"/>
          </w:tcPr>
          <w:p w14:paraId="6DC79D14" w14:textId="771B9A23" w:rsidR="00161724" w:rsidRDefault="00161724" w:rsidP="00161724">
            <w:pPr>
              <w:pStyle w:val="Unformatted"/>
              <w:jc w:val="center"/>
              <w:rPr>
                <w:sz w:val="24"/>
              </w:rPr>
            </w:pPr>
            <w:r>
              <w:rPr>
                <w:sz w:val="24"/>
              </w:rPr>
              <w:t>R28</w:t>
            </w:r>
          </w:p>
        </w:tc>
        <w:tc>
          <w:tcPr>
            <w:tcW w:w="1329" w:type="dxa"/>
          </w:tcPr>
          <w:p w14:paraId="1DE1FDFB" w14:textId="77777777" w:rsidR="00161724" w:rsidRDefault="00161724" w:rsidP="00161724">
            <w:pPr>
              <w:pStyle w:val="Unformatted"/>
              <w:jc w:val="center"/>
              <w:rPr>
                <w:sz w:val="24"/>
              </w:rPr>
            </w:pPr>
          </w:p>
        </w:tc>
        <w:tc>
          <w:tcPr>
            <w:tcW w:w="1638" w:type="dxa"/>
          </w:tcPr>
          <w:p w14:paraId="26BA345D" w14:textId="77777777" w:rsidR="00161724" w:rsidRDefault="00161724" w:rsidP="00161724">
            <w:pPr>
              <w:pStyle w:val="Unformatted"/>
              <w:jc w:val="center"/>
              <w:rPr>
                <w:sz w:val="24"/>
              </w:rPr>
            </w:pPr>
            <w:r>
              <w:rPr>
                <w:sz w:val="24"/>
              </w:rPr>
              <w:t>EOHHS</w:t>
            </w:r>
          </w:p>
          <w:p w14:paraId="50779725" w14:textId="77777777" w:rsidR="00161724" w:rsidRDefault="00161724" w:rsidP="00161724">
            <w:pPr>
              <w:pStyle w:val="Unformatted"/>
              <w:jc w:val="center"/>
              <w:rPr>
                <w:sz w:val="24"/>
              </w:rPr>
            </w:pPr>
            <w:r>
              <w:rPr>
                <w:sz w:val="24"/>
              </w:rPr>
              <w:t>CCA</w:t>
            </w:r>
          </w:p>
          <w:p w14:paraId="16EE4B99" w14:textId="77777777" w:rsidR="00161724" w:rsidRDefault="00161724" w:rsidP="00161724">
            <w:pPr>
              <w:pStyle w:val="Unformatted"/>
              <w:jc w:val="center"/>
              <w:rPr>
                <w:sz w:val="24"/>
              </w:rPr>
            </w:pPr>
            <w:r>
              <w:rPr>
                <w:sz w:val="24"/>
              </w:rPr>
              <w:t>MH</w:t>
            </w:r>
          </w:p>
          <w:p w14:paraId="01D94773" w14:textId="4ED6E84D" w:rsidR="00161724" w:rsidRDefault="00161724" w:rsidP="00161724">
            <w:pPr>
              <w:pStyle w:val="Unformatted"/>
              <w:jc w:val="center"/>
              <w:rPr>
                <w:sz w:val="24"/>
              </w:rPr>
            </w:pPr>
            <w:r>
              <w:rPr>
                <w:sz w:val="24"/>
              </w:rPr>
              <w:t>IV&amp;V</w:t>
            </w:r>
          </w:p>
        </w:tc>
        <w:tc>
          <w:tcPr>
            <w:tcW w:w="3047" w:type="dxa"/>
          </w:tcPr>
          <w:p w14:paraId="259AA2E6" w14:textId="77777777" w:rsidR="00161724" w:rsidRDefault="00161724" w:rsidP="00161724">
            <w:pPr>
              <w:pStyle w:val="Unformatted"/>
              <w:rPr>
                <w:sz w:val="22"/>
              </w:rPr>
            </w:pPr>
            <w:r w:rsidRPr="00BD07AE">
              <w:rPr>
                <w:sz w:val="22"/>
              </w:rPr>
              <w:t xml:space="preserve">CCA – </w:t>
            </w:r>
            <w:r>
              <w:rPr>
                <w:sz w:val="22"/>
              </w:rPr>
              <w:t>Andy Graham (Even)</w:t>
            </w:r>
          </w:p>
          <w:p w14:paraId="38680BA0" w14:textId="77777777" w:rsidR="00161724" w:rsidRDefault="00161724" w:rsidP="00161724">
            <w:pPr>
              <w:pStyle w:val="Unformatted"/>
              <w:rPr>
                <w:sz w:val="22"/>
              </w:rPr>
            </w:pPr>
            <w:r>
              <w:rPr>
                <w:sz w:val="22"/>
              </w:rPr>
              <w:t>CCA – Pallavi Pagidipala</w:t>
            </w:r>
          </w:p>
          <w:p w14:paraId="0A92CA33" w14:textId="77777777" w:rsidR="00161724" w:rsidRDefault="00161724" w:rsidP="00161724">
            <w:pPr>
              <w:pStyle w:val="Unformatted"/>
              <w:rPr>
                <w:sz w:val="22"/>
              </w:rPr>
            </w:pPr>
            <w:r>
              <w:rPr>
                <w:sz w:val="22"/>
              </w:rPr>
              <w:t>CCA – Adam Provost (Odd)</w:t>
            </w:r>
          </w:p>
          <w:p w14:paraId="3C63CE89" w14:textId="77777777" w:rsidR="00161724" w:rsidRDefault="00161724" w:rsidP="00161724">
            <w:pPr>
              <w:pStyle w:val="Unformatted"/>
              <w:rPr>
                <w:sz w:val="22"/>
              </w:rPr>
            </w:pPr>
            <w:r>
              <w:rPr>
                <w:sz w:val="22"/>
              </w:rPr>
              <w:t>CCA – Deepthi Namini</w:t>
            </w:r>
          </w:p>
          <w:p w14:paraId="5BF72699" w14:textId="77777777" w:rsidR="00161724" w:rsidRDefault="00161724" w:rsidP="00161724">
            <w:pPr>
              <w:pStyle w:val="Unformatted"/>
              <w:rPr>
                <w:sz w:val="22"/>
              </w:rPr>
            </w:pPr>
            <w:r>
              <w:rPr>
                <w:sz w:val="22"/>
              </w:rPr>
              <w:t>MH – David Rigazio</w:t>
            </w:r>
          </w:p>
          <w:p w14:paraId="3390AAB4" w14:textId="77777777" w:rsidR="00161724" w:rsidRDefault="00161724" w:rsidP="00161724">
            <w:pPr>
              <w:pStyle w:val="Unformatted"/>
              <w:rPr>
                <w:sz w:val="22"/>
              </w:rPr>
            </w:pPr>
            <w:r>
              <w:rPr>
                <w:sz w:val="22"/>
              </w:rPr>
              <w:t>MH - Santosh Reddy</w:t>
            </w:r>
          </w:p>
          <w:p w14:paraId="4FF17D2D" w14:textId="77777777" w:rsidR="00161724" w:rsidRDefault="00161724" w:rsidP="00161724">
            <w:pPr>
              <w:pStyle w:val="Unformatted"/>
              <w:rPr>
                <w:sz w:val="22"/>
              </w:rPr>
            </w:pPr>
            <w:r w:rsidRPr="68B5C4BC">
              <w:rPr>
                <w:sz w:val="22"/>
                <w:szCs w:val="22"/>
              </w:rPr>
              <w:t>MH – Siva Pichaiah</w:t>
            </w:r>
          </w:p>
          <w:p w14:paraId="7E5C139E" w14:textId="77777777" w:rsidR="00161724" w:rsidRDefault="00161724" w:rsidP="00161724">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2D69804C" w14:textId="77777777" w:rsidR="00161724" w:rsidRDefault="00161724" w:rsidP="00161724">
            <w:pPr>
              <w:pStyle w:val="Unformatted"/>
              <w:rPr>
                <w:sz w:val="22"/>
              </w:rPr>
            </w:pPr>
            <w:r>
              <w:rPr>
                <w:sz w:val="22"/>
              </w:rPr>
              <w:t>EOHHS – Yegor Yegorov</w:t>
            </w:r>
          </w:p>
          <w:p w14:paraId="436BACAA" w14:textId="77777777" w:rsidR="00161724" w:rsidRDefault="00161724" w:rsidP="00161724">
            <w:pPr>
              <w:pStyle w:val="Unformatted"/>
              <w:rPr>
                <w:sz w:val="22"/>
              </w:rPr>
            </w:pPr>
            <w:r>
              <w:rPr>
                <w:sz w:val="22"/>
              </w:rPr>
              <w:t>EOHHS – Frank Estabrook</w:t>
            </w:r>
          </w:p>
          <w:p w14:paraId="14CBD36C" w14:textId="77777777" w:rsidR="00161724" w:rsidRDefault="00161724" w:rsidP="00161724">
            <w:pPr>
              <w:pStyle w:val="Unformatted"/>
              <w:rPr>
                <w:sz w:val="22"/>
              </w:rPr>
            </w:pPr>
            <w:r>
              <w:rPr>
                <w:sz w:val="24"/>
              </w:rPr>
              <w:t>EOHHS</w:t>
            </w:r>
            <w:r>
              <w:rPr>
                <w:sz w:val="22"/>
              </w:rPr>
              <w:t xml:space="preserve"> – Jason Hetherington</w:t>
            </w:r>
          </w:p>
          <w:p w14:paraId="0796C246" w14:textId="6A7A8BA8" w:rsidR="00161724" w:rsidRPr="00BD07AE" w:rsidRDefault="00161724" w:rsidP="00161724">
            <w:pPr>
              <w:pStyle w:val="Unformatted"/>
              <w:rPr>
                <w:sz w:val="22"/>
              </w:rPr>
            </w:pPr>
            <w:r>
              <w:rPr>
                <w:sz w:val="22"/>
              </w:rPr>
              <w:t>IV&amp;V – Wes Atha</w:t>
            </w:r>
          </w:p>
        </w:tc>
      </w:tr>
      <w:tr w:rsidR="00CC046B" w:rsidRPr="000F22B9" w14:paraId="3A930CBE" w14:textId="77777777" w:rsidTr="002B611B">
        <w:trPr>
          <w:jc w:val="center"/>
        </w:trPr>
        <w:tc>
          <w:tcPr>
            <w:tcW w:w="1074" w:type="dxa"/>
          </w:tcPr>
          <w:p w14:paraId="04C2C10D" w14:textId="77777777" w:rsidR="00CC046B" w:rsidRDefault="00CC046B" w:rsidP="00CC046B">
            <w:pPr>
              <w:pStyle w:val="Unformatted"/>
              <w:rPr>
                <w:sz w:val="24"/>
              </w:rPr>
            </w:pPr>
            <w:r>
              <w:rPr>
                <w:sz w:val="24"/>
              </w:rPr>
              <w:t>6.0</w:t>
            </w:r>
          </w:p>
          <w:p w14:paraId="711BB498" w14:textId="2B548921" w:rsidR="00995DBD" w:rsidRDefault="00995DBD" w:rsidP="00CC046B">
            <w:pPr>
              <w:pStyle w:val="Unformatted"/>
              <w:rPr>
                <w:sz w:val="24"/>
              </w:rPr>
            </w:pPr>
            <w:r>
              <w:rPr>
                <w:sz w:val="24"/>
              </w:rPr>
              <w:t>6.1</w:t>
            </w:r>
          </w:p>
        </w:tc>
        <w:tc>
          <w:tcPr>
            <w:tcW w:w="1501" w:type="dxa"/>
          </w:tcPr>
          <w:p w14:paraId="4EEC2068" w14:textId="77777777" w:rsidR="00CC046B" w:rsidRDefault="00CC046B" w:rsidP="00CC046B">
            <w:pPr>
              <w:spacing w:before="120"/>
            </w:pPr>
          </w:p>
        </w:tc>
        <w:tc>
          <w:tcPr>
            <w:tcW w:w="1131" w:type="dxa"/>
          </w:tcPr>
          <w:p w14:paraId="53A412EB" w14:textId="22025241" w:rsidR="00CC046B" w:rsidRDefault="00CC046B" w:rsidP="00CC046B">
            <w:pPr>
              <w:pStyle w:val="Unformatted"/>
              <w:jc w:val="center"/>
              <w:rPr>
                <w:sz w:val="24"/>
              </w:rPr>
            </w:pPr>
            <w:r>
              <w:rPr>
                <w:sz w:val="24"/>
              </w:rPr>
              <w:t>R29</w:t>
            </w:r>
          </w:p>
        </w:tc>
        <w:tc>
          <w:tcPr>
            <w:tcW w:w="1329" w:type="dxa"/>
          </w:tcPr>
          <w:p w14:paraId="587692BE" w14:textId="77777777" w:rsidR="00CC046B" w:rsidRDefault="00CC046B" w:rsidP="00CC046B">
            <w:pPr>
              <w:pStyle w:val="Unformatted"/>
              <w:jc w:val="center"/>
              <w:rPr>
                <w:sz w:val="24"/>
              </w:rPr>
            </w:pPr>
          </w:p>
        </w:tc>
        <w:tc>
          <w:tcPr>
            <w:tcW w:w="1638" w:type="dxa"/>
          </w:tcPr>
          <w:p w14:paraId="197D9118" w14:textId="77777777" w:rsidR="00CC046B" w:rsidRDefault="00CC046B" w:rsidP="00CC046B">
            <w:pPr>
              <w:pStyle w:val="Unformatted"/>
              <w:jc w:val="center"/>
              <w:rPr>
                <w:sz w:val="24"/>
              </w:rPr>
            </w:pPr>
            <w:r>
              <w:rPr>
                <w:sz w:val="24"/>
              </w:rPr>
              <w:t>EOHHS</w:t>
            </w:r>
          </w:p>
          <w:p w14:paraId="0133F6E0" w14:textId="77777777" w:rsidR="00CC046B" w:rsidRDefault="00CC046B" w:rsidP="00CC046B">
            <w:pPr>
              <w:pStyle w:val="Unformatted"/>
              <w:jc w:val="center"/>
              <w:rPr>
                <w:sz w:val="24"/>
              </w:rPr>
            </w:pPr>
            <w:r>
              <w:rPr>
                <w:sz w:val="24"/>
              </w:rPr>
              <w:t>CCA</w:t>
            </w:r>
          </w:p>
          <w:p w14:paraId="4192A8D8" w14:textId="77777777" w:rsidR="00CC046B" w:rsidRDefault="00CC046B" w:rsidP="00CC046B">
            <w:pPr>
              <w:pStyle w:val="Unformatted"/>
              <w:jc w:val="center"/>
              <w:rPr>
                <w:sz w:val="24"/>
              </w:rPr>
            </w:pPr>
            <w:r>
              <w:rPr>
                <w:sz w:val="24"/>
              </w:rPr>
              <w:t>MH</w:t>
            </w:r>
          </w:p>
          <w:p w14:paraId="57E866E7" w14:textId="32644C86" w:rsidR="00CC046B" w:rsidRDefault="00CC046B" w:rsidP="00CC046B">
            <w:pPr>
              <w:pStyle w:val="Unformatted"/>
              <w:jc w:val="center"/>
              <w:rPr>
                <w:sz w:val="24"/>
              </w:rPr>
            </w:pPr>
            <w:r>
              <w:rPr>
                <w:sz w:val="24"/>
              </w:rPr>
              <w:t>IV&amp;V</w:t>
            </w:r>
          </w:p>
        </w:tc>
        <w:tc>
          <w:tcPr>
            <w:tcW w:w="3047" w:type="dxa"/>
          </w:tcPr>
          <w:p w14:paraId="4CD87EC1" w14:textId="77777777" w:rsidR="00CC046B" w:rsidRDefault="00CC046B" w:rsidP="00CC046B">
            <w:pPr>
              <w:pStyle w:val="Unformatted"/>
              <w:rPr>
                <w:sz w:val="22"/>
              </w:rPr>
            </w:pPr>
            <w:r w:rsidRPr="00BD07AE">
              <w:rPr>
                <w:sz w:val="22"/>
              </w:rPr>
              <w:t xml:space="preserve">CCA – </w:t>
            </w:r>
            <w:r>
              <w:rPr>
                <w:sz w:val="22"/>
              </w:rPr>
              <w:t>Andy Graham (Even)</w:t>
            </w:r>
          </w:p>
          <w:p w14:paraId="2883964B" w14:textId="77777777" w:rsidR="00CC046B" w:rsidRDefault="00CC046B" w:rsidP="00CC046B">
            <w:pPr>
              <w:pStyle w:val="Unformatted"/>
              <w:rPr>
                <w:sz w:val="22"/>
              </w:rPr>
            </w:pPr>
            <w:r>
              <w:rPr>
                <w:sz w:val="22"/>
              </w:rPr>
              <w:t>CCA – Pallavi Pagidipala</w:t>
            </w:r>
          </w:p>
          <w:p w14:paraId="5B298F77" w14:textId="77777777" w:rsidR="00CC046B" w:rsidRDefault="00CC046B" w:rsidP="00CC046B">
            <w:pPr>
              <w:pStyle w:val="Unformatted"/>
              <w:rPr>
                <w:sz w:val="22"/>
              </w:rPr>
            </w:pPr>
            <w:r>
              <w:rPr>
                <w:sz w:val="22"/>
              </w:rPr>
              <w:t>CCA – Adam Provost (Odd)</w:t>
            </w:r>
          </w:p>
          <w:p w14:paraId="6471A85D" w14:textId="77777777" w:rsidR="00CC046B" w:rsidRDefault="00CC046B" w:rsidP="00CC046B">
            <w:pPr>
              <w:pStyle w:val="Unformatted"/>
              <w:rPr>
                <w:sz w:val="22"/>
              </w:rPr>
            </w:pPr>
            <w:r>
              <w:rPr>
                <w:sz w:val="22"/>
              </w:rPr>
              <w:t>CCA – Deepthi Namini</w:t>
            </w:r>
          </w:p>
          <w:p w14:paraId="7754D358" w14:textId="77777777" w:rsidR="00CC046B" w:rsidRDefault="00CC046B" w:rsidP="00CC046B">
            <w:pPr>
              <w:pStyle w:val="Unformatted"/>
              <w:rPr>
                <w:sz w:val="22"/>
              </w:rPr>
            </w:pPr>
            <w:r>
              <w:rPr>
                <w:sz w:val="22"/>
              </w:rPr>
              <w:t>MH – David Rigazio</w:t>
            </w:r>
          </w:p>
          <w:p w14:paraId="0C3CD5D3" w14:textId="77777777" w:rsidR="00CC046B" w:rsidRDefault="00CC046B" w:rsidP="00CC046B">
            <w:pPr>
              <w:pStyle w:val="Unformatted"/>
              <w:rPr>
                <w:sz w:val="22"/>
              </w:rPr>
            </w:pPr>
            <w:r>
              <w:rPr>
                <w:sz w:val="22"/>
              </w:rPr>
              <w:t>MH - Santosh Reddy</w:t>
            </w:r>
          </w:p>
          <w:p w14:paraId="14E3C710" w14:textId="77777777" w:rsidR="00CC046B" w:rsidRDefault="00CC046B" w:rsidP="00CC046B">
            <w:pPr>
              <w:pStyle w:val="Unformatted"/>
              <w:rPr>
                <w:sz w:val="22"/>
              </w:rPr>
            </w:pPr>
            <w:r w:rsidRPr="68B5C4BC">
              <w:rPr>
                <w:sz w:val="22"/>
                <w:szCs w:val="22"/>
              </w:rPr>
              <w:t>MH – Siva Pichaiah</w:t>
            </w:r>
          </w:p>
          <w:p w14:paraId="01586843" w14:textId="77777777" w:rsidR="00CC046B" w:rsidRDefault="00CC046B" w:rsidP="00CC046B">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37A495B4" w14:textId="77777777" w:rsidR="00CC046B" w:rsidRDefault="00CC046B" w:rsidP="00CC046B">
            <w:pPr>
              <w:pStyle w:val="Unformatted"/>
              <w:rPr>
                <w:sz w:val="22"/>
              </w:rPr>
            </w:pPr>
            <w:r>
              <w:rPr>
                <w:sz w:val="22"/>
              </w:rPr>
              <w:t>EOHHS – Yegor Yegorov</w:t>
            </w:r>
          </w:p>
          <w:p w14:paraId="400FD92F" w14:textId="77777777" w:rsidR="00CC046B" w:rsidRDefault="00CC046B" w:rsidP="00CC046B">
            <w:pPr>
              <w:pStyle w:val="Unformatted"/>
              <w:rPr>
                <w:sz w:val="22"/>
              </w:rPr>
            </w:pPr>
            <w:r>
              <w:rPr>
                <w:sz w:val="22"/>
              </w:rPr>
              <w:t>EOHHS – Frank Estabrook</w:t>
            </w:r>
          </w:p>
          <w:p w14:paraId="3B0BA742" w14:textId="0A447B6E" w:rsidR="00CC046B" w:rsidRDefault="00CC046B" w:rsidP="00CC046B">
            <w:pPr>
              <w:pStyle w:val="Unformatted"/>
              <w:rPr>
                <w:sz w:val="22"/>
              </w:rPr>
            </w:pPr>
            <w:r>
              <w:rPr>
                <w:sz w:val="24"/>
              </w:rPr>
              <w:t>EOHHS</w:t>
            </w:r>
            <w:r>
              <w:rPr>
                <w:sz w:val="22"/>
              </w:rPr>
              <w:t xml:space="preserve"> – </w:t>
            </w:r>
            <w:r w:rsidR="00995DBD">
              <w:rPr>
                <w:sz w:val="22"/>
              </w:rPr>
              <w:t>Rishiraj Keshkamat</w:t>
            </w:r>
          </w:p>
          <w:p w14:paraId="09C08AA2" w14:textId="491C57E2" w:rsidR="00CC046B" w:rsidRPr="00BD07AE" w:rsidRDefault="00CC046B" w:rsidP="00CC046B">
            <w:pPr>
              <w:pStyle w:val="Unformatted"/>
              <w:rPr>
                <w:sz w:val="22"/>
              </w:rPr>
            </w:pPr>
            <w:r>
              <w:rPr>
                <w:sz w:val="22"/>
              </w:rPr>
              <w:t>IV&amp;V – Wes Atha</w:t>
            </w:r>
          </w:p>
        </w:tc>
      </w:tr>
      <w:tr w:rsidR="003544A0" w:rsidRPr="000F22B9" w14:paraId="0187C0A1" w14:textId="77777777" w:rsidTr="002B611B">
        <w:trPr>
          <w:jc w:val="center"/>
        </w:trPr>
        <w:tc>
          <w:tcPr>
            <w:tcW w:w="1074" w:type="dxa"/>
          </w:tcPr>
          <w:p w14:paraId="1FF79081" w14:textId="77777777" w:rsidR="003544A0" w:rsidRDefault="003544A0" w:rsidP="003544A0">
            <w:pPr>
              <w:pStyle w:val="Unformatted"/>
              <w:rPr>
                <w:ins w:id="5" w:author="Selvarajan, Prabhu" w:date="2024-12-16T15:10:00Z" w16du:dateUtc="2024-12-16T20:10:00Z"/>
                <w:sz w:val="24"/>
              </w:rPr>
            </w:pPr>
            <w:r>
              <w:rPr>
                <w:sz w:val="24"/>
              </w:rPr>
              <w:t>6.2</w:t>
            </w:r>
          </w:p>
          <w:p w14:paraId="042D5654" w14:textId="492117AA" w:rsidR="006F328C" w:rsidRDefault="006F328C" w:rsidP="003544A0">
            <w:pPr>
              <w:pStyle w:val="Unformatted"/>
              <w:rPr>
                <w:sz w:val="24"/>
              </w:rPr>
            </w:pPr>
            <w:ins w:id="6" w:author="Selvarajan, Prabhu" w:date="2024-12-16T15:10:00Z" w16du:dateUtc="2024-12-16T20:10:00Z">
              <w:r>
                <w:rPr>
                  <w:sz w:val="24"/>
                </w:rPr>
                <w:t>6.3</w:t>
              </w:r>
            </w:ins>
          </w:p>
        </w:tc>
        <w:tc>
          <w:tcPr>
            <w:tcW w:w="1501" w:type="dxa"/>
          </w:tcPr>
          <w:p w14:paraId="5A557D33" w14:textId="77777777" w:rsidR="003544A0" w:rsidRDefault="003544A0" w:rsidP="003544A0">
            <w:pPr>
              <w:spacing w:before="120"/>
            </w:pPr>
          </w:p>
        </w:tc>
        <w:tc>
          <w:tcPr>
            <w:tcW w:w="1131" w:type="dxa"/>
          </w:tcPr>
          <w:p w14:paraId="1CB0FF92" w14:textId="0F90DA37" w:rsidR="003544A0" w:rsidRDefault="003544A0" w:rsidP="003544A0">
            <w:pPr>
              <w:pStyle w:val="Unformatted"/>
              <w:jc w:val="center"/>
              <w:rPr>
                <w:sz w:val="24"/>
              </w:rPr>
            </w:pPr>
            <w:r>
              <w:rPr>
                <w:sz w:val="24"/>
              </w:rPr>
              <w:t>R30</w:t>
            </w:r>
          </w:p>
        </w:tc>
        <w:tc>
          <w:tcPr>
            <w:tcW w:w="1329" w:type="dxa"/>
          </w:tcPr>
          <w:p w14:paraId="4D49490C" w14:textId="77777777" w:rsidR="003544A0" w:rsidRDefault="003544A0" w:rsidP="003544A0">
            <w:pPr>
              <w:pStyle w:val="Unformatted"/>
              <w:jc w:val="center"/>
              <w:rPr>
                <w:sz w:val="24"/>
              </w:rPr>
            </w:pPr>
          </w:p>
        </w:tc>
        <w:tc>
          <w:tcPr>
            <w:tcW w:w="1638" w:type="dxa"/>
          </w:tcPr>
          <w:p w14:paraId="0C707140" w14:textId="77777777" w:rsidR="003544A0" w:rsidRDefault="003544A0" w:rsidP="003544A0">
            <w:pPr>
              <w:pStyle w:val="Unformatted"/>
              <w:jc w:val="center"/>
              <w:rPr>
                <w:sz w:val="24"/>
              </w:rPr>
            </w:pPr>
            <w:r>
              <w:rPr>
                <w:sz w:val="24"/>
              </w:rPr>
              <w:t>EOHHS</w:t>
            </w:r>
          </w:p>
          <w:p w14:paraId="50B56656" w14:textId="77777777" w:rsidR="003544A0" w:rsidRDefault="003544A0" w:rsidP="003544A0">
            <w:pPr>
              <w:pStyle w:val="Unformatted"/>
              <w:jc w:val="center"/>
              <w:rPr>
                <w:sz w:val="24"/>
              </w:rPr>
            </w:pPr>
            <w:r>
              <w:rPr>
                <w:sz w:val="24"/>
              </w:rPr>
              <w:t>CCA</w:t>
            </w:r>
          </w:p>
          <w:p w14:paraId="5A23D306" w14:textId="77777777" w:rsidR="003544A0" w:rsidRDefault="003544A0" w:rsidP="003544A0">
            <w:pPr>
              <w:pStyle w:val="Unformatted"/>
              <w:jc w:val="center"/>
              <w:rPr>
                <w:sz w:val="24"/>
              </w:rPr>
            </w:pPr>
            <w:r>
              <w:rPr>
                <w:sz w:val="24"/>
              </w:rPr>
              <w:t>MH</w:t>
            </w:r>
          </w:p>
          <w:p w14:paraId="0F84365E" w14:textId="2B636898" w:rsidR="003544A0" w:rsidRDefault="003544A0" w:rsidP="003544A0">
            <w:pPr>
              <w:pStyle w:val="Unformatted"/>
              <w:jc w:val="center"/>
              <w:rPr>
                <w:sz w:val="24"/>
              </w:rPr>
            </w:pPr>
            <w:r>
              <w:rPr>
                <w:sz w:val="24"/>
              </w:rPr>
              <w:t>IV&amp;V</w:t>
            </w:r>
          </w:p>
        </w:tc>
        <w:tc>
          <w:tcPr>
            <w:tcW w:w="3047" w:type="dxa"/>
          </w:tcPr>
          <w:p w14:paraId="1FB059C6" w14:textId="77777777" w:rsidR="003544A0" w:rsidRDefault="003544A0" w:rsidP="003544A0">
            <w:pPr>
              <w:pStyle w:val="Unformatted"/>
              <w:rPr>
                <w:sz w:val="22"/>
              </w:rPr>
            </w:pPr>
            <w:r w:rsidRPr="00BD07AE">
              <w:rPr>
                <w:sz w:val="22"/>
              </w:rPr>
              <w:t xml:space="preserve">CCA – </w:t>
            </w:r>
            <w:r>
              <w:rPr>
                <w:sz w:val="22"/>
              </w:rPr>
              <w:t>Andy Graham (Even)</w:t>
            </w:r>
          </w:p>
          <w:p w14:paraId="4B70D081" w14:textId="77777777" w:rsidR="003544A0" w:rsidRDefault="003544A0" w:rsidP="003544A0">
            <w:pPr>
              <w:pStyle w:val="Unformatted"/>
              <w:rPr>
                <w:sz w:val="22"/>
              </w:rPr>
            </w:pPr>
            <w:r>
              <w:rPr>
                <w:sz w:val="22"/>
              </w:rPr>
              <w:t>CCA – Pallavi Pagidipala</w:t>
            </w:r>
          </w:p>
          <w:p w14:paraId="41FBBAF5" w14:textId="77777777" w:rsidR="003544A0" w:rsidRDefault="003544A0" w:rsidP="003544A0">
            <w:pPr>
              <w:pStyle w:val="Unformatted"/>
              <w:rPr>
                <w:sz w:val="22"/>
              </w:rPr>
            </w:pPr>
            <w:r>
              <w:rPr>
                <w:sz w:val="22"/>
              </w:rPr>
              <w:t>CCA – Adam Provost (Odd)</w:t>
            </w:r>
          </w:p>
          <w:p w14:paraId="71401787" w14:textId="77777777" w:rsidR="003544A0" w:rsidRDefault="003544A0" w:rsidP="003544A0">
            <w:pPr>
              <w:pStyle w:val="Unformatted"/>
              <w:rPr>
                <w:sz w:val="22"/>
              </w:rPr>
            </w:pPr>
            <w:r>
              <w:rPr>
                <w:sz w:val="22"/>
              </w:rPr>
              <w:t>CCA – Deepthi Namini</w:t>
            </w:r>
          </w:p>
          <w:p w14:paraId="42D37DAB" w14:textId="77777777" w:rsidR="003544A0" w:rsidRDefault="003544A0" w:rsidP="003544A0">
            <w:pPr>
              <w:pStyle w:val="Unformatted"/>
              <w:rPr>
                <w:sz w:val="22"/>
              </w:rPr>
            </w:pPr>
            <w:r>
              <w:rPr>
                <w:sz w:val="22"/>
              </w:rPr>
              <w:t>MH – David Rigazio</w:t>
            </w:r>
          </w:p>
          <w:p w14:paraId="4688EB0D" w14:textId="77777777" w:rsidR="003544A0" w:rsidRDefault="003544A0" w:rsidP="003544A0">
            <w:pPr>
              <w:pStyle w:val="Unformatted"/>
              <w:rPr>
                <w:sz w:val="22"/>
              </w:rPr>
            </w:pPr>
            <w:r>
              <w:rPr>
                <w:sz w:val="22"/>
              </w:rPr>
              <w:t>MH - Santosh Reddy</w:t>
            </w:r>
          </w:p>
          <w:p w14:paraId="0DAE3B13" w14:textId="77777777" w:rsidR="003544A0" w:rsidRDefault="003544A0" w:rsidP="003544A0">
            <w:pPr>
              <w:pStyle w:val="Unformatted"/>
              <w:rPr>
                <w:sz w:val="22"/>
              </w:rPr>
            </w:pPr>
            <w:r w:rsidRPr="68B5C4BC">
              <w:rPr>
                <w:sz w:val="22"/>
                <w:szCs w:val="22"/>
              </w:rPr>
              <w:t>MH – Siva Pichaiah</w:t>
            </w:r>
          </w:p>
          <w:p w14:paraId="701D0A36" w14:textId="77777777" w:rsidR="003544A0" w:rsidRDefault="003544A0" w:rsidP="003544A0">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251DB04E" w14:textId="77777777" w:rsidR="003544A0" w:rsidRDefault="003544A0" w:rsidP="003544A0">
            <w:pPr>
              <w:pStyle w:val="Unformatted"/>
              <w:rPr>
                <w:sz w:val="22"/>
              </w:rPr>
            </w:pPr>
            <w:r>
              <w:rPr>
                <w:sz w:val="22"/>
              </w:rPr>
              <w:t>EOHHS – Yegor Yegorov</w:t>
            </w:r>
          </w:p>
          <w:p w14:paraId="7F016F62" w14:textId="77777777" w:rsidR="003544A0" w:rsidRDefault="003544A0" w:rsidP="003544A0">
            <w:pPr>
              <w:pStyle w:val="Unformatted"/>
              <w:rPr>
                <w:sz w:val="22"/>
              </w:rPr>
            </w:pPr>
            <w:r>
              <w:rPr>
                <w:sz w:val="22"/>
              </w:rPr>
              <w:t>EOHHS – Frank Estabrook</w:t>
            </w:r>
          </w:p>
          <w:p w14:paraId="751AF4A4" w14:textId="77777777" w:rsidR="003544A0" w:rsidRDefault="003544A0" w:rsidP="003544A0">
            <w:pPr>
              <w:pStyle w:val="Unformatted"/>
              <w:rPr>
                <w:sz w:val="22"/>
              </w:rPr>
            </w:pPr>
            <w:r>
              <w:rPr>
                <w:sz w:val="24"/>
              </w:rPr>
              <w:t>EOHHS</w:t>
            </w:r>
            <w:r>
              <w:rPr>
                <w:sz w:val="22"/>
              </w:rPr>
              <w:t xml:space="preserve"> – Rishiraj Keshkamat</w:t>
            </w:r>
          </w:p>
          <w:p w14:paraId="5E2661EE" w14:textId="2628231A" w:rsidR="003544A0" w:rsidRPr="00BD07AE" w:rsidRDefault="003544A0" w:rsidP="003544A0">
            <w:pPr>
              <w:pStyle w:val="Unformatted"/>
              <w:rPr>
                <w:sz w:val="22"/>
              </w:rPr>
            </w:pPr>
            <w:r>
              <w:rPr>
                <w:sz w:val="22"/>
              </w:rPr>
              <w:t>IV&amp;V – Wes Atha</w:t>
            </w:r>
          </w:p>
        </w:tc>
      </w:tr>
    </w:tbl>
    <w:p w14:paraId="7CA30160" w14:textId="77777777" w:rsidR="00B64FF5" w:rsidRDefault="00B64FF5" w:rsidP="00B64FF5"/>
    <w:p w14:paraId="1478C793" w14:textId="77777777" w:rsidR="00B64FF5" w:rsidRDefault="00B64FF5">
      <w:pPr>
        <w:rPr>
          <w:b/>
          <w:sz w:val="32"/>
          <w:szCs w:val="32"/>
        </w:rPr>
      </w:pPr>
      <w:r>
        <w:br w:type="page"/>
      </w:r>
    </w:p>
    <w:p w14:paraId="788D0414" w14:textId="77777777" w:rsidR="00741952" w:rsidRPr="004E77CD" w:rsidRDefault="005C5331" w:rsidP="00557E50">
      <w:pPr>
        <w:pStyle w:val="Header-Forematter"/>
      </w:pPr>
      <w:r w:rsidRPr="00792B00">
        <w:t>REVISION</w:t>
      </w:r>
      <w:r w:rsidRPr="004E77CD">
        <w:t xml:space="preserve"> HISTORY</w:t>
      </w:r>
    </w:p>
    <w:tbl>
      <w:tblPr>
        <w:tblW w:w="45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034"/>
        <w:gridCol w:w="1563"/>
        <w:gridCol w:w="2190"/>
        <w:gridCol w:w="3682"/>
      </w:tblGrid>
      <w:tr w:rsidR="00FE1A47" w14:paraId="652BFD08" w14:textId="77777777" w:rsidTr="006A544A">
        <w:trPr>
          <w:jc w:val="center"/>
        </w:trPr>
        <w:tc>
          <w:tcPr>
            <w:tcW w:w="1034" w:type="dxa"/>
            <w:shd w:val="clear" w:color="auto" w:fill="D9D9D9" w:themeFill="background1" w:themeFillShade="D9"/>
          </w:tcPr>
          <w:p w14:paraId="54E25D83" w14:textId="77777777" w:rsidR="00FE1A47" w:rsidRDefault="00FE1A47" w:rsidP="00254E99">
            <w:pPr>
              <w:pStyle w:val="TableHeader"/>
            </w:pPr>
            <w:r>
              <w:t>Version</w:t>
            </w:r>
          </w:p>
        </w:tc>
        <w:tc>
          <w:tcPr>
            <w:tcW w:w="1563" w:type="dxa"/>
            <w:shd w:val="clear" w:color="auto" w:fill="D9D9D9" w:themeFill="background1" w:themeFillShade="D9"/>
          </w:tcPr>
          <w:p w14:paraId="0B2A5A50" w14:textId="77777777" w:rsidR="00FE1A47" w:rsidRDefault="00FE1A47" w:rsidP="00254E99">
            <w:pPr>
              <w:pStyle w:val="TableHeader"/>
            </w:pPr>
            <w:r>
              <w:t>Date</w:t>
            </w:r>
          </w:p>
        </w:tc>
        <w:tc>
          <w:tcPr>
            <w:tcW w:w="2190" w:type="dxa"/>
            <w:shd w:val="clear" w:color="auto" w:fill="D9D9D9" w:themeFill="background1" w:themeFillShade="D9"/>
          </w:tcPr>
          <w:p w14:paraId="72D75BDE" w14:textId="77777777" w:rsidR="00FE1A47" w:rsidRDefault="00FE1A47" w:rsidP="00254E99">
            <w:pPr>
              <w:pStyle w:val="TableHeader"/>
            </w:pPr>
            <w:r>
              <w:t>Organization/Point of Contact</w:t>
            </w:r>
          </w:p>
        </w:tc>
        <w:tc>
          <w:tcPr>
            <w:tcW w:w="3682" w:type="dxa"/>
            <w:shd w:val="clear" w:color="auto" w:fill="D9D9D9" w:themeFill="background1" w:themeFillShade="D9"/>
          </w:tcPr>
          <w:p w14:paraId="4AEC4550" w14:textId="77777777" w:rsidR="00FE1A47" w:rsidRDefault="00FE1A47" w:rsidP="00254E99">
            <w:pPr>
              <w:pStyle w:val="TableHeader"/>
            </w:pPr>
            <w:r>
              <w:t>Description of Changes</w:t>
            </w:r>
          </w:p>
        </w:tc>
      </w:tr>
      <w:tr w:rsidR="00FE1A47" w:rsidRPr="000F22B9" w14:paraId="4BF6FD7A" w14:textId="77777777" w:rsidTr="006A544A">
        <w:trPr>
          <w:jc w:val="center"/>
        </w:trPr>
        <w:tc>
          <w:tcPr>
            <w:tcW w:w="1034" w:type="dxa"/>
          </w:tcPr>
          <w:p w14:paraId="6396F61E" w14:textId="77777777" w:rsidR="00FE1A47" w:rsidRPr="000F22B9" w:rsidRDefault="00FE1A47" w:rsidP="000F22B9">
            <w:pPr>
              <w:pStyle w:val="Unformatted"/>
              <w:rPr>
                <w:sz w:val="24"/>
              </w:rPr>
            </w:pPr>
            <w:r w:rsidRPr="000F22B9">
              <w:rPr>
                <w:sz w:val="24"/>
              </w:rPr>
              <w:t>1.0</w:t>
            </w:r>
          </w:p>
        </w:tc>
        <w:tc>
          <w:tcPr>
            <w:tcW w:w="1563" w:type="dxa"/>
          </w:tcPr>
          <w:p w14:paraId="316CD16A" w14:textId="77777777" w:rsidR="00FE1A47" w:rsidRPr="000F22B9" w:rsidRDefault="0004609A" w:rsidP="005438AB">
            <w:pPr>
              <w:pStyle w:val="Unformatted"/>
              <w:rPr>
                <w:sz w:val="24"/>
              </w:rPr>
            </w:pPr>
            <w:r w:rsidRPr="000F22B9">
              <w:rPr>
                <w:sz w:val="24"/>
              </w:rPr>
              <w:t>06/</w:t>
            </w:r>
            <w:r w:rsidR="005438AB">
              <w:rPr>
                <w:sz w:val="24"/>
              </w:rPr>
              <w:t>19</w:t>
            </w:r>
            <w:r w:rsidRPr="000F22B9">
              <w:rPr>
                <w:sz w:val="24"/>
              </w:rPr>
              <w:t>/14</w:t>
            </w:r>
          </w:p>
        </w:tc>
        <w:tc>
          <w:tcPr>
            <w:tcW w:w="2190" w:type="dxa"/>
          </w:tcPr>
          <w:p w14:paraId="36AA944B" w14:textId="77777777" w:rsidR="00FE1A47" w:rsidRPr="000F22B9" w:rsidRDefault="0004609A" w:rsidP="001F3220">
            <w:pPr>
              <w:pStyle w:val="Unformatted"/>
              <w:rPr>
                <w:sz w:val="24"/>
              </w:rPr>
            </w:pPr>
            <w:r w:rsidRPr="000F22B9">
              <w:rPr>
                <w:sz w:val="24"/>
              </w:rPr>
              <w:t>Optum</w:t>
            </w:r>
            <w:r w:rsidR="001F3220">
              <w:rPr>
                <w:sz w:val="24"/>
              </w:rPr>
              <w:t xml:space="preserve"> and hCentive Teams</w:t>
            </w:r>
          </w:p>
        </w:tc>
        <w:tc>
          <w:tcPr>
            <w:tcW w:w="3682" w:type="dxa"/>
          </w:tcPr>
          <w:p w14:paraId="4907D158" w14:textId="77777777" w:rsidR="00FE1A47" w:rsidRPr="000F22B9" w:rsidRDefault="0004609A" w:rsidP="000F22B9">
            <w:pPr>
              <w:pStyle w:val="Unformatted"/>
              <w:rPr>
                <w:sz w:val="24"/>
              </w:rPr>
            </w:pPr>
            <w:r w:rsidRPr="000F22B9">
              <w:rPr>
                <w:sz w:val="24"/>
              </w:rPr>
              <w:t>Initial Version</w:t>
            </w:r>
          </w:p>
        </w:tc>
      </w:tr>
      <w:tr w:rsidR="00C01BA9" w:rsidRPr="000F22B9" w14:paraId="097DB951" w14:textId="77777777" w:rsidTr="006A544A">
        <w:trPr>
          <w:jc w:val="center"/>
        </w:trPr>
        <w:tc>
          <w:tcPr>
            <w:tcW w:w="1034" w:type="dxa"/>
          </w:tcPr>
          <w:p w14:paraId="5D67095C" w14:textId="77777777" w:rsidR="00C01BA9" w:rsidRPr="000F22B9" w:rsidRDefault="000E3979" w:rsidP="000F22B9">
            <w:pPr>
              <w:pStyle w:val="Unformatted"/>
              <w:rPr>
                <w:sz w:val="24"/>
              </w:rPr>
            </w:pPr>
            <w:r>
              <w:rPr>
                <w:sz w:val="24"/>
              </w:rPr>
              <w:t>1.1</w:t>
            </w:r>
          </w:p>
        </w:tc>
        <w:tc>
          <w:tcPr>
            <w:tcW w:w="1563" w:type="dxa"/>
          </w:tcPr>
          <w:p w14:paraId="54DEF8AB" w14:textId="77777777" w:rsidR="00C01BA9" w:rsidRPr="000F22B9" w:rsidRDefault="000E3979" w:rsidP="000F22B9">
            <w:pPr>
              <w:pStyle w:val="Unformatted"/>
              <w:rPr>
                <w:sz w:val="24"/>
              </w:rPr>
            </w:pPr>
            <w:r>
              <w:rPr>
                <w:sz w:val="24"/>
              </w:rPr>
              <w:t>07/15/14</w:t>
            </w:r>
          </w:p>
        </w:tc>
        <w:tc>
          <w:tcPr>
            <w:tcW w:w="2190" w:type="dxa"/>
          </w:tcPr>
          <w:p w14:paraId="08F6A7B1" w14:textId="77777777" w:rsidR="00C01BA9" w:rsidRPr="000F22B9" w:rsidRDefault="000E3979" w:rsidP="00F90870">
            <w:pPr>
              <w:pStyle w:val="Unformatted"/>
              <w:rPr>
                <w:sz w:val="24"/>
              </w:rPr>
            </w:pPr>
            <w:r>
              <w:rPr>
                <w:sz w:val="24"/>
              </w:rPr>
              <w:t>Optum</w:t>
            </w:r>
            <w:r w:rsidR="00F90870">
              <w:rPr>
                <w:sz w:val="24"/>
              </w:rPr>
              <w:t xml:space="preserve"> and </w:t>
            </w:r>
            <w:r>
              <w:rPr>
                <w:sz w:val="24"/>
              </w:rPr>
              <w:t>hCentive</w:t>
            </w:r>
            <w:r w:rsidR="00AA1942">
              <w:rPr>
                <w:sz w:val="24"/>
              </w:rPr>
              <w:t xml:space="preserve"> T</w:t>
            </w:r>
            <w:r>
              <w:rPr>
                <w:sz w:val="24"/>
              </w:rPr>
              <w:t>eams</w:t>
            </w:r>
          </w:p>
        </w:tc>
        <w:tc>
          <w:tcPr>
            <w:tcW w:w="3682" w:type="dxa"/>
          </w:tcPr>
          <w:p w14:paraId="798BF688" w14:textId="77777777" w:rsidR="00C01BA9" w:rsidRPr="000F22B9" w:rsidRDefault="000E3979" w:rsidP="000F22B9">
            <w:pPr>
              <w:pStyle w:val="Unformatted"/>
              <w:rPr>
                <w:sz w:val="24"/>
              </w:rPr>
            </w:pPr>
            <w:r>
              <w:rPr>
                <w:sz w:val="24"/>
              </w:rPr>
              <w:t>Addressed CMS review comments</w:t>
            </w:r>
          </w:p>
        </w:tc>
      </w:tr>
      <w:tr w:rsidR="0071301E" w:rsidRPr="000F22B9" w14:paraId="1C9AAB87" w14:textId="77777777" w:rsidTr="006A544A">
        <w:trPr>
          <w:jc w:val="center"/>
        </w:trPr>
        <w:tc>
          <w:tcPr>
            <w:tcW w:w="1034" w:type="dxa"/>
          </w:tcPr>
          <w:p w14:paraId="373B2048" w14:textId="77777777" w:rsidR="0071301E" w:rsidRPr="000F22B9" w:rsidRDefault="00F90870" w:rsidP="000F22B9">
            <w:pPr>
              <w:pStyle w:val="Unformatted"/>
              <w:rPr>
                <w:sz w:val="24"/>
              </w:rPr>
            </w:pPr>
            <w:r>
              <w:rPr>
                <w:sz w:val="24"/>
              </w:rPr>
              <w:t>1.2</w:t>
            </w:r>
          </w:p>
        </w:tc>
        <w:tc>
          <w:tcPr>
            <w:tcW w:w="1563" w:type="dxa"/>
          </w:tcPr>
          <w:p w14:paraId="72524B69" w14:textId="77777777" w:rsidR="0071301E" w:rsidRPr="000F22B9" w:rsidRDefault="00F90870" w:rsidP="000F22B9">
            <w:pPr>
              <w:pStyle w:val="Unformatted"/>
              <w:rPr>
                <w:sz w:val="24"/>
              </w:rPr>
            </w:pPr>
            <w:r>
              <w:rPr>
                <w:sz w:val="24"/>
              </w:rPr>
              <w:t>07/15/14</w:t>
            </w:r>
          </w:p>
        </w:tc>
        <w:tc>
          <w:tcPr>
            <w:tcW w:w="2190" w:type="dxa"/>
          </w:tcPr>
          <w:p w14:paraId="5A23F281" w14:textId="77777777" w:rsidR="0071301E" w:rsidRPr="000F22B9" w:rsidRDefault="00F90870" w:rsidP="000F22B9">
            <w:pPr>
              <w:pStyle w:val="Unformatted"/>
              <w:rPr>
                <w:sz w:val="24"/>
              </w:rPr>
            </w:pPr>
            <w:r>
              <w:rPr>
                <w:sz w:val="24"/>
              </w:rPr>
              <w:t>Optum</w:t>
            </w:r>
            <w:r w:rsidR="00515BC9">
              <w:rPr>
                <w:sz w:val="24"/>
              </w:rPr>
              <w:t xml:space="preserve"> and hCentive</w:t>
            </w:r>
          </w:p>
        </w:tc>
        <w:tc>
          <w:tcPr>
            <w:tcW w:w="3682" w:type="dxa"/>
          </w:tcPr>
          <w:p w14:paraId="301B2657" w14:textId="77777777" w:rsidR="0071301E" w:rsidRPr="000F22B9" w:rsidRDefault="00F90870" w:rsidP="000F22B9">
            <w:pPr>
              <w:pStyle w:val="Unformatted"/>
              <w:rPr>
                <w:sz w:val="24"/>
              </w:rPr>
            </w:pPr>
            <w:r>
              <w:rPr>
                <w:sz w:val="24"/>
              </w:rPr>
              <w:t>Addressed CCA review comments</w:t>
            </w:r>
          </w:p>
        </w:tc>
      </w:tr>
      <w:tr w:rsidR="00984B10" w:rsidRPr="000F22B9" w14:paraId="055C21B8" w14:textId="77777777" w:rsidTr="006A544A">
        <w:trPr>
          <w:jc w:val="center"/>
        </w:trPr>
        <w:tc>
          <w:tcPr>
            <w:tcW w:w="1034" w:type="dxa"/>
          </w:tcPr>
          <w:p w14:paraId="74B31E4D" w14:textId="77777777" w:rsidR="00984B10" w:rsidRPr="000F22B9" w:rsidRDefault="00984B10" w:rsidP="000F22B9">
            <w:pPr>
              <w:pStyle w:val="Unformatted"/>
              <w:rPr>
                <w:sz w:val="24"/>
              </w:rPr>
            </w:pPr>
            <w:r>
              <w:rPr>
                <w:sz w:val="24"/>
              </w:rPr>
              <w:t>1.3</w:t>
            </w:r>
          </w:p>
        </w:tc>
        <w:tc>
          <w:tcPr>
            <w:tcW w:w="1563" w:type="dxa"/>
          </w:tcPr>
          <w:p w14:paraId="169E5C06" w14:textId="77777777" w:rsidR="00984B10" w:rsidRPr="000F22B9" w:rsidRDefault="00984B10" w:rsidP="000F22B9">
            <w:pPr>
              <w:pStyle w:val="Unformatted"/>
              <w:rPr>
                <w:sz w:val="24"/>
              </w:rPr>
            </w:pPr>
            <w:r>
              <w:rPr>
                <w:sz w:val="24"/>
              </w:rPr>
              <w:t>07/15/14</w:t>
            </w:r>
          </w:p>
        </w:tc>
        <w:tc>
          <w:tcPr>
            <w:tcW w:w="2190" w:type="dxa"/>
          </w:tcPr>
          <w:p w14:paraId="543D02F5" w14:textId="77777777" w:rsidR="00984B10" w:rsidRPr="000F22B9" w:rsidRDefault="00984B10" w:rsidP="000F22B9">
            <w:pPr>
              <w:pStyle w:val="Unformatted"/>
              <w:rPr>
                <w:sz w:val="24"/>
              </w:rPr>
            </w:pPr>
            <w:r>
              <w:rPr>
                <w:sz w:val="24"/>
              </w:rPr>
              <w:t>Optum and hCentive</w:t>
            </w:r>
          </w:p>
        </w:tc>
        <w:tc>
          <w:tcPr>
            <w:tcW w:w="3682" w:type="dxa"/>
          </w:tcPr>
          <w:p w14:paraId="43A7545C" w14:textId="77777777" w:rsidR="00984B10" w:rsidRPr="000F22B9" w:rsidRDefault="00984B10" w:rsidP="000F22B9">
            <w:pPr>
              <w:pStyle w:val="Unformatted"/>
              <w:rPr>
                <w:sz w:val="24"/>
              </w:rPr>
            </w:pPr>
            <w:r>
              <w:rPr>
                <w:sz w:val="24"/>
              </w:rPr>
              <w:t>Addressed CCA review comments</w:t>
            </w:r>
          </w:p>
        </w:tc>
      </w:tr>
      <w:tr w:rsidR="00984B10" w:rsidRPr="000F22B9" w14:paraId="457C2B08" w14:textId="77777777" w:rsidTr="006A544A">
        <w:trPr>
          <w:jc w:val="center"/>
        </w:trPr>
        <w:tc>
          <w:tcPr>
            <w:tcW w:w="1034" w:type="dxa"/>
          </w:tcPr>
          <w:p w14:paraId="3A865095" w14:textId="77777777" w:rsidR="00984B10" w:rsidRPr="000F22B9" w:rsidRDefault="00984B10" w:rsidP="00F95AA5">
            <w:pPr>
              <w:pStyle w:val="Unformatted"/>
              <w:rPr>
                <w:sz w:val="24"/>
              </w:rPr>
            </w:pPr>
            <w:r>
              <w:rPr>
                <w:sz w:val="24"/>
              </w:rPr>
              <w:t>1.4</w:t>
            </w:r>
          </w:p>
        </w:tc>
        <w:tc>
          <w:tcPr>
            <w:tcW w:w="1563" w:type="dxa"/>
          </w:tcPr>
          <w:p w14:paraId="4DCE3B92" w14:textId="77777777" w:rsidR="00984B10" w:rsidRPr="000F22B9" w:rsidRDefault="00C3490F" w:rsidP="005F7AA7">
            <w:pPr>
              <w:pStyle w:val="Unformatted"/>
              <w:rPr>
                <w:sz w:val="24"/>
              </w:rPr>
            </w:pPr>
            <w:r>
              <w:rPr>
                <w:sz w:val="24"/>
              </w:rPr>
              <w:t>9/10</w:t>
            </w:r>
            <w:r w:rsidR="00984B10">
              <w:rPr>
                <w:sz w:val="24"/>
              </w:rPr>
              <w:t>/14</w:t>
            </w:r>
          </w:p>
        </w:tc>
        <w:tc>
          <w:tcPr>
            <w:tcW w:w="2190" w:type="dxa"/>
          </w:tcPr>
          <w:p w14:paraId="7BD028E7" w14:textId="77777777" w:rsidR="00984B10" w:rsidRPr="000F22B9" w:rsidRDefault="00984B10" w:rsidP="00984B10">
            <w:pPr>
              <w:pStyle w:val="Unformatted"/>
              <w:rPr>
                <w:sz w:val="24"/>
              </w:rPr>
            </w:pPr>
            <w:r>
              <w:rPr>
                <w:sz w:val="24"/>
              </w:rPr>
              <w:t>Optum, hCentive and Dell</w:t>
            </w:r>
          </w:p>
        </w:tc>
        <w:tc>
          <w:tcPr>
            <w:tcW w:w="3682" w:type="dxa"/>
          </w:tcPr>
          <w:p w14:paraId="7BBE1017" w14:textId="77777777" w:rsidR="00984B10" w:rsidRPr="000F22B9" w:rsidRDefault="00984B10" w:rsidP="00F95AA5">
            <w:pPr>
              <w:pStyle w:val="Unformatted"/>
              <w:rPr>
                <w:sz w:val="24"/>
              </w:rPr>
            </w:pPr>
            <w:r>
              <w:rPr>
                <w:sz w:val="24"/>
              </w:rPr>
              <w:t>Addressed CMS/CCA review comments</w:t>
            </w:r>
          </w:p>
        </w:tc>
      </w:tr>
      <w:tr w:rsidR="00984B10" w:rsidRPr="000F22B9" w14:paraId="37AB5E24" w14:textId="77777777" w:rsidTr="006A544A">
        <w:trPr>
          <w:jc w:val="center"/>
        </w:trPr>
        <w:tc>
          <w:tcPr>
            <w:tcW w:w="1034" w:type="dxa"/>
          </w:tcPr>
          <w:p w14:paraId="478BA24E" w14:textId="77777777" w:rsidR="00984B10" w:rsidRPr="000F22B9" w:rsidRDefault="00B515B4" w:rsidP="000F22B9">
            <w:pPr>
              <w:pStyle w:val="Unformatted"/>
              <w:rPr>
                <w:sz w:val="24"/>
              </w:rPr>
            </w:pPr>
            <w:r>
              <w:rPr>
                <w:sz w:val="24"/>
              </w:rPr>
              <w:t>1.5</w:t>
            </w:r>
          </w:p>
        </w:tc>
        <w:tc>
          <w:tcPr>
            <w:tcW w:w="1563" w:type="dxa"/>
          </w:tcPr>
          <w:p w14:paraId="52DE605A" w14:textId="77777777" w:rsidR="00984B10" w:rsidRPr="000F22B9" w:rsidRDefault="00B515B4" w:rsidP="000F22B9">
            <w:pPr>
              <w:pStyle w:val="Unformatted"/>
              <w:rPr>
                <w:sz w:val="24"/>
              </w:rPr>
            </w:pPr>
            <w:r>
              <w:rPr>
                <w:sz w:val="24"/>
              </w:rPr>
              <w:t>9/23/14</w:t>
            </w:r>
          </w:p>
        </w:tc>
        <w:tc>
          <w:tcPr>
            <w:tcW w:w="2190" w:type="dxa"/>
          </w:tcPr>
          <w:p w14:paraId="38234A9E" w14:textId="77777777" w:rsidR="00984B10" w:rsidRPr="000F22B9" w:rsidRDefault="00B515B4" w:rsidP="000F22B9">
            <w:pPr>
              <w:pStyle w:val="Unformatted"/>
              <w:rPr>
                <w:sz w:val="24"/>
              </w:rPr>
            </w:pPr>
            <w:r>
              <w:rPr>
                <w:sz w:val="24"/>
              </w:rPr>
              <w:t>Optum</w:t>
            </w:r>
          </w:p>
        </w:tc>
        <w:tc>
          <w:tcPr>
            <w:tcW w:w="3682" w:type="dxa"/>
          </w:tcPr>
          <w:p w14:paraId="3CF254C8" w14:textId="77777777" w:rsidR="00984B10" w:rsidRPr="000F22B9" w:rsidRDefault="00B515B4" w:rsidP="000F22B9">
            <w:pPr>
              <w:pStyle w:val="Unformatted"/>
              <w:rPr>
                <w:sz w:val="24"/>
              </w:rPr>
            </w:pPr>
            <w:r>
              <w:rPr>
                <w:sz w:val="24"/>
              </w:rPr>
              <w:t>Changes to reflect Plan-B for Account Transfer</w:t>
            </w:r>
          </w:p>
        </w:tc>
      </w:tr>
      <w:tr w:rsidR="00984B10" w:rsidRPr="000F22B9" w14:paraId="1C96B4C8" w14:textId="77777777" w:rsidTr="006A544A">
        <w:trPr>
          <w:jc w:val="center"/>
        </w:trPr>
        <w:tc>
          <w:tcPr>
            <w:tcW w:w="1034" w:type="dxa"/>
          </w:tcPr>
          <w:p w14:paraId="44474A9E" w14:textId="77777777" w:rsidR="00984B10" w:rsidRPr="000F22B9" w:rsidRDefault="00E13163" w:rsidP="000F22B9">
            <w:pPr>
              <w:pStyle w:val="Unformatted"/>
              <w:rPr>
                <w:sz w:val="24"/>
              </w:rPr>
            </w:pPr>
            <w:r>
              <w:rPr>
                <w:sz w:val="24"/>
              </w:rPr>
              <w:t>1.6</w:t>
            </w:r>
          </w:p>
        </w:tc>
        <w:tc>
          <w:tcPr>
            <w:tcW w:w="1563" w:type="dxa"/>
          </w:tcPr>
          <w:p w14:paraId="7E066A6F" w14:textId="77777777" w:rsidR="00984B10" w:rsidRPr="000F22B9" w:rsidRDefault="00E13163" w:rsidP="00B9386B">
            <w:pPr>
              <w:pStyle w:val="Unformatted"/>
              <w:rPr>
                <w:sz w:val="24"/>
              </w:rPr>
            </w:pPr>
            <w:r>
              <w:rPr>
                <w:sz w:val="24"/>
              </w:rPr>
              <w:t>10/</w:t>
            </w:r>
            <w:r w:rsidR="00B9386B">
              <w:rPr>
                <w:sz w:val="24"/>
              </w:rPr>
              <w:t>20</w:t>
            </w:r>
            <w:r>
              <w:rPr>
                <w:sz w:val="24"/>
              </w:rPr>
              <w:t>/14</w:t>
            </w:r>
          </w:p>
        </w:tc>
        <w:tc>
          <w:tcPr>
            <w:tcW w:w="2190" w:type="dxa"/>
          </w:tcPr>
          <w:p w14:paraId="572E18C3" w14:textId="77777777" w:rsidR="00984B10" w:rsidRPr="000F22B9" w:rsidRDefault="00E13163" w:rsidP="000F22B9">
            <w:pPr>
              <w:pStyle w:val="Unformatted"/>
              <w:rPr>
                <w:sz w:val="24"/>
              </w:rPr>
            </w:pPr>
            <w:r>
              <w:rPr>
                <w:sz w:val="24"/>
              </w:rPr>
              <w:t>Optum</w:t>
            </w:r>
            <w:r w:rsidR="00B91959">
              <w:rPr>
                <w:sz w:val="24"/>
              </w:rPr>
              <w:t xml:space="preserve"> and Dell</w:t>
            </w:r>
          </w:p>
        </w:tc>
        <w:tc>
          <w:tcPr>
            <w:tcW w:w="3682" w:type="dxa"/>
          </w:tcPr>
          <w:p w14:paraId="1E78D52C" w14:textId="77777777" w:rsidR="00984B10" w:rsidRPr="000F22B9" w:rsidRDefault="00E13163" w:rsidP="000F22B9">
            <w:pPr>
              <w:pStyle w:val="Unformatted"/>
              <w:rPr>
                <w:sz w:val="24"/>
              </w:rPr>
            </w:pPr>
            <w:r>
              <w:rPr>
                <w:sz w:val="24"/>
              </w:rPr>
              <w:t xml:space="preserve">Addressed CMS </w:t>
            </w:r>
            <w:r w:rsidR="00786D43">
              <w:rPr>
                <w:sz w:val="24"/>
              </w:rPr>
              <w:t xml:space="preserve">review </w:t>
            </w:r>
            <w:r>
              <w:rPr>
                <w:sz w:val="24"/>
              </w:rPr>
              <w:t>comments</w:t>
            </w:r>
          </w:p>
        </w:tc>
      </w:tr>
      <w:tr w:rsidR="00984B10" w:rsidRPr="000F22B9" w14:paraId="0E0B48DD" w14:textId="77777777" w:rsidTr="006A544A">
        <w:trPr>
          <w:jc w:val="center"/>
        </w:trPr>
        <w:tc>
          <w:tcPr>
            <w:tcW w:w="1034" w:type="dxa"/>
          </w:tcPr>
          <w:p w14:paraId="5CA20E2F" w14:textId="77777777" w:rsidR="00984B10" w:rsidRPr="000F22B9" w:rsidRDefault="00F242E7" w:rsidP="000F22B9">
            <w:pPr>
              <w:pStyle w:val="Unformatted"/>
              <w:rPr>
                <w:sz w:val="24"/>
              </w:rPr>
            </w:pPr>
            <w:r>
              <w:rPr>
                <w:sz w:val="24"/>
              </w:rPr>
              <w:t>1.7</w:t>
            </w:r>
          </w:p>
        </w:tc>
        <w:tc>
          <w:tcPr>
            <w:tcW w:w="1563" w:type="dxa"/>
          </w:tcPr>
          <w:p w14:paraId="5006FD63" w14:textId="77777777" w:rsidR="00984B10" w:rsidRPr="000F22B9" w:rsidRDefault="00931505" w:rsidP="00D41A69">
            <w:pPr>
              <w:pStyle w:val="Unformatted"/>
              <w:rPr>
                <w:sz w:val="24"/>
              </w:rPr>
            </w:pPr>
            <w:r>
              <w:rPr>
                <w:sz w:val="24"/>
              </w:rPr>
              <w:t>11/1</w:t>
            </w:r>
            <w:r w:rsidR="00D41A69">
              <w:rPr>
                <w:sz w:val="24"/>
              </w:rPr>
              <w:t>4</w:t>
            </w:r>
            <w:r w:rsidR="00F242E7">
              <w:rPr>
                <w:sz w:val="24"/>
              </w:rPr>
              <w:t>/14</w:t>
            </w:r>
          </w:p>
        </w:tc>
        <w:tc>
          <w:tcPr>
            <w:tcW w:w="2190" w:type="dxa"/>
          </w:tcPr>
          <w:p w14:paraId="3733906A" w14:textId="77777777" w:rsidR="00984B10" w:rsidRPr="000F22B9" w:rsidRDefault="00F242E7" w:rsidP="00A9667C">
            <w:pPr>
              <w:pStyle w:val="Unformatted"/>
              <w:rPr>
                <w:sz w:val="24"/>
              </w:rPr>
            </w:pPr>
            <w:r>
              <w:rPr>
                <w:sz w:val="24"/>
              </w:rPr>
              <w:t>Optum</w:t>
            </w:r>
          </w:p>
        </w:tc>
        <w:tc>
          <w:tcPr>
            <w:tcW w:w="3682" w:type="dxa"/>
          </w:tcPr>
          <w:p w14:paraId="5037F6FE" w14:textId="77777777" w:rsidR="00984B10" w:rsidRPr="000F22B9" w:rsidRDefault="00F242E7" w:rsidP="000F22B9">
            <w:pPr>
              <w:pStyle w:val="Unformatted"/>
              <w:rPr>
                <w:sz w:val="24"/>
              </w:rPr>
            </w:pPr>
            <w:r>
              <w:rPr>
                <w:sz w:val="24"/>
              </w:rPr>
              <w:t>Addressed review comments from CCA, EHS, EOH</w:t>
            </w:r>
            <w:r w:rsidR="0044220B">
              <w:rPr>
                <w:sz w:val="24"/>
              </w:rPr>
              <w:t>H</w:t>
            </w:r>
            <w:r>
              <w:rPr>
                <w:sz w:val="24"/>
              </w:rPr>
              <w:t>S and IV&amp;V</w:t>
            </w:r>
          </w:p>
        </w:tc>
      </w:tr>
      <w:tr w:rsidR="005F7049" w:rsidRPr="000F22B9" w14:paraId="5B77A0EA" w14:textId="77777777" w:rsidTr="006A544A">
        <w:trPr>
          <w:jc w:val="center"/>
        </w:trPr>
        <w:tc>
          <w:tcPr>
            <w:tcW w:w="1034" w:type="dxa"/>
          </w:tcPr>
          <w:p w14:paraId="61F710E9" w14:textId="77777777" w:rsidR="005F7049" w:rsidRDefault="005F7049" w:rsidP="000F22B9">
            <w:pPr>
              <w:pStyle w:val="Unformatted"/>
              <w:rPr>
                <w:sz w:val="24"/>
              </w:rPr>
            </w:pPr>
            <w:r>
              <w:rPr>
                <w:sz w:val="24"/>
              </w:rPr>
              <w:t>2.0</w:t>
            </w:r>
          </w:p>
        </w:tc>
        <w:tc>
          <w:tcPr>
            <w:tcW w:w="1563" w:type="dxa"/>
          </w:tcPr>
          <w:p w14:paraId="5E50B78C" w14:textId="77777777" w:rsidR="005F7049" w:rsidRDefault="005F7049" w:rsidP="00D41A69">
            <w:pPr>
              <w:pStyle w:val="Unformatted"/>
              <w:rPr>
                <w:sz w:val="24"/>
              </w:rPr>
            </w:pPr>
            <w:r>
              <w:rPr>
                <w:sz w:val="24"/>
              </w:rPr>
              <w:t>06/02/2015</w:t>
            </w:r>
          </w:p>
        </w:tc>
        <w:tc>
          <w:tcPr>
            <w:tcW w:w="2190" w:type="dxa"/>
          </w:tcPr>
          <w:p w14:paraId="599E6E31" w14:textId="77777777" w:rsidR="005F7049" w:rsidRDefault="005F7049" w:rsidP="00A9667C">
            <w:pPr>
              <w:pStyle w:val="Unformatted"/>
              <w:rPr>
                <w:sz w:val="24"/>
              </w:rPr>
            </w:pPr>
            <w:r>
              <w:rPr>
                <w:sz w:val="24"/>
              </w:rPr>
              <w:t>Optum</w:t>
            </w:r>
          </w:p>
        </w:tc>
        <w:tc>
          <w:tcPr>
            <w:tcW w:w="3682" w:type="dxa"/>
          </w:tcPr>
          <w:p w14:paraId="2DF64311" w14:textId="77777777" w:rsidR="005F7049" w:rsidRDefault="005F7049" w:rsidP="000F22B9">
            <w:pPr>
              <w:pStyle w:val="Unformatted"/>
              <w:rPr>
                <w:sz w:val="24"/>
              </w:rPr>
            </w:pPr>
            <w:r>
              <w:rPr>
                <w:sz w:val="24"/>
              </w:rPr>
              <w:t xml:space="preserve">Changes to reflect the new external </w:t>
            </w:r>
            <w:r w:rsidR="00380EAA">
              <w:rPr>
                <w:sz w:val="24"/>
              </w:rPr>
              <w:t>i</w:t>
            </w:r>
            <w:r>
              <w:rPr>
                <w:sz w:val="24"/>
              </w:rPr>
              <w:t>nterfaces</w:t>
            </w:r>
          </w:p>
        </w:tc>
      </w:tr>
      <w:tr w:rsidR="00380EAA" w:rsidRPr="000F22B9" w14:paraId="2F065939" w14:textId="77777777" w:rsidTr="006A544A">
        <w:trPr>
          <w:jc w:val="center"/>
        </w:trPr>
        <w:tc>
          <w:tcPr>
            <w:tcW w:w="1034" w:type="dxa"/>
          </w:tcPr>
          <w:p w14:paraId="176524A0" w14:textId="77777777" w:rsidR="00380EAA" w:rsidRDefault="00380EAA" w:rsidP="000F22B9">
            <w:pPr>
              <w:pStyle w:val="Unformatted"/>
              <w:rPr>
                <w:sz w:val="24"/>
              </w:rPr>
            </w:pPr>
            <w:r>
              <w:rPr>
                <w:sz w:val="24"/>
              </w:rPr>
              <w:t>2.1</w:t>
            </w:r>
          </w:p>
        </w:tc>
        <w:tc>
          <w:tcPr>
            <w:tcW w:w="1563" w:type="dxa"/>
          </w:tcPr>
          <w:p w14:paraId="1E3ACC05" w14:textId="77777777" w:rsidR="00380EAA" w:rsidRDefault="00380EAA" w:rsidP="00380EAA">
            <w:pPr>
              <w:pStyle w:val="Unformatted"/>
              <w:rPr>
                <w:sz w:val="24"/>
              </w:rPr>
            </w:pPr>
            <w:r>
              <w:rPr>
                <w:sz w:val="24"/>
              </w:rPr>
              <w:t>07/20/2015</w:t>
            </w:r>
          </w:p>
        </w:tc>
        <w:tc>
          <w:tcPr>
            <w:tcW w:w="2190" w:type="dxa"/>
          </w:tcPr>
          <w:p w14:paraId="50B190A4" w14:textId="77777777" w:rsidR="00380EAA" w:rsidRDefault="00380EAA" w:rsidP="00A9667C">
            <w:pPr>
              <w:pStyle w:val="Unformatted"/>
              <w:rPr>
                <w:sz w:val="24"/>
              </w:rPr>
            </w:pPr>
            <w:r>
              <w:rPr>
                <w:sz w:val="24"/>
              </w:rPr>
              <w:t>Optum</w:t>
            </w:r>
          </w:p>
        </w:tc>
        <w:tc>
          <w:tcPr>
            <w:tcW w:w="3682" w:type="dxa"/>
          </w:tcPr>
          <w:p w14:paraId="4706BF97" w14:textId="77777777" w:rsidR="00380EAA" w:rsidRDefault="00380EAA" w:rsidP="000F22B9">
            <w:pPr>
              <w:pStyle w:val="Unformatted"/>
              <w:rPr>
                <w:sz w:val="24"/>
              </w:rPr>
            </w:pPr>
            <w:r>
              <w:rPr>
                <w:sz w:val="24"/>
              </w:rPr>
              <w:t>Changes to reflect the new external interfaces</w:t>
            </w:r>
          </w:p>
          <w:p w14:paraId="68F0DFCA" w14:textId="77777777" w:rsidR="00380EAA" w:rsidRDefault="00380EAA" w:rsidP="000F22B9">
            <w:pPr>
              <w:pStyle w:val="Unformatted"/>
              <w:rPr>
                <w:sz w:val="24"/>
              </w:rPr>
            </w:pPr>
          </w:p>
          <w:p w14:paraId="7BC643B6" w14:textId="77777777" w:rsidR="00380EAA" w:rsidRDefault="00380EAA" w:rsidP="000F22B9">
            <w:pPr>
              <w:pStyle w:val="Unformatted"/>
              <w:rPr>
                <w:sz w:val="24"/>
              </w:rPr>
            </w:pPr>
            <w:r>
              <w:rPr>
                <w:sz w:val="24"/>
              </w:rPr>
              <w:t>Updated Logical architecture diagram</w:t>
            </w:r>
          </w:p>
          <w:p w14:paraId="00209C93" w14:textId="77777777" w:rsidR="00380EAA" w:rsidRDefault="00380EAA" w:rsidP="000F22B9">
            <w:pPr>
              <w:pStyle w:val="Unformatted"/>
              <w:rPr>
                <w:sz w:val="24"/>
              </w:rPr>
            </w:pPr>
          </w:p>
          <w:p w14:paraId="7E2365D3" w14:textId="77777777" w:rsidR="00380EAA" w:rsidRDefault="00380EAA" w:rsidP="000F22B9">
            <w:pPr>
              <w:pStyle w:val="Unformatted"/>
              <w:rPr>
                <w:sz w:val="24"/>
              </w:rPr>
            </w:pPr>
            <w:r>
              <w:rPr>
                <w:sz w:val="24"/>
              </w:rPr>
              <w:t>Updated interfaces diagram</w:t>
            </w:r>
          </w:p>
        </w:tc>
      </w:tr>
      <w:tr w:rsidR="00100576" w:rsidRPr="000F22B9" w14:paraId="41458B38" w14:textId="77777777" w:rsidTr="006A544A">
        <w:trPr>
          <w:jc w:val="center"/>
        </w:trPr>
        <w:tc>
          <w:tcPr>
            <w:tcW w:w="1034" w:type="dxa"/>
          </w:tcPr>
          <w:p w14:paraId="2199B474" w14:textId="77777777" w:rsidR="00100576" w:rsidRDefault="00100576" w:rsidP="000F22B9">
            <w:pPr>
              <w:pStyle w:val="Unformatted"/>
              <w:rPr>
                <w:sz w:val="24"/>
              </w:rPr>
            </w:pPr>
            <w:r>
              <w:rPr>
                <w:sz w:val="24"/>
              </w:rPr>
              <w:t>2.2</w:t>
            </w:r>
          </w:p>
        </w:tc>
        <w:tc>
          <w:tcPr>
            <w:tcW w:w="1563" w:type="dxa"/>
          </w:tcPr>
          <w:p w14:paraId="20AC8A54" w14:textId="77777777" w:rsidR="00100576" w:rsidRDefault="00100576" w:rsidP="00380EAA">
            <w:pPr>
              <w:pStyle w:val="Unformatted"/>
              <w:rPr>
                <w:sz w:val="24"/>
              </w:rPr>
            </w:pPr>
            <w:r>
              <w:rPr>
                <w:sz w:val="24"/>
              </w:rPr>
              <w:t>08/02/2015</w:t>
            </w:r>
          </w:p>
        </w:tc>
        <w:tc>
          <w:tcPr>
            <w:tcW w:w="2190" w:type="dxa"/>
          </w:tcPr>
          <w:p w14:paraId="1643773C" w14:textId="77777777" w:rsidR="00100576" w:rsidRDefault="00100576" w:rsidP="00A9667C">
            <w:pPr>
              <w:pStyle w:val="Unformatted"/>
              <w:rPr>
                <w:sz w:val="24"/>
              </w:rPr>
            </w:pPr>
            <w:r>
              <w:rPr>
                <w:sz w:val="24"/>
              </w:rPr>
              <w:t>Optum</w:t>
            </w:r>
          </w:p>
        </w:tc>
        <w:tc>
          <w:tcPr>
            <w:tcW w:w="3682" w:type="dxa"/>
          </w:tcPr>
          <w:p w14:paraId="3541ED8C" w14:textId="77777777" w:rsidR="00100576" w:rsidRDefault="00100576" w:rsidP="00100576">
            <w:pPr>
              <w:pStyle w:val="Unformatted"/>
              <w:rPr>
                <w:sz w:val="24"/>
              </w:rPr>
            </w:pPr>
            <w:r>
              <w:rPr>
                <w:sz w:val="24"/>
              </w:rPr>
              <w:t>Changes to reflect the new HMS and MA21 external interfaces</w:t>
            </w:r>
            <w:r w:rsidR="00C072EA">
              <w:rPr>
                <w:sz w:val="24"/>
              </w:rPr>
              <w:t xml:space="preserve"> – Section 10.2</w:t>
            </w:r>
          </w:p>
          <w:p w14:paraId="3D42E8E7" w14:textId="77777777" w:rsidR="00100576" w:rsidRDefault="00100576" w:rsidP="00100576">
            <w:pPr>
              <w:pStyle w:val="Unformatted"/>
              <w:rPr>
                <w:sz w:val="24"/>
              </w:rPr>
            </w:pPr>
          </w:p>
          <w:p w14:paraId="4AEDC5FA" w14:textId="77777777" w:rsidR="00100576" w:rsidRDefault="00100576" w:rsidP="00100576">
            <w:pPr>
              <w:pStyle w:val="Unformatted"/>
              <w:rPr>
                <w:sz w:val="24"/>
              </w:rPr>
            </w:pPr>
            <w:r>
              <w:rPr>
                <w:sz w:val="24"/>
              </w:rPr>
              <w:t>Updated Logical architecture diagram to add the new HMS and MA21 interfaces</w:t>
            </w:r>
            <w:r w:rsidR="0017507D">
              <w:rPr>
                <w:sz w:val="24"/>
              </w:rPr>
              <w:t xml:space="preserve"> – Figure 1</w:t>
            </w:r>
          </w:p>
          <w:p w14:paraId="1ED0DC6B" w14:textId="77777777" w:rsidR="00100576" w:rsidRDefault="00100576" w:rsidP="00100576">
            <w:pPr>
              <w:pStyle w:val="Unformatted"/>
              <w:rPr>
                <w:sz w:val="24"/>
              </w:rPr>
            </w:pPr>
          </w:p>
          <w:p w14:paraId="4DA4AB1E" w14:textId="77777777" w:rsidR="00100576" w:rsidRDefault="00100576" w:rsidP="00100576">
            <w:pPr>
              <w:pStyle w:val="Unformatted"/>
              <w:rPr>
                <w:sz w:val="24"/>
              </w:rPr>
            </w:pPr>
            <w:r w:rsidRPr="00100576">
              <w:rPr>
                <w:sz w:val="24"/>
              </w:rPr>
              <w:t>Updated interfaces diagram to reflect the new HMS and MA21 interfaces</w:t>
            </w:r>
            <w:r w:rsidR="0017507D">
              <w:rPr>
                <w:sz w:val="24"/>
              </w:rPr>
              <w:t xml:space="preserve"> – Figure 13</w:t>
            </w:r>
          </w:p>
        </w:tc>
      </w:tr>
      <w:tr w:rsidR="00930265" w:rsidRPr="000F22B9" w14:paraId="162833F5" w14:textId="77777777" w:rsidTr="006A544A">
        <w:trPr>
          <w:jc w:val="center"/>
        </w:trPr>
        <w:tc>
          <w:tcPr>
            <w:tcW w:w="1034" w:type="dxa"/>
          </w:tcPr>
          <w:p w14:paraId="23FABDB6" w14:textId="77777777" w:rsidR="00930265" w:rsidRDefault="00930265" w:rsidP="00930265">
            <w:pPr>
              <w:pStyle w:val="Unformatted"/>
              <w:rPr>
                <w:sz w:val="24"/>
              </w:rPr>
            </w:pPr>
            <w:r>
              <w:rPr>
                <w:sz w:val="24"/>
              </w:rPr>
              <w:t>2.3</w:t>
            </w:r>
          </w:p>
        </w:tc>
        <w:tc>
          <w:tcPr>
            <w:tcW w:w="1563" w:type="dxa"/>
          </w:tcPr>
          <w:p w14:paraId="654CA4D7" w14:textId="77777777" w:rsidR="00930265" w:rsidRDefault="00930265" w:rsidP="00930265">
            <w:pPr>
              <w:pStyle w:val="Unformatted"/>
              <w:rPr>
                <w:sz w:val="24"/>
              </w:rPr>
            </w:pPr>
            <w:r>
              <w:rPr>
                <w:sz w:val="24"/>
              </w:rPr>
              <w:t>12/04/2015</w:t>
            </w:r>
          </w:p>
        </w:tc>
        <w:tc>
          <w:tcPr>
            <w:tcW w:w="2190" w:type="dxa"/>
          </w:tcPr>
          <w:p w14:paraId="485CAF03" w14:textId="77777777" w:rsidR="00930265" w:rsidRDefault="00930265" w:rsidP="00930265">
            <w:pPr>
              <w:pStyle w:val="Unformatted"/>
              <w:rPr>
                <w:sz w:val="24"/>
              </w:rPr>
            </w:pPr>
            <w:r>
              <w:rPr>
                <w:sz w:val="24"/>
              </w:rPr>
              <w:t>Optum</w:t>
            </w:r>
          </w:p>
        </w:tc>
        <w:tc>
          <w:tcPr>
            <w:tcW w:w="3682" w:type="dxa"/>
          </w:tcPr>
          <w:p w14:paraId="26B2D6F0" w14:textId="77777777" w:rsidR="00930265" w:rsidRDefault="00930265" w:rsidP="00930265">
            <w:pPr>
              <w:pStyle w:val="Unformatted"/>
              <w:rPr>
                <w:sz w:val="24"/>
              </w:rPr>
            </w:pPr>
            <w:r>
              <w:rPr>
                <w:sz w:val="24"/>
              </w:rPr>
              <w:t xml:space="preserve">Changes to the </w:t>
            </w:r>
            <w:r w:rsidRPr="00C23917">
              <w:rPr>
                <w:sz w:val="24"/>
              </w:rPr>
              <w:t>Logical System Architecture</w:t>
            </w:r>
          </w:p>
          <w:p w14:paraId="35EC8EA7" w14:textId="77777777" w:rsidR="00930265" w:rsidRDefault="00930265" w:rsidP="00930265">
            <w:pPr>
              <w:pStyle w:val="Unformatted"/>
              <w:rPr>
                <w:sz w:val="24"/>
              </w:rPr>
            </w:pPr>
            <w:r>
              <w:rPr>
                <w:sz w:val="24"/>
              </w:rPr>
              <w:t xml:space="preserve">to reflect the new VLP 2 and VLP 3 </w:t>
            </w:r>
            <w:r w:rsidRPr="00C23917">
              <w:rPr>
                <w:sz w:val="24"/>
              </w:rPr>
              <w:t xml:space="preserve">section 6.3 - figure 13 - </w:t>
            </w:r>
          </w:p>
          <w:p w14:paraId="4F2971DC" w14:textId="77777777" w:rsidR="00930265" w:rsidRDefault="00930265" w:rsidP="00930265">
            <w:pPr>
              <w:pStyle w:val="Unformatted"/>
              <w:rPr>
                <w:sz w:val="24"/>
              </w:rPr>
            </w:pPr>
          </w:p>
          <w:p w14:paraId="0401F2EC" w14:textId="77777777" w:rsidR="00930265" w:rsidRDefault="00930265" w:rsidP="00930265">
            <w:pPr>
              <w:pStyle w:val="Unformatted"/>
              <w:rPr>
                <w:sz w:val="24"/>
              </w:rPr>
            </w:pPr>
            <w:r>
              <w:rPr>
                <w:sz w:val="24"/>
              </w:rPr>
              <w:t>Updated Interface Logical architecture diagram to add the new VLP 2 and VLP 3 interfaces – Section 10.1</w:t>
            </w:r>
          </w:p>
          <w:p w14:paraId="59D0EDB9" w14:textId="77777777" w:rsidR="00930265" w:rsidRDefault="00930265" w:rsidP="00930265">
            <w:pPr>
              <w:pStyle w:val="Unformatted"/>
              <w:rPr>
                <w:sz w:val="24"/>
              </w:rPr>
            </w:pPr>
          </w:p>
          <w:p w14:paraId="3F3CAF91" w14:textId="77777777" w:rsidR="00930265" w:rsidRDefault="00930265" w:rsidP="00930265">
            <w:pPr>
              <w:pStyle w:val="Unformatted"/>
              <w:rPr>
                <w:sz w:val="24"/>
              </w:rPr>
            </w:pPr>
            <w:r w:rsidRPr="00100576">
              <w:rPr>
                <w:sz w:val="24"/>
              </w:rPr>
              <w:t xml:space="preserve">Updated interfaces diagram to reflect the new </w:t>
            </w:r>
            <w:r>
              <w:rPr>
                <w:sz w:val="24"/>
              </w:rPr>
              <w:t>VLP 2</w:t>
            </w:r>
            <w:r w:rsidRPr="00100576">
              <w:rPr>
                <w:sz w:val="24"/>
              </w:rPr>
              <w:t xml:space="preserve"> and </w:t>
            </w:r>
            <w:r>
              <w:rPr>
                <w:sz w:val="24"/>
              </w:rPr>
              <w:t>VLP 3</w:t>
            </w:r>
            <w:r w:rsidRPr="00100576">
              <w:rPr>
                <w:sz w:val="24"/>
              </w:rPr>
              <w:t xml:space="preserve"> interfaces</w:t>
            </w:r>
            <w:r>
              <w:rPr>
                <w:sz w:val="24"/>
              </w:rPr>
              <w:t>.</w:t>
            </w:r>
          </w:p>
        </w:tc>
      </w:tr>
      <w:tr w:rsidR="00930265" w:rsidRPr="000F22B9" w14:paraId="7D4E5DE3" w14:textId="77777777" w:rsidTr="006A544A">
        <w:trPr>
          <w:jc w:val="center"/>
        </w:trPr>
        <w:tc>
          <w:tcPr>
            <w:tcW w:w="1034" w:type="dxa"/>
          </w:tcPr>
          <w:p w14:paraId="1F5DEF29" w14:textId="77777777" w:rsidR="00930265" w:rsidRDefault="00930265" w:rsidP="00930265">
            <w:pPr>
              <w:pStyle w:val="Unformatted"/>
              <w:rPr>
                <w:sz w:val="24"/>
              </w:rPr>
            </w:pPr>
            <w:r>
              <w:rPr>
                <w:sz w:val="24"/>
              </w:rPr>
              <w:t>2.4</w:t>
            </w:r>
          </w:p>
        </w:tc>
        <w:tc>
          <w:tcPr>
            <w:tcW w:w="1563" w:type="dxa"/>
          </w:tcPr>
          <w:p w14:paraId="71ACB15D" w14:textId="77777777" w:rsidR="00930265" w:rsidRDefault="00930265" w:rsidP="00930265">
            <w:pPr>
              <w:pStyle w:val="Unformatted"/>
              <w:rPr>
                <w:sz w:val="24"/>
              </w:rPr>
            </w:pPr>
            <w:r>
              <w:rPr>
                <w:sz w:val="24"/>
              </w:rPr>
              <w:t>3/21/2016</w:t>
            </w:r>
          </w:p>
        </w:tc>
        <w:tc>
          <w:tcPr>
            <w:tcW w:w="2190" w:type="dxa"/>
          </w:tcPr>
          <w:p w14:paraId="091D22D7" w14:textId="77777777" w:rsidR="00930265" w:rsidRDefault="00930265" w:rsidP="00930265">
            <w:pPr>
              <w:pStyle w:val="Unformatted"/>
              <w:rPr>
                <w:sz w:val="24"/>
              </w:rPr>
            </w:pPr>
            <w:r>
              <w:rPr>
                <w:sz w:val="24"/>
              </w:rPr>
              <w:t>Optum</w:t>
            </w:r>
          </w:p>
        </w:tc>
        <w:tc>
          <w:tcPr>
            <w:tcW w:w="3682" w:type="dxa"/>
          </w:tcPr>
          <w:p w14:paraId="3DCE54DE" w14:textId="77777777" w:rsidR="00930265" w:rsidRDefault="00930265" w:rsidP="00930265">
            <w:pPr>
              <w:pStyle w:val="Unformatted"/>
              <w:rPr>
                <w:sz w:val="24"/>
              </w:rPr>
            </w:pPr>
            <w:r>
              <w:rPr>
                <w:sz w:val="24"/>
              </w:rPr>
              <w:t xml:space="preserve">Changes to the </w:t>
            </w:r>
            <w:r w:rsidRPr="00C23917">
              <w:rPr>
                <w:sz w:val="24"/>
              </w:rPr>
              <w:t>Logical System Architecture</w:t>
            </w:r>
          </w:p>
          <w:p w14:paraId="2F9A9C6B" w14:textId="77777777" w:rsidR="00930265" w:rsidRDefault="00930265" w:rsidP="00930265">
            <w:pPr>
              <w:pStyle w:val="Unformatted"/>
              <w:rPr>
                <w:sz w:val="24"/>
              </w:rPr>
            </w:pPr>
            <w:r>
              <w:rPr>
                <w:sz w:val="24"/>
              </w:rPr>
              <w:t xml:space="preserve">to reflect the new RRV Service </w:t>
            </w:r>
            <w:r w:rsidRPr="00C23917">
              <w:rPr>
                <w:sz w:val="24"/>
              </w:rPr>
              <w:t xml:space="preserve">section 6.3 - figure 13 - </w:t>
            </w:r>
          </w:p>
          <w:p w14:paraId="596F918E" w14:textId="77777777" w:rsidR="00930265" w:rsidRDefault="00930265" w:rsidP="00930265">
            <w:pPr>
              <w:pStyle w:val="Unformatted"/>
              <w:rPr>
                <w:sz w:val="24"/>
              </w:rPr>
            </w:pPr>
          </w:p>
          <w:p w14:paraId="282FE8E0" w14:textId="77777777" w:rsidR="00930265" w:rsidRDefault="00930265" w:rsidP="00930265">
            <w:pPr>
              <w:pStyle w:val="Unformatted"/>
              <w:rPr>
                <w:sz w:val="24"/>
              </w:rPr>
            </w:pPr>
            <w:r>
              <w:rPr>
                <w:sz w:val="24"/>
              </w:rPr>
              <w:t>Updated Interface Logical architecture diagram to add the new RRV interfaces – Section 10.1</w:t>
            </w:r>
          </w:p>
          <w:p w14:paraId="5105AF9E" w14:textId="77777777" w:rsidR="00930265" w:rsidRDefault="00930265" w:rsidP="00930265">
            <w:pPr>
              <w:pStyle w:val="Unformatted"/>
              <w:rPr>
                <w:sz w:val="24"/>
              </w:rPr>
            </w:pPr>
          </w:p>
          <w:p w14:paraId="622F1CDC" w14:textId="77777777" w:rsidR="00930265" w:rsidRDefault="00930265" w:rsidP="00930265">
            <w:pPr>
              <w:pStyle w:val="Unformatted"/>
              <w:rPr>
                <w:sz w:val="24"/>
              </w:rPr>
            </w:pPr>
            <w:r w:rsidRPr="00100576">
              <w:rPr>
                <w:sz w:val="24"/>
              </w:rPr>
              <w:t xml:space="preserve">Updated interfaces diagram to reflect the new </w:t>
            </w:r>
            <w:r>
              <w:rPr>
                <w:sz w:val="24"/>
              </w:rPr>
              <w:t xml:space="preserve">RRV </w:t>
            </w:r>
            <w:r w:rsidRPr="00100576">
              <w:rPr>
                <w:sz w:val="24"/>
              </w:rPr>
              <w:t>interfaces</w:t>
            </w:r>
          </w:p>
          <w:p w14:paraId="4473034E" w14:textId="77777777" w:rsidR="00930265" w:rsidRDefault="00930265" w:rsidP="00930265">
            <w:pPr>
              <w:pStyle w:val="Unformatted"/>
              <w:rPr>
                <w:sz w:val="24"/>
              </w:rPr>
            </w:pPr>
          </w:p>
          <w:p w14:paraId="0B52A9F2" w14:textId="77777777" w:rsidR="00930265" w:rsidRDefault="00930265" w:rsidP="00930265">
            <w:pPr>
              <w:pStyle w:val="Unformatted"/>
              <w:rPr>
                <w:sz w:val="24"/>
              </w:rPr>
            </w:pPr>
            <w:r w:rsidRPr="00455B67">
              <w:rPr>
                <w:b/>
                <w:sz w:val="24"/>
              </w:rPr>
              <w:t>Note</w:t>
            </w:r>
            <w:r>
              <w:rPr>
                <w:sz w:val="24"/>
              </w:rPr>
              <w:t>: There is a new SAD document format that is been developed by IV&amp;V which will have more current content. For release 8.0, Optum has been advised to update the current version of the SAD document</w:t>
            </w:r>
          </w:p>
        </w:tc>
      </w:tr>
      <w:tr w:rsidR="00930265" w:rsidRPr="000F22B9" w14:paraId="1E95884D" w14:textId="77777777" w:rsidTr="006A544A">
        <w:trPr>
          <w:jc w:val="center"/>
        </w:trPr>
        <w:tc>
          <w:tcPr>
            <w:tcW w:w="1034" w:type="dxa"/>
          </w:tcPr>
          <w:p w14:paraId="4274B76A" w14:textId="77777777" w:rsidR="00930265" w:rsidRDefault="00930265" w:rsidP="00930265">
            <w:pPr>
              <w:pStyle w:val="Unformatted"/>
              <w:rPr>
                <w:sz w:val="24"/>
              </w:rPr>
            </w:pPr>
            <w:r>
              <w:rPr>
                <w:sz w:val="24"/>
              </w:rPr>
              <w:t>2.5</w:t>
            </w:r>
          </w:p>
        </w:tc>
        <w:tc>
          <w:tcPr>
            <w:tcW w:w="1563" w:type="dxa"/>
          </w:tcPr>
          <w:p w14:paraId="12AD315B" w14:textId="77777777" w:rsidR="00930265" w:rsidRDefault="00930265" w:rsidP="00930265">
            <w:pPr>
              <w:pStyle w:val="Unformatted"/>
              <w:rPr>
                <w:sz w:val="24"/>
              </w:rPr>
            </w:pPr>
            <w:r>
              <w:rPr>
                <w:sz w:val="24"/>
              </w:rPr>
              <w:t>4/5/2016</w:t>
            </w:r>
          </w:p>
        </w:tc>
        <w:tc>
          <w:tcPr>
            <w:tcW w:w="2190" w:type="dxa"/>
          </w:tcPr>
          <w:p w14:paraId="194B2D5A" w14:textId="77777777" w:rsidR="00930265" w:rsidRDefault="00930265" w:rsidP="00930265">
            <w:pPr>
              <w:pStyle w:val="Unformatted"/>
              <w:rPr>
                <w:sz w:val="24"/>
              </w:rPr>
            </w:pPr>
            <w:r>
              <w:rPr>
                <w:sz w:val="24"/>
              </w:rPr>
              <w:t>Optum</w:t>
            </w:r>
          </w:p>
        </w:tc>
        <w:tc>
          <w:tcPr>
            <w:tcW w:w="3682" w:type="dxa"/>
          </w:tcPr>
          <w:p w14:paraId="74179F7F" w14:textId="77777777" w:rsidR="00930265" w:rsidRDefault="00930265" w:rsidP="00930265">
            <w:pPr>
              <w:pStyle w:val="Unformatted"/>
              <w:rPr>
                <w:sz w:val="24"/>
              </w:rPr>
            </w:pPr>
            <w:r>
              <w:rPr>
                <w:sz w:val="24"/>
              </w:rPr>
              <w:t>Renamed HIX/IES to MA-HIX and ITD to MassIT.</w:t>
            </w:r>
          </w:p>
          <w:p w14:paraId="494EC81E" w14:textId="77777777" w:rsidR="00930265" w:rsidRDefault="00930265" w:rsidP="00930265">
            <w:pPr>
              <w:pStyle w:val="Unformatted"/>
              <w:rPr>
                <w:sz w:val="24"/>
              </w:rPr>
            </w:pPr>
          </w:p>
          <w:p w14:paraId="6E5FFFD6" w14:textId="77777777" w:rsidR="00930265" w:rsidRDefault="00930265" w:rsidP="00930265">
            <w:pPr>
              <w:pStyle w:val="Unformatted"/>
              <w:rPr>
                <w:sz w:val="24"/>
              </w:rPr>
            </w:pPr>
            <w:r>
              <w:rPr>
                <w:sz w:val="24"/>
              </w:rPr>
              <w:t>Changed the RRV Interface details to the wordings as in the RRV ICD.</w:t>
            </w:r>
          </w:p>
          <w:p w14:paraId="73E6A5E2" w14:textId="77777777" w:rsidR="00930265" w:rsidRDefault="00930265" w:rsidP="00930265">
            <w:pPr>
              <w:pStyle w:val="Unformatted"/>
              <w:rPr>
                <w:sz w:val="24"/>
              </w:rPr>
            </w:pPr>
          </w:p>
          <w:p w14:paraId="7276B3BA" w14:textId="77777777" w:rsidR="00930265" w:rsidRDefault="00930265" w:rsidP="00930265">
            <w:pPr>
              <w:pStyle w:val="Unformatted"/>
              <w:rPr>
                <w:sz w:val="24"/>
              </w:rPr>
            </w:pPr>
            <w:r>
              <w:rPr>
                <w:sz w:val="24"/>
              </w:rPr>
              <w:t>Elaborated Ret</w:t>
            </w:r>
            <w:r w:rsidR="00566A04">
              <w:rPr>
                <w:sz w:val="24"/>
              </w:rPr>
              <w:t>ina Scanning as well as Akamai.</w:t>
            </w:r>
          </w:p>
          <w:p w14:paraId="4ED9E4AD" w14:textId="77777777" w:rsidR="00930265" w:rsidRDefault="00930265" w:rsidP="00930265">
            <w:pPr>
              <w:pStyle w:val="Unformatted"/>
              <w:rPr>
                <w:sz w:val="24"/>
              </w:rPr>
            </w:pPr>
            <w:r>
              <w:rPr>
                <w:sz w:val="24"/>
              </w:rPr>
              <w:t>Removed Vontu</w:t>
            </w:r>
            <w:r w:rsidR="00566A04">
              <w:rPr>
                <w:sz w:val="24"/>
              </w:rPr>
              <w:t>, a data loss protection (DLP) software product</w:t>
            </w:r>
            <w:r>
              <w:rPr>
                <w:sz w:val="24"/>
              </w:rPr>
              <w:t xml:space="preserve"> (which is not used anymore).</w:t>
            </w:r>
          </w:p>
          <w:p w14:paraId="18268F4D" w14:textId="77777777" w:rsidR="00930265" w:rsidRDefault="00930265" w:rsidP="00930265">
            <w:pPr>
              <w:pStyle w:val="Unformatted"/>
              <w:rPr>
                <w:sz w:val="24"/>
              </w:rPr>
            </w:pPr>
          </w:p>
          <w:p w14:paraId="1A543745" w14:textId="77777777" w:rsidR="00930265" w:rsidRDefault="00930265" w:rsidP="00930265">
            <w:pPr>
              <w:pStyle w:val="Unformatted"/>
              <w:rPr>
                <w:sz w:val="24"/>
              </w:rPr>
            </w:pPr>
            <w:r>
              <w:rPr>
                <w:sz w:val="24"/>
              </w:rPr>
              <w:t>Included information about protection of data in Oracle 12c.</w:t>
            </w:r>
          </w:p>
          <w:p w14:paraId="2BD911AF" w14:textId="77777777" w:rsidR="00930265" w:rsidRDefault="00930265" w:rsidP="00930265">
            <w:pPr>
              <w:pStyle w:val="Unformatted"/>
              <w:rPr>
                <w:sz w:val="24"/>
              </w:rPr>
            </w:pPr>
          </w:p>
          <w:p w14:paraId="41882238" w14:textId="77777777" w:rsidR="00930265" w:rsidRDefault="00930265" w:rsidP="00930265">
            <w:pPr>
              <w:pStyle w:val="Unformatted"/>
              <w:rPr>
                <w:sz w:val="24"/>
              </w:rPr>
            </w:pPr>
            <w:r>
              <w:rPr>
                <w:sz w:val="24"/>
              </w:rPr>
              <w:t>Minor cosmetics updated.</w:t>
            </w:r>
          </w:p>
        </w:tc>
      </w:tr>
      <w:tr w:rsidR="008D2393" w:rsidRPr="000F22B9" w14:paraId="73DEF459" w14:textId="77777777" w:rsidTr="006A544A">
        <w:trPr>
          <w:jc w:val="center"/>
        </w:trPr>
        <w:tc>
          <w:tcPr>
            <w:tcW w:w="1034" w:type="dxa"/>
          </w:tcPr>
          <w:p w14:paraId="699AB029" w14:textId="77777777" w:rsidR="008D2393" w:rsidRDefault="008D2393" w:rsidP="00930265">
            <w:pPr>
              <w:pStyle w:val="Unformatted"/>
              <w:rPr>
                <w:sz w:val="24"/>
              </w:rPr>
            </w:pPr>
            <w:r>
              <w:rPr>
                <w:sz w:val="24"/>
              </w:rPr>
              <w:t>2.6</w:t>
            </w:r>
          </w:p>
        </w:tc>
        <w:tc>
          <w:tcPr>
            <w:tcW w:w="1563" w:type="dxa"/>
          </w:tcPr>
          <w:p w14:paraId="6E650BF4" w14:textId="77777777" w:rsidR="008D2393" w:rsidRDefault="008D2393" w:rsidP="00930265">
            <w:pPr>
              <w:pStyle w:val="Unformatted"/>
              <w:rPr>
                <w:sz w:val="24"/>
              </w:rPr>
            </w:pPr>
            <w:r>
              <w:rPr>
                <w:sz w:val="24"/>
              </w:rPr>
              <w:t>4/21/2016</w:t>
            </w:r>
          </w:p>
        </w:tc>
        <w:tc>
          <w:tcPr>
            <w:tcW w:w="2190" w:type="dxa"/>
          </w:tcPr>
          <w:p w14:paraId="35888188" w14:textId="77777777" w:rsidR="008D2393" w:rsidRDefault="00EF7B73" w:rsidP="00930265">
            <w:pPr>
              <w:pStyle w:val="Unformatted"/>
              <w:rPr>
                <w:sz w:val="24"/>
              </w:rPr>
            </w:pPr>
            <w:r>
              <w:rPr>
                <w:sz w:val="24"/>
              </w:rPr>
              <w:t xml:space="preserve">Shriram Mani, </w:t>
            </w:r>
            <w:r w:rsidR="008D2393">
              <w:rPr>
                <w:sz w:val="24"/>
              </w:rPr>
              <w:t>Optum</w:t>
            </w:r>
          </w:p>
        </w:tc>
        <w:tc>
          <w:tcPr>
            <w:tcW w:w="3682" w:type="dxa"/>
          </w:tcPr>
          <w:p w14:paraId="50DE1BD7" w14:textId="77777777" w:rsidR="008D2393" w:rsidRDefault="008D2393" w:rsidP="008D2393">
            <w:pPr>
              <w:pStyle w:val="Unformatted"/>
              <w:rPr>
                <w:sz w:val="24"/>
              </w:rPr>
            </w:pPr>
            <w:r>
              <w:rPr>
                <w:sz w:val="24"/>
              </w:rPr>
              <w:t>Modified Section 7 and 8 with the current information in the new format. Included a high level breakup of Batch Processing (based on Subash input).</w:t>
            </w:r>
          </w:p>
        </w:tc>
      </w:tr>
      <w:tr w:rsidR="00EF7B73" w:rsidRPr="000F22B9" w14:paraId="6921EE03" w14:textId="77777777" w:rsidTr="006A544A">
        <w:trPr>
          <w:jc w:val="center"/>
        </w:trPr>
        <w:tc>
          <w:tcPr>
            <w:tcW w:w="1034" w:type="dxa"/>
          </w:tcPr>
          <w:p w14:paraId="4B50F417" w14:textId="77777777" w:rsidR="00EF7B73" w:rsidRDefault="00EF7B73" w:rsidP="00930265">
            <w:pPr>
              <w:pStyle w:val="Unformatted"/>
              <w:rPr>
                <w:sz w:val="24"/>
              </w:rPr>
            </w:pPr>
            <w:r>
              <w:rPr>
                <w:sz w:val="24"/>
              </w:rPr>
              <w:t>2.7</w:t>
            </w:r>
          </w:p>
        </w:tc>
        <w:tc>
          <w:tcPr>
            <w:tcW w:w="1563" w:type="dxa"/>
          </w:tcPr>
          <w:p w14:paraId="7BB0F6A3" w14:textId="77777777" w:rsidR="00EF7B73" w:rsidRDefault="00EF7B73" w:rsidP="00930265">
            <w:pPr>
              <w:pStyle w:val="Unformatted"/>
              <w:rPr>
                <w:sz w:val="24"/>
              </w:rPr>
            </w:pPr>
            <w:r>
              <w:rPr>
                <w:sz w:val="24"/>
              </w:rPr>
              <w:t>4/28/2016</w:t>
            </w:r>
          </w:p>
        </w:tc>
        <w:tc>
          <w:tcPr>
            <w:tcW w:w="2190" w:type="dxa"/>
          </w:tcPr>
          <w:p w14:paraId="4EF2B4B7" w14:textId="77777777" w:rsidR="00EF7B73" w:rsidRDefault="00EF7B73" w:rsidP="00930265">
            <w:pPr>
              <w:pStyle w:val="Unformatted"/>
              <w:rPr>
                <w:sz w:val="24"/>
              </w:rPr>
            </w:pPr>
            <w:r>
              <w:rPr>
                <w:sz w:val="24"/>
              </w:rPr>
              <w:t>Shriram Mani, Optum</w:t>
            </w:r>
          </w:p>
        </w:tc>
        <w:tc>
          <w:tcPr>
            <w:tcW w:w="3682" w:type="dxa"/>
          </w:tcPr>
          <w:p w14:paraId="500BA0BA" w14:textId="77777777" w:rsidR="00EF7B73" w:rsidRDefault="00EF7B73" w:rsidP="008D2393">
            <w:pPr>
              <w:pStyle w:val="Unformatted"/>
              <w:rPr>
                <w:sz w:val="24"/>
              </w:rPr>
            </w:pPr>
            <w:r>
              <w:rPr>
                <w:sz w:val="24"/>
              </w:rPr>
              <w:t>Added content for Batch and Interfaces</w:t>
            </w:r>
          </w:p>
        </w:tc>
      </w:tr>
      <w:tr w:rsidR="004B12AA" w:rsidRPr="000F22B9" w14:paraId="419336A2" w14:textId="77777777" w:rsidTr="006A544A">
        <w:trPr>
          <w:jc w:val="center"/>
        </w:trPr>
        <w:tc>
          <w:tcPr>
            <w:tcW w:w="1034" w:type="dxa"/>
          </w:tcPr>
          <w:p w14:paraId="55B4DF40" w14:textId="77777777" w:rsidR="004B12AA" w:rsidRDefault="004B12AA" w:rsidP="00930265">
            <w:pPr>
              <w:pStyle w:val="Unformatted"/>
              <w:rPr>
                <w:sz w:val="24"/>
              </w:rPr>
            </w:pPr>
            <w:r>
              <w:rPr>
                <w:sz w:val="24"/>
              </w:rPr>
              <w:t>2.9</w:t>
            </w:r>
          </w:p>
        </w:tc>
        <w:tc>
          <w:tcPr>
            <w:tcW w:w="1563" w:type="dxa"/>
          </w:tcPr>
          <w:p w14:paraId="16E58540" w14:textId="77777777" w:rsidR="004B12AA" w:rsidRDefault="004B12AA" w:rsidP="00930265">
            <w:pPr>
              <w:pStyle w:val="Unformatted"/>
              <w:rPr>
                <w:sz w:val="24"/>
              </w:rPr>
            </w:pPr>
            <w:r>
              <w:rPr>
                <w:sz w:val="24"/>
              </w:rPr>
              <w:t>5/11/2016</w:t>
            </w:r>
          </w:p>
        </w:tc>
        <w:tc>
          <w:tcPr>
            <w:tcW w:w="2190" w:type="dxa"/>
          </w:tcPr>
          <w:p w14:paraId="7E35AA69" w14:textId="77777777" w:rsidR="004B12AA" w:rsidRDefault="004B12AA" w:rsidP="00930265">
            <w:pPr>
              <w:pStyle w:val="Unformatted"/>
              <w:rPr>
                <w:sz w:val="24"/>
              </w:rPr>
            </w:pPr>
            <w:r>
              <w:rPr>
                <w:sz w:val="24"/>
              </w:rPr>
              <w:t>Jim Strasenburgh, IV&amp;V</w:t>
            </w:r>
          </w:p>
        </w:tc>
        <w:tc>
          <w:tcPr>
            <w:tcW w:w="3682" w:type="dxa"/>
          </w:tcPr>
          <w:p w14:paraId="6BD766E4" w14:textId="77777777" w:rsidR="004B12AA" w:rsidRDefault="004B12AA" w:rsidP="004B12AA">
            <w:pPr>
              <w:pStyle w:val="Unformatted"/>
              <w:rPr>
                <w:sz w:val="24"/>
              </w:rPr>
            </w:pPr>
            <w:r>
              <w:rPr>
                <w:sz w:val="24"/>
              </w:rPr>
              <w:t>Took out all  appendicies execpt for glossary and acronyms as other appedicies have either been merged into other sections of the SAD or deemed too detailed for SAD and are now in standalone documents. Referenced documents section updated to include where appendicies exist as standalong documents. Also, an accept all, has been performed to reset changes to the SAD.</w:t>
            </w:r>
          </w:p>
        </w:tc>
      </w:tr>
      <w:tr w:rsidR="00371C77" w:rsidRPr="000F22B9" w14:paraId="75D4FBA4" w14:textId="77777777" w:rsidTr="006A544A">
        <w:trPr>
          <w:jc w:val="center"/>
        </w:trPr>
        <w:tc>
          <w:tcPr>
            <w:tcW w:w="1034" w:type="dxa"/>
          </w:tcPr>
          <w:p w14:paraId="47A3BDCB" w14:textId="77777777" w:rsidR="00371C77" w:rsidRDefault="00371C77" w:rsidP="00930265">
            <w:pPr>
              <w:pStyle w:val="Unformatted"/>
              <w:rPr>
                <w:sz w:val="24"/>
              </w:rPr>
            </w:pPr>
            <w:r>
              <w:rPr>
                <w:sz w:val="24"/>
              </w:rPr>
              <w:t>3.0</w:t>
            </w:r>
          </w:p>
        </w:tc>
        <w:tc>
          <w:tcPr>
            <w:tcW w:w="1563" w:type="dxa"/>
          </w:tcPr>
          <w:p w14:paraId="6FB4DF86" w14:textId="77777777" w:rsidR="00371C77" w:rsidRDefault="00371C77" w:rsidP="00930265">
            <w:pPr>
              <w:pStyle w:val="Unformatted"/>
              <w:rPr>
                <w:sz w:val="24"/>
              </w:rPr>
            </w:pPr>
            <w:r>
              <w:rPr>
                <w:sz w:val="24"/>
              </w:rPr>
              <w:t>5/17/2016</w:t>
            </w:r>
          </w:p>
        </w:tc>
        <w:tc>
          <w:tcPr>
            <w:tcW w:w="2190" w:type="dxa"/>
          </w:tcPr>
          <w:p w14:paraId="08EFFC2A" w14:textId="77777777" w:rsidR="00371C77" w:rsidRDefault="00371C77" w:rsidP="00930265">
            <w:pPr>
              <w:pStyle w:val="Unformatted"/>
              <w:rPr>
                <w:sz w:val="24"/>
              </w:rPr>
            </w:pPr>
            <w:r>
              <w:rPr>
                <w:sz w:val="24"/>
              </w:rPr>
              <w:t>Shriram Mani, Optum</w:t>
            </w:r>
          </w:p>
        </w:tc>
        <w:tc>
          <w:tcPr>
            <w:tcW w:w="3682" w:type="dxa"/>
          </w:tcPr>
          <w:p w14:paraId="79A97AB2" w14:textId="77777777" w:rsidR="00B657FB" w:rsidRDefault="00371C77" w:rsidP="003A2F3B">
            <w:pPr>
              <w:pStyle w:val="Unformatted"/>
              <w:rPr>
                <w:sz w:val="24"/>
              </w:rPr>
            </w:pPr>
            <w:r>
              <w:rPr>
                <w:sz w:val="24"/>
              </w:rPr>
              <w:t>Merged with Jim Strasenburgh’s version (Notices). This version is in response to the first review. Primary additions are Optum ID and AVV.</w:t>
            </w:r>
          </w:p>
        </w:tc>
      </w:tr>
      <w:tr w:rsidR="00DB3834" w:rsidRPr="000F22B9" w14:paraId="6831BC99" w14:textId="77777777" w:rsidTr="006A544A">
        <w:trPr>
          <w:jc w:val="center"/>
        </w:trPr>
        <w:tc>
          <w:tcPr>
            <w:tcW w:w="1034" w:type="dxa"/>
          </w:tcPr>
          <w:p w14:paraId="06C6C1E3" w14:textId="77777777" w:rsidR="00DB3834" w:rsidRDefault="00BD07AE" w:rsidP="00930265">
            <w:pPr>
              <w:pStyle w:val="Unformatted"/>
              <w:rPr>
                <w:sz w:val="24"/>
              </w:rPr>
            </w:pPr>
            <w:r>
              <w:rPr>
                <w:sz w:val="24"/>
              </w:rPr>
              <w:t>3.0</w:t>
            </w:r>
          </w:p>
        </w:tc>
        <w:tc>
          <w:tcPr>
            <w:tcW w:w="1563" w:type="dxa"/>
          </w:tcPr>
          <w:p w14:paraId="1208C5F5" w14:textId="77777777" w:rsidR="00DB3834" w:rsidRDefault="00DB3834" w:rsidP="00930265">
            <w:pPr>
              <w:pStyle w:val="Unformatted"/>
              <w:rPr>
                <w:sz w:val="24"/>
              </w:rPr>
            </w:pPr>
            <w:r>
              <w:rPr>
                <w:sz w:val="24"/>
              </w:rPr>
              <w:t>6/1/2016</w:t>
            </w:r>
          </w:p>
        </w:tc>
        <w:tc>
          <w:tcPr>
            <w:tcW w:w="2190" w:type="dxa"/>
          </w:tcPr>
          <w:p w14:paraId="759F0D16" w14:textId="77777777" w:rsidR="00DB3834" w:rsidRDefault="00DB3834" w:rsidP="00930265">
            <w:pPr>
              <w:pStyle w:val="Unformatted"/>
              <w:rPr>
                <w:sz w:val="24"/>
              </w:rPr>
            </w:pPr>
            <w:r>
              <w:rPr>
                <w:sz w:val="24"/>
              </w:rPr>
              <w:t>Shriram Mani, Optum</w:t>
            </w:r>
          </w:p>
        </w:tc>
        <w:tc>
          <w:tcPr>
            <w:tcW w:w="3682" w:type="dxa"/>
          </w:tcPr>
          <w:p w14:paraId="71C5F0F6" w14:textId="77777777" w:rsidR="00DB3834" w:rsidRDefault="00DB3834" w:rsidP="004B12AA">
            <w:pPr>
              <w:pStyle w:val="Unformatted"/>
              <w:rPr>
                <w:sz w:val="24"/>
              </w:rPr>
            </w:pPr>
            <w:r>
              <w:rPr>
                <w:sz w:val="24"/>
              </w:rPr>
              <w:t>Added Enrollment Events</w:t>
            </w:r>
          </w:p>
          <w:p w14:paraId="51BA03D4" w14:textId="77777777" w:rsidR="00DB3834" w:rsidRDefault="00DB3834" w:rsidP="004B12AA">
            <w:pPr>
              <w:pStyle w:val="Unformatted"/>
              <w:rPr>
                <w:sz w:val="24"/>
              </w:rPr>
            </w:pPr>
            <w:r>
              <w:rPr>
                <w:sz w:val="24"/>
              </w:rPr>
              <w:t>Added the approver section based on the comments</w:t>
            </w:r>
          </w:p>
        </w:tc>
      </w:tr>
      <w:tr w:rsidR="00A60F0F" w:rsidRPr="000F22B9" w14:paraId="7EBBAA54" w14:textId="77777777" w:rsidTr="006A544A">
        <w:trPr>
          <w:jc w:val="center"/>
        </w:trPr>
        <w:tc>
          <w:tcPr>
            <w:tcW w:w="1034" w:type="dxa"/>
          </w:tcPr>
          <w:p w14:paraId="571D1897" w14:textId="77777777" w:rsidR="00A60F0F" w:rsidRDefault="00A60F0F" w:rsidP="00930265">
            <w:pPr>
              <w:pStyle w:val="Unformatted"/>
              <w:rPr>
                <w:sz w:val="24"/>
              </w:rPr>
            </w:pPr>
            <w:r>
              <w:rPr>
                <w:sz w:val="24"/>
              </w:rPr>
              <w:t>3.0</w:t>
            </w:r>
          </w:p>
        </w:tc>
        <w:tc>
          <w:tcPr>
            <w:tcW w:w="1563" w:type="dxa"/>
          </w:tcPr>
          <w:p w14:paraId="12453EFC" w14:textId="77777777" w:rsidR="00A60F0F" w:rsidRDefault="00A60F0F" w:rsidP="00930265">
            <w:pPr>
              <w:pStyle w:val="Unformatted"/>
              <w:rPr>
                <w:sz w:val="24"/>
              </w:rPr>
            </w:pPr>
            <w:r>
              <w:rPr>
                <w:sz w:val="24"/>
              </w:rPr>
              <w:t>6/7/2016</w:t>
            </w:r>
          </w:p>
        </w:tc>
        <w:tc>
          <w:tcPr>
            <w:tcW w:w="2190" w:type="dxa"/>
          </w:tcPr>
          <w:p w14:paraId="058E1321" w14:textId="77777777" w:rsidR="00A60F0F" w:rsidRDefault="00A60F0F" w:rsidP="00930265">
            <w:pPr>
              <w:pStyle w:val="Unformatted"/>
              <w:rPr>
                <w:sz w:val="24"/>
              </w:rPr>
            </w:pPr>
            <w:r>
              <w:rPr>
                <w:sz w:val="24"/>
              </w:rPr>
              <w:t>Shriram Mani, Optum</w:t>
            </w:r>
          </w:p>
        </w:tc>
        <w:tc>
          <w:tcPr>
            <w:tcW w:w="3682" w:type="dxa"/>
          </w:tcPr>
          <w:p w14:paraId="36809AB4" w14:textId="77777777" w:rsidR="00A60F0F" w:rsidRDefault="00A60F0F" w:rsidP="004B12AA">
            <w:pPr>
              <w:pStyle w:val="Unformatted"/>
              <w:rPr>
                <w:sz w:val="24"/>
              </w:rPr>
            </w:pPr>
            <w:r>
              <w:rPr>
                <w:sz w:val="24"/>
              </w:rPr>
              <w:t>Added comments from Jim K Johnson (IRM) about Credential Vault and Vaccine Workbench</w:t>
            </w:r>
          </w:p>
        </w:tc>
      </w:tr>
      <w:tr w:rsidR="002A4F1D" w:rsidRPr="000F22B9" w14:paraId="52F46081" w14:textId="77777777" w:rsidTr="006A544A">
        <w:trPr>
          <w:jc w:val="center"/>
        </w:trPr>
        <w:tc>
          <w:tcPr>
            <w:tcW w:w="1034" w:type="dxa"/>
          </w:tcPr>
          <w:p w14:paraId="0082488A" w14:textId="77777777" w:rsidR="002A4F1D" w:rsidRDefault="002A4F1D" w:rsidP="00930265">
            <w:pPr>
              <w:pStyle w:val="Unformatted"/>
              <w:rPr>
                <w:sz w:val="24"/>
              </w:rPr>
            </w:pPr>
            <w:r>
              <w:rPr>
                <w:sz w:val="24"/>
              </w:rPr>
              <w:t>3.1</w:t>
            </w:r>
          </w:p>
          <w:p w14:paraId="21257887" w14:textId="77777777" w:rsidR="00686023" w:rsidRDefault="00686023" w:rsidP="00930265">
            <w:pPr>
              <w:pStyle w:val="Unformatted"/>
              <w:rPr>
                <w:sz w:val="24"/>
              </w:rPr>
            </w:pPr>
            <w:r>
              <w:rPr>
                <w:sz w:val="24"/>
              </w:rPr>
              <w:t>3.1.1</w:t>
            </w:r>
          </w:p>
        </w:tc>
        <w:tc>
          <w:tcPr>
            <w:tcW w:w="1563" w:type="dxa"/>
          </w:tcPr>
          <w:p w14:paraId="358D94D5" w14:textId="77777777" w:rsidR="002A4F1D" w:rsidRDefault="002A4F1D" w:rsidP="00930265">
            <w:pPr>
              <w:pStyle w:val="Unformatted"/>
              <w:rPr>
                <w:sz w:val="24"/>
              </w:rPr>
            </w:pPr>
            <w:r>
              <w:rPr>
                <w:sz w:val="24"/>
              </w:rPr>
              <w:t>6/15/2016</w:t>
            </w:r>
            <w:r w:rsidR="00B5175D">
              <w:rPr>
                <w:sz w:val="24"/>
              </w:rPr>
              <w:t>,</w:t>
            </w:r>
          </w:p>
          <w:p w14:paraId="139380CB" w14:textId="77777777" w:rsidR="00B5175D" w:rsidRDefault="00B5175D" w:rsidP="00930265">
            <w:pPr>
              <w:pStyle w:val="Unformatted"/>
              <w:rPr>
                <w:sz w:val="24"/>
              </w:rPr>
            </w:pPr>
            <w:r>
              <w:rPr>
                <w:sz w:val="24"/>
              </w:rPr>
              <w:t>7/14/2016</w:t>
            </w:r>
          </w:p>
        </w:tc>
        <w:tc>
          <w:tcPr>
            <w:tcW w:w="2190" w:type="dxa"/>
          </w:tcPr>
          <w:p w14:paraId="1CC0999B" w14:textId="77777777" w:rsidR="002A4F1D" w:rsidRDefault="002A4F1D" w:rsidP="00930265">
            <w:pPr>
              <w:pStyle w:val="Unformatted"/>
              <w:rPr>
                <w:sz w:val="24"/>
              </w:rPr>
            </w:pPr>
            <w:r>
              <w:rPr>
                <w:sz w:val="24"/>
              </w:rPr>
              <w:t>Shriram Mani, Optum</w:t>
            </w:r>
          </w:p>
        </w:tc>
        <w:tc>
          <w:tcPr>
            <w:tcW w:w="3682" w:type="dxa"/>
          </w:tcPr>
          <w:p w14:paraId="23D18915" w14:textId="77777777" w:rsidR="002A4F1D" w:rsidRDefault="002A4F1D" w:rsidP="004B12AA">
            <w:pPr>
              <w:pStyle w:val="Unformatted"/>
              <w:rPr>
                <w:sz w:val="24"/>
              </w:rPr>
            </w:pPr>
            <w:r>
              <w:rPr>
                <w:sz w:val="24"/>
              </w:rPr>
              <w:t>Included the Kafka/Zookeeper middleware along with the Audit Log information</w:t>
            </w:r>
            <w:r w:rsidR="00B5175D">
              <w:rPr>
                <w:sz w:val="24"/>
              </w:rPr>
              <w:t>, application security</w:t>
            </w:r>
          </w:p>
          <w:p w14:paraId="38849FD4" w14:textId="77777777" w:rsidR="00B5175D" w:rsidRDefault="00B5175D" w:rsidP="00B639FE">
            <w:pPr>
              <w:pStyle w:val="Unformatted"/>
              <w:rPr>
                <w:sz w:val="24"/>
              </w:rPr>
            </w:pPr>
            <w:r>
              <w:rPr>
                <w:sz w:val="24"/>
              </w:rPr>
              <w:t xml:space="preserve">Sections: </w:t>
            </w:r>
            <w:r w:rsidRPr="00B5175D">
              <w:rPr>
                <w:sz w:val="24"/>
              </w:rPr>
              <w:t>8.1.2</w:t>
            </w:r>
            <w:r>
              <w:rPr>
                <w:sz w:val="24"/>
              </w:rPr>
              <w:t>, 8.1.3.16, 8.1.6.2, 13.</w:t>
            </w:r>
            <w:r w:rsidR="00B639FE">
              <w:rPr>
                <w:sz w:val="24"/>
              </w:rPr>
              <w:t>2.1.6</w:t>
            </w:r>
          </w:p>
        </w:tc>
      </w:tr>
      <w:tr w:rsidR="003C4D8C" w:rsidRPr="000F22B9" w14:paraId="28266C2E" w14:textId="77777777" w:rsidTr="006A544A">
        <w:trPr>
          <w:jc w:val="center"/>
        </w:trPr>
        <w:tc>
          <w:tcPr>
            <w:tcW w:w="1034" w:type="dxa"/>
          </w:tcPr>
          <w:p w14:paraId="04272290" w14:textId="77777777" w:rsidR="003C4D8C" w:rsidRDefault="003C4D8C" w:rsidP="00930265">
            <w:pPr>
              <w:pStyle w:val="Unformatted"/>
              <w:rPr>
                <w:sz w:val="24"/>
              </w:rPr>
            </w:pPr>
            <w:r>
              <w:rPr>
                <w:sz w:val="24"/>
              </w:rPr>
              <w:t>3.2</w:t>
            </w:r>
          </w:p>
        </w:tc>
        <w:tc>
          <w:tcPr>
            <w:tcW w:w="1563" w:type="dxa"/>
          </w:tcPr>
          <w:p w14:paraId="6C659ECA" w14:textId="77777777" w:rsidR="003C4D8C" w:rsidRDefault="00820187" w:rsidP="00930265">
            <w:pPr>
              <w:pStyle w:val="Unformatted"/>
              <w:rPr>
                <w:sz w:val="24"/>
              </w:rPr>
            </w:pPr>
            <w:r>
              <w:rPr>
                <w:sz w:val="24"/>
              </w:rPr>
              <w:t>9/29/2016</w:t>
            </w:r>
          </w:p>
        </w:tc>
        <w:tc>
          <w:tcPr>
            <w:tcW w:w="2190" w:type="dxa"/>
          </w:tcPr>
          <w:p w14:paraId="1189993B" w14:textId="77777777" w:rsidR="003C4D8C" w:rsidRDefault="003C4D8C" w:rsidP="00930265">
            <w:pPr>
              <w:pStyle w:val="Unformatted"/>
              <w:rPr>
                <w:sz w:val="24"/>
              </w:rPr>
            </w:pPr>
            <w:r>
              <w:rPr>
                <w:sz w:val="24"/>
              </w:rPr>
              <w:t>Shriram Mani, Optum</w:t>
            </w:r>
          </w:p>
        </w:tc>
        <w:tc>
          <w:tcPr>
            <w:tcW w:w="3682" w:type="dxa"/>
          </w:tcPr>
          <w:p w14:paraId="66C82AFF" w14:textId="77777777" w:rsidR="00B61899" w:rsidRDefault="003C4D8C" w:rsidP="00820187">
            <w:pPr>
              <w:pStyle w:val="Unformatted"/>
              <w:rPr>
                <w:sz w:val="24"/>
              </w:rPr>
            </w:pPr>
            <w:r>
              <w:rPr>
                <w:sz w:val="24"/>
              </w:rPr>
              <w:t xml:space="preserve">Release 10 </w:t>
            </w:r>
            <w:r w:rsidR="00820187">
              <w:rPr>
                <w:sz w:val="24"/>
              </w:rPr>
              <w:t>enhancements as a separate document and other leftover corrections</w:t>
            </w:r>
          </w:p>
        </w:tc>
      </w:tr>
      <w:tr w:rsidR="001B72EB" w:rsidRPr="000F22B9" w14:paraId="260A0150" w14:textId="77777777" w:rsidTr="006A544A">
        <w:trPr>
          <w:jc w:val="center"/>
        </w:trPr>
        <w:tc>
          <w:tcPr>
            <w:tcW w:w="1034" w:type="dxa"/>
          </w:tcPr>
          <w:p w14:paraId="6510D7A2" w14:textId="77777777" w:rsidR="001B72EB" w:rsidRDefault="001B72EB" w:rsidP="00930265">
            <w:pPr>
              <w:pStyle w:val="Unformatted"/>
              <w:rPr>
                <w:sz w:val="24"/>
              </w:rPr>
            </w:pPr>
            <w:r>
              <w:rPr>
                <w:sz w:val="24"/>
              </w:rPr>
              <w:t>3.3</w:t>
            </w:r>
          </w:p>
        </w:tc>
        <w:tc>
          <w:tcPr>
            <w:tcW w:w="1563" w:type="dxa"/>
          </w:tcPr>
          <w:p w14:paraId="522D4129" w14:textId="77777777" w:rsidR="001B72EB" w:rsidRDefault="001B72EB" w:rsidP="00930265">
            <w:pPr>
              <w:pStyle w:val="Unformatted"/>
              <w:rPr>
                <w:sz w:val="24"/>
              </w:rPr>
            </w:pPr>
            <w:r>
              <w:rPr>
                <w:sz w:val="24"/>
              </w:rPr>
              <w:t>10/31/2016</w:t>
            </w:r>
            <w:r w:rsidR="00AA2D42">
              <w:rPr>
                <w:sz w:val="24"/>
              </w:rPr>
              <w:t>,</w:t>
            </w:r>
          </w:p>
          <w:p w14:paraId="2D299D89" w14:textId="77777777" w:rsidR="00AA2D42" w:rsidRDefault="00AA2D42" w:rsidP="00930265">
            <w:pPr>
              <w:pStyle w:val="Unformatted"/>
              <w:rPr>
                <w:sz w:val="24"/>
              </w:rPr>
            </w:pPr>
            <w:r>
              <w:rPr>
                <w:sz w:val="24"/>
              </w:rPr>
              <w:t>1/18/2017</w:t>
            </w:r>
            <w:r w:rsidR="008D49FC">
              <w:rPr>
                <w:sz w:val="24"/>
              </w:rPr>
              <w:t>,</w:t>
            </w:r>
          </w:p>
          <w:p w14:paraId="308D49DE" w14:textId="77777777" w:rsidR="008D49FC" w:rsidRDefault="008D49FC" w:rsidP="00930265">
            <w:pPr>
              <w:pStyle w:val="Unformatted"/>
              <w:rPr>
                <w:sz w:val="24"/>
              </w:rPr>
            </w:pPr>
            <w:r>
              <w:rPr>
                <w:sz w:val="24"/>
              </w:rPr>
              <w:t>2/1/2017,</w:t>
            </w:r>
          </w:p>
          <w:p w14:paraId="37578CDC" w14:textId="77777777" w:rsidR="008D49FC" w:rsidRDefault="008D49FC" w:rsidP="00930265">
            <w:pPr>
              <w:pStyle w:val="Unformatted"/>
              <w:rPr>
                <w:sz w:val="24"/>
              </w:rPr>
            </w:pPr>
            <w:r>
              <w:rPr>
                <w:sz w:val="24"/>
              </w:rPr>
              <w:t>3/17/2017</w:t>
            </w:r>
          </w:p>
          <w:p w14:paraId="34C3AB24" w14:textId="77777777" w:rsidR="00E504C5" w:rsidRDefault="00E504C5" w:rsidP="00930265">
            <w:pPr>
              <w:pStyle w:val="Unformatted"/>
              <w:rPr>
                <w:sz w:val="24"/>
              </w:rPr>
            </w:pPr>
            <w:r>
              <w:rPr>
                <w:sz w:val="24"/>
              </w:rPr>
              <w:t>4/5/2017</w:t>
            </w:r>
          </w:p>
        </w:tc>
        <w:tc>
          <w:tcPr>
            <w:tcW w:w="2190" w:type="dxa"/>
          </w:tcPr>
          <w:p w14:paraId="5189480A" w14:textId="77777777" w:rsidR="001B72EB" w:rsidRDefault="001B72EB" w:rsidP="00930265">
            <w:pPr>
              <w:pStyle w:val="Unformatted"/>
              <w:rPr>
                <w:sz w:val="24"/>
              </w:rPr>
            </w:pPr>
            <w:r>
              <w:rPr>
                <w:sz w:val="24"/>
              </w:rPr>
              <w:t>Shriram Mani, Optum</w:t>
            </w:r>
          </w:p>
        </w:tc>
        <w:tc>
          <w:tcPr>
            <w:tcW w:w="3682" w:type="dxa"/>
          </w:tcPr>
          <w:p w14:paraId="1A9D77CF" w14:textId="77777777" w:rsidR="001B72EB" w:rsidRDefault="006F55DA" w:rsidP="006F55DA">
            <w:pPr>
              <w:pStyle w:val="Unformatted"/>
              <w:rPr>
                <w:sz w:val="24"/>
              </w:rPr>
            </w:pPr>
            <w:r>
              <w:rPr>
                <w:sz w:val="24"/>
              </w:rPr>
              <w:t xml:space="preserve">Release 11 enhancements, </w:t>
            </w:r>
            <w:r w:rsidR="001B72EB">
              <w:rPr>
                <w:sz w:val="24"/>
              </w:rPr>
              <w:t>updated the diagrams and add new ones</w:t>
            </w:r>
            <w:r w:rsidR="0034171D">
              <w:rPr>
                <w:sz w:val="24"/>
              </w:rPr>
              <w:t>. Diagrams marked in red are proposed to be removed, in yellow needs further review and in green can be kept</w:t>
            </w:r>
          </w:p>
        </w:tc>
      </w:tr>
      <w:tr w:rsidR="00BF3E2D" w:rsidRPr="000F22B9" w14:paraId="73987D99" w14:textId="77777777" w:rsidTr="006A544A">
        <w:trPr>
          <w:jc w:val="center"/>
        </w:trPr>
        <w:tc>
          <w:tcPr>
            <w:tcW w:w="1034" w:type="dxa"/>
          </w:tcPr>
          <w:p w14:paraId="68E12DFB" w14:textId="77777777" w:rsidR="00BF3E2D" w:rsidRDefault="00BF3E2D" w:rsidP="00930265">
            <w:pPr>
              <w:pStyle w:val="Unformatted"/>
              <w:rPr>
                <w:sz w:val="24"/>
              </w:rPr>
            </w:pPr>
            <w:r>
              <w:rPr>
                <w:sz w:val="24"/>
              </w:rPr>
              <w:t>3.4</w:t>
            </w:r>
          </w:p>
        </w:tc>
        <w:tc>
          <w:tcPr>
            <w:tcW w:w="1563" w:type="dxa"/>
          </w:tcPr>
          <w:p w14:paraId="21ADE0CF" w14:textId="77777777" w:rsidR="00BF3E2D" w:rsidRDefault="00BF3E2D" w:rsidP="00930265">
            <w:pPr>
              <w:pStyle w:val="Unformatted"/>
              <w:rPr>
                <w:sz w:val="24"/>
              </w:rPr>
            </w:pPr>
            <w:r>
              <w:rPr>
                <w:sz w:val="24"/>
              </w:rPr>
              <w:t>7/16/2017</w:t>
            </w:r>
          </w:p>
          <w:p w14:paraId="26962AE2" w14:textId="77777777" w:rsidR="00DB51DE" w:rsidRDefault="00DB51DE" w:rsidP="00930265">
            <w:pPr>
              <w:pStyle w:val="Unformatted"/>
              <w:rPr>
                <w:sz w:val="24"/>
              </w:rPr>
            </w:pPr>
            <w:r>
              <w:rPr>
                <w:sz w:val="24"/>
              </w:rPr>
              <w:t>8/4/2017</w:t>
            </w:r>
          </w:p>
          <w:p w14:paraId="69F7F717" w14:textId="77777777" w:rsidR="0000715E" w:rsidRDefault="0000715E" w:rsidP="00930265">
            <w:pPr>
              <w:pStyle w:val="Unformatted"/>
              <w:rPr>
                <w:sz w:val="24"/>
              </w:rPr>
            </w:pPr>
            <w:r>
              <w:rPr>
                <w:sz w:val="24"/>
              </w:rPr>
              <w:t>8/9/2017</w:t>
            </w:r>
          </w:p>
        </w:tc>
        <w:tc>
          <w:tcPr>
            <w:tcW w:w="2190" w:type="dxa"/>
          </w:tcPr>
          <w:p w14:paraId="68CF2923" w14:textId="77777777" w:rsidR="00BF3E2D" w:rsidRDefault="00BF3E2D" w:rsidP="00930265">
            <w:pPr>
              <w:pStyle w:val="Unformatted"/>
              <w:rPr>
                <w:sz w:val="24"/>
              </w:rPr>
            </w:pPr>
            <w:r>
              <w:rPr>
                <w:sz w:val="24"/>
              </w:rPr>
              <w:t>Shriram Mani, Optum</w:t>
            </w:r>
          </w:p>
        </w:tc>
        <w:tc>
          <w:tcPr>
            <w:tcW w:w="3682" w:type="dxa"/>
          </w:tcPr>
          <w:p w14:paraId="6E6A0040" w14:textId="77777777" w:rsidR="00BF3E2D" w:rsidRDefault="00F51F47" w:rsidP="006F55DA">
            <w:pPr>
              <w:pStyle w:val="Unformatted"/>
              <w:rPr>
                <w:sz w:val="24"/>
              </w:rPr>
            </w:pPr>
            <w:r>
              <w:rPr>
                <w:sz w:val="24"/>
              </w:rPr>
              <w:t>Release 12, updates to diagram</w:t>
            </w:r>
            <w:r w:rsidR="00BF3E2D">
              <w:rPr>
                <w:sz w:val="24"/>
              </w:rPr>
              <w:t xml:space="preserve"> and added new ones. Not much of a difference in the system from R11.</w:t>
            </w:r>
          </w:p>
        </w:tc>
      </w:tr>
      <w:tr w:rsidR="00F51F47" w:rsidRPr="000F22B9" w14:paraId="546F2FB0" w14:textId="77777777" w:rsidTr="006A544A">
        <w:trPr>
          <w:jc w:val="center"/>
        </w:trPr>
        <w:tc>
          <w:tcPr>
            <w:tcW w:w="1034" w:type="dxa"/>
          </w:tcPr>
          <w:p w14:paraId="3C175B95" w14:textId="77777777" w:rsidR="00F51F47" w:rsidRDefault="00F51F47" w:rsidP="00930265">
            <w:pPr>
              <w:pStyle w:val="Unformatted"/>
              <w:rPr>
                <w:sz w:val="24"/>
              </w:rPr>
            </w:pPr>
            <w:r>
              <w:rPr>
                <w:sz w:val="24"/>
              </w:rPr>
              <w:t>3.5</w:t>
            </w:r>
          </w:p>
        </w:tc>
        <w:tc>
          <w:tcPr>
            <w:tcW w:w="1563" w:type="dxa"/>
          </w:tcPr>
          <w:p w14:paraId="6721267D" w14:textId="77777777" w:rsidR="00F51F47" w:rsidRDefault="00F51F47" w:rsidP="00930265">
            <w:pPr>
              <w:pStyle w:val="Unformatted"/>
              <w:rPr>
                <w:sz w:val="24"/>
              </w:rPr>
            </w:pPr>
            <w:r>
              <w:rPr>
                <w:sz w:val="24"/>
              </w:rPr>
              <w:t>10/2/2017</w:t>
            </w:r>
          </w:p>
        </w:tc>
        <w:tc>
          <w:tcPr>
            <w:tcW w:w="2190" w:type="dxa"/>
          </w:tcPr>
          <w:p w14:paraId="7DCE6E8F" w14:textId="77777777" w:rsidR="00F51F47" w:rsidRDefault="00F51F47" w:rsidP="00930265">
            <w:pPr>
              <w:pStyle w:val="Unformatted"/>
              <w:rPr>
                <w:sz w:val="24"/>
              </w:rPr>
            </w:pPr>
            <w:r>
              <w:rPr>
                <w:sz w:val="24"/>
              </w:rPr>
              <w:t>Shriram Mani, Optum</w:t>
            </w:r>
          </w:p>
        </w:tc>
        <w:tc>
          <w:tcPr>
            <w:tcW w:w="3682" w:type="dxa"/>
          </w:tcPr>
          <w:p w14:paraId="73746C64" w14:textId="77777777" w:rsidR="00F51F47" w:rsidRDefault="00F51F47" w:rsidP="00E25284">
            <w:pPr>
              <w:pStyle w:val="Unformatted"/>
              <w:rPr>
                <w:sz w:val="24"/>
              </w:rPr>
            </w:pPr>
            <w:r>
              <w:rPr>
                <w:sz w:val="24"/>
              </w:rPr>
              <w:t>Release 13, updates to diagram, correction to names, and flows, inclusion of DOR-COMETS (R13) interface</w:t>
            </w:r>
            <w:r w:rsidR="00E25284">
              <w:rPr>
                <w:sz w:val="24"/>
              </w:rPr>
              <w:t>. Renamed MassIT to EOTSS.</w:t>
            </w:r>
          </w:p>
        </w:tc>
      </w:tr>
      <w:tr w:rsidR="00EC0A2D" w:rsidRPr="000F22B9" w14:paraId="51C52B52" w14:textId="77777777" w:rsidTr="006A544A">
        <w:trPr>
          <w:jc w:val="center"/>
        </w:trPr>
        <w:tc>
          <w:tcPr>
            <w:tcW w:w="1034" w:type="dxa"/>
          </w:tcPr>
          <w:p w14:paraId="48855A6A" w14:textId="77777777" w:rsidR="00EC0A2D" w:rsidRDefault="00EC0A2D" w:rsidP="00930265">
            <w:pPr>
              <w:pStyle w:val="Unformatted"/>
              <w:rPr>
                <w:sz w:val="24"/>
              </w:rPr>
            </w:pPr>
            <w:r>
              <w:rPr>
                <w:sz w:val="24"/>
              </w:rPr>
              <w:t>3.6</w:t>
            </w:r>
          </w:p>
        </w:tc>
        <w:tc>
          <w:tcPr>
            <w:tcW w:w="1563" w:type="dxa"/>
          </w:tcPr>
          <w:p w14:paraId="3EEA686E" w14:textId="77777777" w:rsidR="00EC0A2D" w:rsidRDefault="00EC0A2D" w:rsidP="00930265">
            <w:pPr>
              <w:pStyle w:val="Unformatted"/>
              <w:rPr>
                <w:sz w:val="24"/>
              </w:rPr>
            </w:pPr>
            <w:r>
              <w:rPr>
                <w:sz w:val="24"/>
              </w:rPr>
              <w:t>11/27/2017</w:t>
            </w:r>
          </w:p>
        </w:tc>
        <w:tc>
          <w:tcPr>
            <w:tcW w:w="2190" w:type="dxa"/>
          </w:tcPr>
          <w:p w14:paraId="41B50839" w14:textId="77777777" w:rsidR="00EC0A2D" w:rsidRDefault="00EC0A2D" w:rsidP="00930265">
            <w:pPr>
              <w:pStyle w:val="Unformatted"/>
              <w:rPr>
                <w:sz w:val="24"/>
              </w:rPr>
            </w:pPr>
            <w:r>
              <w:rPr>
                <w:sz w:val="24"/>
              </w:rPr>
              <w:t>Shriram Mani, Optum</w:t>
            </w:r>
          </w:p>
        </w:tc>
        <w:tc>
          <w:tcPr>
            <w:tcW w:w="3682" w:type="dxa"/>
          </w:tcPr>
          <w:p w14:paraId="59093864" w14:textId="77777777" w:rsidR="00EC0A2D" w:rsidRDefault="00EC0A2D" w:rsidP="00E25284">
            <w:pPr>
              <w:pStyle w:val="Unformatted"/>
              <w:rPr>
                <w:sz w:val="24"/>
              </w:rPr>
            </w:pPr>
            <w:r>
              <w:rPr>
                <w:sz w:val="24"/>
              </w:rPr>
              <w:t>Release 14, updates</w:t>
            </w:r>
            <w:r w:rsidR="00D417FE">
              <w:rPr>
                <w:sz w:val="24"/>
              </w:rPr>
              <w:t xml:space="preserve"> </w:t>
            </w:r>
            <w:r w:rsidR="00BA1868">
              <w:rPr>
                <w:sz w:val="24"/>
              </w:rPr>
              <w:t>to diagrams, 2 new interfaces and new information on implementation processes</w:t>
            </w:r>
          </w:p>
        </w:tc>
      </w:tr>
      <w:tr w:rsidR="00C81724" w:rsidRPr="000F22B9" w14:paraId="58D9F493" w14:textId="77777777" w:rsidTr="006A544A">
        <w:trPr>
          <w:jc w:val="center"/>
        </w:trPr>
        <w:tc>
          <w:tcPr>
            <w:tcW w:w="1034" w:type="dxa"/>
          </w:tcPr>
          <w:p w14:paraId="141BBE36" w14:textId="77777777" w:rsidR="00C81724" w:rsidRDefault="00C81724" w:rsidP="00930265">
            <w:pPr>
              <w:pStyle w:val="Unformatted"/>
              <w:rPr>
                <w:sz w:val="24"/>
              </w:rPr>
            </w:pPr>
            <w:r>
              <w:rPr>
                <w:sz w:val="24"/>
              </w:rPr>
              <w:t>3.7</w:t>
            </w:r>
          </w:p>
        </w:tc>
        <w:tc>
          <w:tcPr>
            <w:tcW w:w="1563" w:type="dxa"/>
          </w:tcPr>
          <w:p w14:paraId="075CD3CB" w14:textId="77777777" w:rsidR="00C81724" w:rsidRDefault="00C81724" w:rsidP="00930265">
            <w:pPr>
              <w:pStyle w:val="Unformatted"/>
              <w:rPr>
                <w:sz w:val="24"/>
              </w:rPr>
            </w:pPr>
            <w:r>
              <w:rPr>
                <w:sz w:val="24"/>
              </w:rPr>
              <w:t>3/28/2018</w:t>
            </w:r>
          </w:p>
        </w:tc>
        <w:tc>
          <w:tcPr>
            <w:tcW w:w="2190" w:type="dxa"/>
          </w:tcPr>
          <w:p w14:paraId="0F35D2BD" w14:textId="77777777" w:rsidR="00C81724" w:rsidRDefault="00C81724" w:rsidP="00930265">
            <w:pPr>
              <w:pStyle w:val="Unformatted"/>
              <w:rPr>
                <w:sz w:val="24"/>
              </w:rPr>
            </w:pPr>
            <w:r>
              <w:rPr>
                <w:sz w:val="24"/>
              </w:rPr>
              <w:t>Jim Strasenburgh,</w:t>
            </w:r>
          </w:p>
          <w:p w14:paraId="1EE254C9" w14:textId="77777777" w:rsidR="00C81724" w:rsidRDefault="00C81724" w:rsidP="00930265">
            <w:pPr>
              <w:pStyle w:val="Unformatted"/>
              <w:rPr>
                <w:sz w:val="24"/>
              </w:rPr>
            </w:pPr>
            <w:r>
              <w:rPr>
                <w:sz w:val="24"/>
              </w:rPr>
              <w:t>Shriram Mani</w:t>
            </w:r>
          </w:p>
        </w:tc>
        <w:tc>
          <w:tcPr>
            <w:tcW w:w="3682" w:type="dxa"/>
          </w:tcPr>
          <w:p w14:paraId="6BDB585E" w14:textId="77777777" w:rsidR="00C81724" w:rsidRDefault="00C81724" w:rsidP="00E25284">
            <w:pPr>
              <w:pStyle w:val="Unformatted"/>
              <w:rPr>
                <w:sz w:val="24"/>
              </w:rPr>
            </w:pPr>
            <w:r>
              <w:rPr>
                <w:sz w:val="24"/>
              </w:rPr>
              <w:t>Removed all the diagrams that are outdated and uploaded to Massforge. This change # will be used for R15 changes too.</w:t>
            </w:r>
          </w:p>
        </w:tc>
      </w:tr>
      <w:tr w:rsidR="003F633E" w14:paraId="1A2845E2" w14:textId="77777777" w:rsidTr="006A544A">
        <w:trPr>
          <w:jc w:val="center"/>
        </w:trPr>
        <w:tc>
          <w:tcPr>
            <w:tcW w:w="1034" w:type="dxa"/>
            <w:tcBorders>
              <w:top w:val="single" w:sz="4" w:space="0" w:color="auto"/>
              <w:left w:val="single" w:sz="4" w:space="0" w:color="auto"/>
              <w:bottom w:val="single" w:sz="4" w:space="0" w:color="auto"/>
              <w:right w:val="single" w:sz="4" w:space="0" w:color="auto"/>
            </w:tcBorders>
            <w:hideMark/>
          </w:tcPr>
          <w:p w14:paraId="3C8890EE" w14:textId="77777777" w:rsidR="003F633E" w:rsidRDefault="003F633E">
            <w:pPr>
              <w:pStyle w:val="Unformatted"/>
              <w:rPr>
                <w:sz w:val="24"/>
              </w:rPr>
            </w:pPr>
            <w:r>
              <w:rPr>
                <w:sz w:val="24"/>
              </w:rPr>
              <w:t>3.8</w:t>
            </w:r>
          </w:p>
        </w:tc>
        <w:tc>
          <w:tcPr>
            <w:tcW w:w="1563" w:type="dxa"/>
            <w:tcBorders>
              <w:top w:val="single" w:sz="4" w:space="0" w:color="auto"/>
              <w:left w:val="single" w:sz="4" w:space="0" w:color="auto"/>
              <w:bottom w:val="single" w:sz="4" w:space="0" w:color="auto"/>
              <w:right w:val="single" w:sz="4" w:space="0" w:color="auto"/>
            </w:tcBorders>
            <w:hideMark/>
          </w:tcPr>
          <w:p w14:paraId="5E2CD905" w14:textId="77777777" w:rsidR="003F633E" w:rsidRDefault="003F633E">
            <w:pPr>
              <w:pStyle w:val="Unformatted"/>
              <w:rPr>
                <w:sz w:val="24"/>
              </w:rPr>
            </w:pPr>
            <w:r>
              <w:rPr>
                <w:sz w:val="24"/>
              </w:rPr>
              <w:t>05/30/2018</w:t>
            </w:r>
          </w:p>
        </w:tc>
        <w:tc>
          <w:tcPr>
            <w:tcW w:w="2190" w:type="dxa"/>
            <w:tcBorders>
              <w:top w:val="single" w:sz="4" w:space="0" w:color="auto"/>
              <w:left w:val="single" w:sz="4" w:space="0" w:color="auto"/>
              <w:bottom w:val="single" w:sz="4" w:space="0" w:color="auto"/>
              <w:right w:val="single" w:sz="4" w:space="0" w:color="auto"/>
            </w:tcBorders>
            <w:hideMark/>
          </w:tcPr>
          <w:p w14:paraId="798E777E" w14:textId="77777777" w:rsidR="003F633E" w:rsidRDefault="003F633E">
            <w:pPr>
              <w:pStyle w:val="Unformatted"/>
              <w:rPr>
                <w:sz w:val="24"/>
              </w:rPr>
            </w:pPr>
            <w:r>
              <w:rPr>
                <w:sz w:val="24"/>
              </w:rPr>
              <w:t>Shriram Mani, Optum</w:t>
            </w:r>
          </w:p>
        </w:tc>
        <w:tc>
          <w:tcPr>
            <w:tcW w:w="3682" w:type="dxa"/>
            <w:tcBorders>
              <w:top w:val="single" w:sz="4" w:space="0" w:color="auto"/>
              <w:left w:val="single" w:sz="4" w:space="0" w:color="auto"/>
              <w:bottom w:val="single" w:sz="4" w:space="0" w:color="auto"/>
              <w:right w:val="single" w:sz="4" w:space="0" w:color="auto"/>
            </w:tcBorders>
            <w:hideMark/>
          </w:tcPr>
          <w:p w14:paraId="698B2571" w14:textId="77777777" w:rsidR="003F633E" w:rsidRDefault="003F633E">
            <w:pPr>
              <w:pStyle w:val="Unformatted"/>
              <w:rPr>
                <w:sz w:val="24"/>
              </w:rPr>
            </w:pPr>
            <w:r>
              <w:rPr>
                <w:sz w:val="24"/>
              </w:rPr>
              <w:t xml:space="preserve">Updates to R14.1 comments related to security and DDE document. </w:t>
            </w:r>
          </w:p>
        </w:tc>
      </w:tr>
      <w:tr w:rsidR="003F633E" w:rsidRPr="000F22B9" w14:paraId="1BFECE1E" w14:textId="77777777" w:rsidTr="006A544A">
        <w:trPr>
          <w:jc w:val="center"/>
        </w:trPr>
        <w:tc>
          <w:tcPr>
            <w:tcW w:w="1034" w:type="dxa"/>
          </w:tcPr>
          <w:p w14:paraId="160D9CD0" w14:textId="77777777" w:rsidR="003F633E" w:rsidRDefault="003F633E" w:rsidP="00930265">
            <w:pPr>
              <w:pStyle w:val="Unformatted"/>
              <w:rPr>
                <w:sz w:val="24"/>
              </w:rPr>
            </w:pPr>
            <w:r>
              <w:rPr>
                <w:sz w:val="24"/>
              </w:rPr>
              <w:t>3.9</w:t>
            </w:r>
          </w:p>
        </w:tc>
        <w:tc>
          <w:tcPr>
            <w:tcW w:w="1563" w:type="dxa"/>
          </w:tcPr>
          <w:p w14:paraId="23458366" w14:textId="77777777" w:rsidR="003F633E" w:rsidRDefault="007425F9" w:rsidP="00930265">
            <w:pPr>
              <w:pStyle w:val="Unformatted"/>
              <w:rPr>
                <w:sz w:val="24"/>
              </w:rPr>
            </w:pPr>
            <w:r>
              <w:rPr>
                <w:sz w:val="24"/>
              </w:rPr>
              <w:t>6/12</w:t>
            </w:r>
            <w:r w:rsidR="003F633E">
              <w:rPr>
                <w:sz w:val="24"/>
              </w:rPr>
              <w:t>/2018</w:t>
            </w:r>
          </w:p>
        </w:tc>
        <w:tc>
          <w:tcPr>
            <w:tcW w:w="2190" w:type="dxa"/>
          </w:tcPr>
          <w:p w14:paraId="3CCE9D7F" w14:textId="77777777" w:rsidR="003F633E" w:rsidRDefault="003F633E" w:rsidP="00930265">
            <w:pPr>
              <w:pStyle w:val="Unformatted"/>
              <w:rPr>
                <w:sz w:val="24"/>
              </w:rPr>
            </w:pPr>
            <w:r>
              <w:rPr>
                <w:sz w:val="24"/>
              </w:rPr>
              <w:t>Shriram Mani, Optum</w:t>
            </w:r>
          </w:p>
        </w:tc>
        <w:tc>
          <w:tcPr>
            <w:tcW w:w="3682" w:type="dxa"/>
          </w:tcPr>
          <w:p w14:paraId="5D7CE8E0" w14:textId="77777777" w:rsidR="003F633E" w:rsidRDefault="003F633E" w:rsidP="00E25284">
            <w:pPr>
              <w:pStyle w:val="Unformatted"/>
              <w:rPr>
                <w:sz w:val="24"/>
              </w:rPr>
            </w:pPr>
            <w:r>
              <w:rPr>
                <w:sz w:val="24"/>
              </w:rPr>
              <w:t>R15 Comment Updates</w:t>
            </w:r>
          </w:p>
        </w:tc>
      </w:tr>
      <w:tr w:rsidR="00722702" w:rsidRPr="000F22B9" w14:paraId="218E1656" w14:textId="77777777" w:rsidTr="006A544A">
        <w:trPr>
          <w:jc w:val="center"/>
        </w:trPr>
        <w:tc>
          <w:tcPr>
            <w:tcW w:w="1034" w:type="dxa"/>
          </w:tcPr>
          <w:p w14:paraId="1936083A" w14:textId="77777777" w:rsidR="00722702" w:rsidRDefault="00722702" w:rsidP="00930265">
            <w:pPr>
              <w:pStyle w:val="Unformatted"/>
              <w:rPr>
                <w:sz w:val="24"/>
              </w:rPr>
            </w:pPr>
            <w:r>
              <w:rPr>
                <w:sz w:val="24"/>
              </w:rPr>
              <w:t>4.0</w:t>
            </w:r>
          </w:p>
        </w:tc>
        <w:tc>
          <w:tcPr>
            <w:tcW w:w="1563" w:type="dxa"/>
          </w:tcPr>
          <w:p w14:paraId="48E65CCE" w14:textId="77777777" w:rsidR="00722702" w:rsidRDefault="00722702" w:rsidP="00930265">
            <w:pPr>
              <w:pStyle w:val="Unformatted"/>
              <w:rPr>
                <w:sz w:val="24"/>
              </w:rPr>
            </w:pPr>
            <w:r>
              <w:rPr>
                <w:sz w:val="24"/>
              </w:rPr>
              <w:t>08/09/2018</w:t>
            </w:r>
          </w:p>
        </w:tc>
        <w:tc>
          <w:tcPr>
            <w:tcW w:w="2190" w:type="dxa"/>
          </w:tcPr>
          <w:p w14:paraId="48832C78" w14:textId="77777777" w:rsidR="00722702" w:rsidRDefault="00722702" w:rsidP="00930265">
            <w:pPr>
              <w:pStyle w:val="Unformatted"/>
              <w:rPr>
                <w:sz w:val="24"/>
              </w:rPr>
            </w:pPr>
            <w:r>
              <w:rPr>
                <w:sz w:val="24"/>
              </w:rPr>
              <w:t>Shriram Mani, Optum</w:t>
            </w:r>
          </w:p>
        </w:tc>
        <w:tc>
          <w:tcPr>
            <w:tcW w:w="3682" w:type="dxa"/>
          </w:tcPr>
          <w:p w14:paraId="6B4DC511" w14:textId="77777777" w:rsidR="00722702" w:rsidRDefault="00722702" w:rsidP="00722702">
            <w:pPr>
              <w:pStyle w:val="Unformatted"/>
              <w:rPr>
                <w:sz w:val="24"/>
              </w:rPr>
            </w:pPr>
            <w:r>
              <w:rPr>
                <w:sz w:val="24"/>
              </w:rPr>
              <w:t>Release 16, updates to diagram for NSX</w:t>
            </w:r>
          </w:p>
        </w:tc>
      </w:tr>
      <w:tr w:rsidR="00CC01FF" w:rsidRPr="000F22B9" w14:paraId="558589D7" w14:textId="77777777" w:rsidTr="006A544A">
        <w:trPr>
          <w:jc w:val="center"/>
        </w:trPr>
        <w:tc>
          <w:tcPr>
            <w:tcW w:w="1034" w:type="dxa"/>
          </w:tcPr>
          <w:p w14:paraId="62FBB024" w14:textId="77777777" w:rsidR="00CC01FF" w:rsidRDefault="00CC01FF" w:rsidP="00D643CA">
            <w:pPr>
              <w:pStyle w:val="Unformatted"/>
              <w:rPr>
                <w:sz w:val="24"/>
              </w:rPr>
            </w:pPr>
            <w:r>
              <w:rPr>
                <w:sz w:val="24"/>
              </w:rPr>
              <w:t>4.1</w:t>
            </w:r>
          </w:p>
        </w:tc>
        <w:tc>
          <w:tcPr>
            <w:tcW w:w="1563" w:type="dxa"/>
          </w:tcPr>
          <w:p w14:paraId="6CA1392E" w14:textId="77777777" w:rsidR="00CC01FF" w:rsidRDefault="00CC01FF" w:rsidP="00D643CA">
            <w:pPr>
              <w:pStyle w:val="Unformatted"/>
              <w:rPr>
                <w:sz w:val="24"/>
              </w:rPr>
            </w:pPr>
            <w:r>
              <w:rPr>
                <w:sz w:val="24"/>
              </w:rPr>
              <w:t>08/27/2018</w:t>
            </w:r>
          </w:p>
        </w:tc>
        <w:tc>
          <w:tcPr>
            <w:tcW w:w="2190" w:type="dxa"/>
          </w:tcPr>
          <w:p w14:paraId="001B8D54" w14:textId="77777777" w:rsidR="00CC01FF" w:rsidRDefault="00CC01FF" w:rsidP="00D643CA">
            <w:pPr>
              <w:pStyle w:val="Unformatted"/>
              <w:rPr>
                <w:sz w:val="24"/>
              </w:rPr>
            </w:pPr>
            <w:r>
              <w:rPr>
                <w:sz w:val="24"/>
              </w:rPr>
              <w:t>Shriram Mani, Optum</w:t>
            </w:r>
          </w:p>
        </w:tc>
        <w:tc>
          <w:tcPr>
            <w:tcW w:w="3682" w:type="dxa"/>
          </w:tcPr>
          <w:p w14:paraId="3C098D7B" w14:textId="77777777" w:rsidR="00CC01FF" w:rsidRDefault="00CC01FF" w:rsidP="00D643CA">
            <w:pPr>
              <w:pStyle w:val="Unformatted"/>
              <w:rPr>
                <w:sz w:val="24"/>
              </w:rPr>
            </w:pPr>
            <w:r>
              <w:rPr>
                <w:sz w:val="24"/>
              </w:rPr>
              <w:t xml:space="preserve">R16 comment updates </w:t>
            </w:r>
          </w:p>
        </w:tc>
      </w:tr>
      <w:tr w:rsidR="007665F6" w:rsidRPr="000F22B9" w14:paraId="011FCFAD" w14:textId="77777777" w:rsidTr="006A544A">
        <w:trPr>
          <w:jc w:val="center"/>
        </w:trPr>
        <w:tc>
          <w:tcPr>
            <w:tcW w:w="1034" w:type="dxa"/>
          </w:tcPr>
          <w:p w14:paraId="7F05E361" w14:textId="77777777" w:rsidR="007665F6" w:rsidRDefault="007665F6" w:rsidP="00CC01FF">
            <w:pPr>
              <w:pStyle w:val="Unformatted"/>
              <w:rPr>
                <w:sz w:val="24"/>
              </w:rPr>
            </w:pPr>
            <w:r>
              <w:rPr>
                <w:sz w:val="24"/>
              </w:rPr>
              <w:t>4.</w:t>
            </w:r>
            <w:r w:rsidR="00CC01FF">
              <w:rPr>
                <w:sz w:val="24"/>
              </w:rPr>
              <w:t>2</w:t>
            </w:r>
            <w:r w:rsidR="009E336F">
              <w:rPr>
                <w:sz w:val="24"/>
              </w:rPr>
              <w:t xml:space="preserve"> &amp; 4.3</w:t>
            </w:r>
          </w:p>
        </w:tc>
        <w:tc>
          <w:tcPr>
            <w:tcW w:w="1563" w:type="dxa"/>
          </w:tcPr>
          <w:p w14:paraId="1FF0FE1F" w14:textId="77777777" w:rsidR="007665F6" w:rsidRDefault="00CC01FF" w:rsidP="00CC01FF">
            <w:pPr>
              <w:pStyle w:val="Unformatted"/>
              <w:rPr>
                <w:sz w:val="24"/>
              </w:rPr>
            </w:pPr>
            <w:r>
              <w:rPr>
                <w:sz w:val="24"/>
              </w:rPr>
              <w:t>11</w:t>
            </w:r>
            <w:r w:rsidR="007665F6">
              <w:rPr>
                <w:sz w:val="24"/>
              </w:rPr>
              <w:t>/</w:t>
            </w:r>
            <w:r>
              <w:rPr>
                <w:sz w:val="24"/>
              </w:rPr>
              <w:t>0</w:t>
            </w:r>
            <w:r w:rsidR="007665F6">
              <w:rPr>
                <w:sz w:val="24"/>
              </w:rPr>
              <w:t>7/2018</w:t>
            </w:r>
          </w:p>
        </w:tc>
        <w:tc>
          <w:tcPr>
            <w:tcW w:w="2190" w:type="dxa"/>
          </w:tcPr>
          <w:p w14:paraId="7B51A4BA" w14:textId="77777777" w:rsidR="007665F6" w:rsidRDefault="007665F6" w:rsidP="00930265">
            <w:pPr>
              <w:pStyle w:val="Unformatted"/>
              <w:rPr>
                <w:sz w:val="24"/>
              </w:rPr>
            </w:pPr>
            <w:r>
              <w:rPr>
                <w:sz w:val="24"/>
              </w:rPr>
              <w:t>Shriram Mani, Optum</w:t>
            </w:r>
          </w:p>
        </w:tc>
        <w:tc>
          <w:tcPr>
            <w:tcW w:w="3682" w:type="dxa"/>
          </w:tcPr>
          <w:p w14:paraId="06297FFD" w14:textId="77777777" w:rsidR="007665F6" w:rsidRDefault="007665F6" w:rsidP="00CC01FF">
            <w:pPr>
              <w:pStyle w:val="Unformatted"/>
              <w:rPr>
                <w:sz w:val="24"/>
              </w:rPr>
            </w:pPr>
            <w:r>
              <w:rPr>
                <w:sz w:val="24"/>
              </w:rPr>
              <w:t>R1</w:t>
            </w:r>
            <w:r w:rsidR="00CC01FF">
              <w:rPr>
                <w:sz w:val="24"/>
              </w:rPr>
              <w:t>7</w:t>
            </w:r>
            <w:r>
              <w:rPr>
                <w:sz w:val="24"/>
              </w:rPr>
              <w:t xml:space="preserve"> </w:t>
            </w:r>
            <w:r w:rsidR="00CC01FF">
              <w:rPr>
                <w:sz w:val="24"/>
              </w:rPr>
              <w:t>updates</w:t>
            </w:r>
            <w:r>
              <w:rPr>
                <w:sz w:val="24"/>
              </w:rPr>
              <w:t xml:space="preserve"> </w:t>
            </w:r>
          </w:p>
        </w:tc>
      </w:tr>
      <w:tr w:rsidR="009E336F" w:rsidRPr="000F22B9" w14:paraId="38E675D7" w14:textId="77777777" w:rsidTr="006A544A">
        <w:trPr>
          <w:jc w:val="center"/>
        </w:trPr>
        <w:tc>
          <w:tcPr>
            <w:tcW w:w="1034" w:type="dxa"/>
          </w:tcPr>
          <w:p w14:paraId="3C6ECD41" w14:textId="77777777" w:rsidR="009E336F" w:rsidRDefault="009E336F" w:rsidP="00CC01FF">
            <w:pPr>
              <w:pStyle w:val="Unformatted"/>
              <w:rPr>
                <w:sz w:val="24"/>
              </w:rPr>
            </w:pPr>
            <w:r>
              <w:rPr>
                <w:sz w:val="24"/>
              </w:rPr>
              <w:t>4.4</w:t>
            </w:r>
            <w:r w:rsidR="00552F07">
              <w:rPr>
                <w:sz w:val="24"/>
              </w:rPr>
              <w:t>+</w:t>
            </w:r>
          </w:p>
        </w:tc>
        <w:tc>
          <w:tcPr>
            <w:tcW w:w="1563" w:type="dxa"/>
          </w:tcPr>
          <w:p w14:paraId="01C5134E" w14:textId="77777777" w:rsidR="009E336F" w:rsidRDefault="0084202D" w:rsidP="003E2AE1">
            <w:pPr>
              <w:pStyle w:val="Unformatted"/>
              <w:rPr>
                <w:sz w:val="24"/>
              </w:rPr>
            </w:pPr>
            <w:r>
              <w:rPr>
                <w:sz w:val="24"/>
              </w:rPr>
              <w:t>07/18</w:t>
            </w:r>
            <w:r w:rsidR="009E336F">
              <w:rPr>
                <w:sz w:val="24"/>
              </w:rPr>
              <w:t>/2019</w:t>
            </w:r>
          </w:p>
        </w:tc>
        <w:tc>
          <w:tcPr>
            <w:tcW w:w="2190" w:type="dxa"/>
          </w:tcPr>
          <w:p w14:paraId="00824A5E" w14:textId="77777777" w:rsidR="009E336F" w:rsidRDefault="009E336F" w:rsidP="00930265">
            <w:pPr>
              <w:pStyle w:val="Unformatted"/>
              <w:rPr>
                <w:sz w:val="24"/>
              </w:rPr>
            </w:pPr>
            <w:r>
              <w:rPr>
                <w:sz w:val="24"/>
              </w:rPr>
              <w:t>Shriram Mani, Optum</w:t>
            </w:r>
          </w:p>
        </w:tc>
        <w:tc>
          <w:tcPr>
            <w:tcW w:w="3682" w:type="dxa"/>
          </w:tcPr>
          <w:p w14:paraId="216BA004" w14:textId="77777777" w:rsidR="009E336F" w:rsidRDefault="009E336F" w:rsidP="00CC01FF">
            <w:pPr>
              <w:pStyle w:val="Unformatted"/>
              <w:rPr>
                <w:sz w:val="24"/>
              </w:rPr>
            </w:pPr>
            <w:r>
              <w:rPr>
                <w:sz w:val="24"/>
              </w:rPr>
              <w:t>R18 updates</w:t>
            </w:r>
          </w:p>
        </w:tc>
      </w:tr>
      <w:tr w:rsidR="00B36E6C" w:rsidRPr="000F22B9" w14:paraId="1DABAB2F" w14:textId="77777777" w:rsidTr="006A544A">
        <w:trPr>
          <w:jc w:val="center"/>
        </w:trPr>
        <w:tc>
          <w:tcPr>
            <w:tcW w:w="1034" w:type="dxa"/>
          </w:tcPr>
          <w:p w14:paraId="7C438F3B" w14:textId="77777777" w:rsidR="00B36E6C" w:rsidRDefault="00B36E6C" w:rsidP="00CC01FF">
            <w:pPr>
              <w:pStyle w:val="Unformatted"/>
              <w:rPr>
                <w:sz w:val="24"/>
              </w:rPr>
            </w:pPr>
            <w:r>
              <w:rPr>
                <w:sz w:val="24"/>
              </w:rPr>
              <w:t>4.5+</w:t>
            </w:r>
          </w:p>
        </w:tc>
        <w:tc>
          <w:tcPr>
            <w:tcW w:w="1563" w:type="dxa"/>
          </w:tcPr>
          <w:p w14:paraId="46DAD5F3" w14:textId="77777777" w:rsidR="00B36E6C" w:rsidRDefault="00B36E6C" w:rsidP="003E2AE1">
            <w:pPr>
              <w:pStyle w:val="Unformatted"/>
              <w:rPr>
                <w:sz w:val="24"/>
              </w:rPr>
            </w:pPr>
            <w:r>
              <w:rPr>
                <w:sz w:val="24"/>
              </w:rPr>
              <w:t>09/02/2019</w:t>
            </w:r>
          </w:p>
        </w:tc>
        <w:tc>
          <w:tcPr>
            <w:tcW w:w="2190" w:type="dxa"/>
          </w:tcPr>
          <w:p w14:paraId="544EAD82" w14:textId="77777777" w:rsidR="00B36E6C" w:rsidRDefault="00204D44" w:rsidP="00930265">
            <w:pPr>
              <w:pStyle w:val="Unformatted"/>
              <w:rPr>
                <w:sz w:val="24"/>
              </w:rPr>
            </w:pPr>
            <w:r>
              <w:rPr>
                <w:sz w:val="24"/>
              </w:rPr>
              <w:t>Shriram Mani, Optum</w:t>
            </w:r>
          </w:p>
        </w:tc>
        <w:tc>
          <w:tcPr>
            <w:tcW w:w="3682" w:type="dxa"/>
          </w:tcPr>
          <w:p w14:paraId="69633315" w14:textId="77777777" w:rsidR="00B36E6C" w:rsidRDefault="00204D44" w:rsidP="00CC01FF">
            <w:pPr>
              <w:pStyle w:val="Unformatted"/>
              <w:rPr>
                <w:sz w:val="24"/>
              </w:rPr>
            </w:pPr>
            <w:r>
              <w:rPr>
                <w:sz w:val="24"/>
              </w:rPr>
              <w:t>R19A updates</w:t>
            </w:r>
          </w:p>
        </w:tc>
      </w:tr>
      <w:tr w:rsidR="006847B5" w:rsidRPr="000F22B9" w14:paraId="7175E480" w14:textId="77777777" w:rsidTr="006A544A">
        <w:trPr>
          <w:jc w:val="center"/>
        </w:trPr>
        <w:tc>
          <w:tcPr>
            <w:tcW w:w="1034" w:type="dxa"/>
          </w:tcPr>
          <w:p w14:paraId="5DD2FBE5" w14:textId="77777777" w:rsidR="006847B5" w:rsidRDefault="006847B5" w:rsidP="00CC01FF">
            <w:pPr>
              <w:pStyle w:val="Unformatted"/>
              <w:rPr>
                <w:sz w:val="24"/>
              </w:rPr>
            </w:pPr>
            <w:r>
              <w:rPr>
                <w:sz w:val="24"/>
              </w:rPr>
              <w:t>4.6+</w:t>
            </w:r>
          </w:p>
        </w:tc>
        <w:tc>
          <w:tcPr>
            <w:tcW w:w="1563" w:type="dxa"/>
          </w:tcPr>
          <w:p w14:paraId="02166786" w14:textId="77777777" w:rsidR="006847B5" w:rsidRDefault="006847B5" w:rsidP="003E2AE1">
            <w:pPr>
              <w:pStyle w:val="Unformatted"/>
              <w:rPr>
                <w:sz w:val="24"/>
              </w:rPr>
            </w:pPr>
            <w:r>
              <w:rPr>
                <w:sz w:val="24"/>
              </w:rPr>
              <w:t>04/13/2020</w:t>
            </w:r>
          </w:p>
        </w:tc>
        <w:tc>
          <w:tcPr>
            <w:tcW w:w="2190" w:type="dxa"/>
          </w:tcPr>
          <w:p w14:paraId="308E1F4D" w14:textId="77777777" w:rsidR="006847B5" w:rsidRDefault="006847B5" w:rsidP="00930265">
            <w:pPr>
              <w:pStyle w:val="Unformatted"/>
              <w:rPr>
                <w:sz w:val="24"/>
              </w:rPr>
            </w:pPr>
            <w:r>
              <w:rPr>
                <w:sz w:val="24"/>
              </w:rPr>
              <w:t>Shriram Mani, Optum</w:t>
            </w:r>
          </w:p>
        </w:tc>
        <w:tc>
          <w:tcPr>
            <w:tcW w:w="3682" w:type="dxa"/>
          </w:tcPr>
          <w:p w14:paraId="5753997A" w14:textId="77777777" w:rsidR="006847B5" w:rsidRDefault="00293311" w:rsidP="00CC01FF">
            <w:pPr>
              <w:pStyle w:val="Unformatted"/>
              <w:rPr>
                <w:sz w:val="24"/>
              </w:rPr>
            </w:pPr>
            <w:r>
              <w:rPr>
                <w:sz w:val="24"/>
              </w:rPr>
              <w:t>R21 updates (There wa</w:t>
            </w:r>
            <w:r w:rsidR="006847B5">
              <w:rPr>
                <w:sz w:val="24"/>
              </w:rPr>
              <w:t>s no R20)</w:t>
            </w:r>
          </w:p>
          <w:p w14:paraId="3D33B942" w14:textId="77777777" w:rsidR="006847B5" w:rsidRDefault="006847B5" w:rsidP="00CC01FF">
            <w:pPr>
              <w:pStyle w:val="Unformatted"/>
              <w:rPr>
                <w:sz w:val="24"/>
              </w:rPr>
            </w:pPr>
            <w:r>
              <w:rPr>
                <w:sz w:val="24"/>
              </w:rPr>
              <w:t>Replaced NTT with Softheon</w:t>
            </w:r>
          </w:p>
          <w:p w14:paraId="0456EDF3" w14:textId="77777777" w:rsidR="006847B5" w:rsidRDefault="006847B5" w:rsidP="00CC01FF">
            <w:pPr>
              <w:pStyle w:val="Unformatted"/>
              <w:rPr>
                <w:sz w:val="24"/>
              </w:rPr>
            </w:pPr>
            <w:r>
              <w:rPr>
                <w:sz w:val="24"/>
              </w:rPr>
              <w:t>Updated the links to the ICDs that are modified (for data element changes)</w:t>
            </w:r>
          </w:p>
          <w:p w14:paraId="15F33602" w14:textId="77777777" w:rsidR="006847B5" w:rsidRDefault="006847B5" w:rsidP="00CC01FF">
            <w:pPr>
              <w:pStyle w:val="Unformatted"/>
              <w:rPr>
                <w:sz w:val="24"/>
              </w:rPr>
            </w:pPr>
            <w:r>
              <w:rPr>
                <w:sz w:val="24"/>
              </w:rPr>
              <w:t>Removed information on SiteMinder as OID 2.0 doesn’t use SiteMinder</w:t>
            </w:r>
          </w:p>
          <w:p w14:paraId="2E6B9D14" w14:textId="77777777" w:rsidR="00293311" w:rsidRDefault="00293311" w:rsidP="00CC01FF">
            <w:pPr>
              <w:pStyle w:val="Unformatted"/>
              <w:rPr>
                <w:sz w:val="24"/>
              </w:rPr>
            </w:pPr>
            <w:r>
              <w:rPr>
                <w:sz w:val="24"/>
              </w:rPr>
              <w:t>Included information on Fanueil for customer services</w:t>
            </w:r>
          </w:p>
        </w:tc>
      </w:tr>
      <w:tr w:rsidR="006D7936" w:rsidRPr="000F22B9" w14:paraId="164AD928" w14:textId="77777777" w:rsidTr="006A544A">
        <w:trPr>
          <w:jc w:val="center"/>
        </w:trPr>
        <w:tc>
          <w:tcPr>
            <w:tcW w:w="1034" w:type="dxa"/>
          </w:tcPr>
          <w:p w14:paraId="52CBF357" w14:textId="77777777" w:rsidR="006D7936" w:rsidRDefault="006D7936" w:rsidP="00CC01FF">
            <w:pPr>
              <w:pStyle w:val="Unformatted"/>
              <w:rPr>
                <w:sz w:val="24"/>
              </w:rPr>
            </w:pPr>
            <w:r>
              <w:rPr>
                <w:sz w:val="24"/>
              </w:rPr>
              <w:t>4.7</w:t>
            </w:r>
          </w:p>
        </w:tc>
        <w:tc>
          <w:tcPr>
            <w:tcW w:w="1563" w:type="dxa"/>
          </w:tcPr>
          <w:p w14:paraId="75433FB9" w14:textId="77777777" w:rsidR="006D7936" w:rsidRDefault="006D7936" w:rsidP="003E2AE1">
            <w:pPr>
              <w:pStyle w:val="Unformatted"/>
              <w:rPr>
                <w:sz w:val="24"/>
              </w:rPr>
            </w:pPr>
            <w:r>
              <w:rPr>
                <w:sz w:val="24"/>
              </w:rPr>
              <w:t>11/05/2020</w:t>
            </w:r>
          </w:p>
        </w:tc>
        <w:tc>
          <w:tcPr>
            <w:tcW w:w="2190" w:type="dxa"/>
          </w:tcPr>
          <w:p w14:paraId="2FF0845C" w14:textId="77777777" w:rsidR="006D7936" w:rsidRDefault="006D7936" w:rsidP="00930265">
            <w:pPr>
              <w:pStyle w:val="Unformatted"/>
              <w:rPr>
                <w:sz w:val="24"/>
              </w:rPr>
            </w:pPr>
            <w:r>
              <w:rPr>
                <w:sz w:val="24"/>
              </w:rPr>
              <w:t>Shriram Mani, Optum</w:t>
            </w:r>
          </w:p>
        </w:tc>
        <w:tc>
          <w:tcPr>
            <w:tcW w:w="3682" w:type="dxa"/>
          </w:tcPr>
          <w:p w14:paraId="3912837B" w14:textId="77777777" w:rsidR="006D7936" w:rsidRDefault="006D7936" w:rsidP="00CC01FF">
            <w:pPr>
              <w:pStyle w:val="Unformatted"/>
              <w:rPr>
                <w:sz w:val="24"/>
              </w:rPr>
            </w:pPr>
            <w:r>
              <w:rPr>
                <w:sz w:val="24"/>
              </w:rPr>
              <w:t>R22 updates. Switchover from Optum Infrastructure to AWS</w:t>
            </w:r>
            <w:r w:rsidR="00EA5D49">
              <w:rPr>
                <w:sz w:val="24"/>
              </w:rPr>
              <w:t xml:space="preserve"> and removed AVV.</w:t>
            </w:r>
          </w:p>
        </w:tc>
      </w:tr>
      <w:tr w:rsidR="002B160A" w:rsidRPr="000F22B9" w14:paraId="65F31503" w14:textId="77777777" w:rsidTr="006A544A">
        <w:trPr>
          <w:jc w:val="center"/>
        </w:trPr>
        <w:tc>
          <w:tcPr>
            <w:tcW w:w="1034" w:type="dxa"/>
          </w:tcPr>
          <w:p w14:paraId="50799458" w14:textId="77777777" w:rsidR="002B160A" w:rsidRDefault="002B160A" w:rsidP="00CC01FF">
            <w:pPr>
              <w:pStyle w:val="Unformatted"/>
              <w:rPr>
                <w:sz w:val="24"/>
              </w:rPr>
            </w:pPr>
            <w:r>
              <w:rPr>
                <w:sz w:val="24"/>
              </w:rPr>
              <w:t>4.7.2</w:t>
            </w:r>
          </w:p>
        </w:tc>
        <w:tc>
          <w:tcPr>
            <w:tcW w:w="1563" w:type="dxa"/>
          </w:tcPr>
          <w:p w14:paraId="633CD260" w14:textId="77777777" w:rsidR="002B160A" w:rsidRDefault="002B160A" w:rsidP="003E2AE1">
            <w:pPr>
              <w:pStyle w:val="Unformatted"/>
              <w:rPr>
                <w:sz w:val="24"/>
              </w:rPr>
            </w:pPr>
            <w:r>
              <w:rPr>
                <w:sz w:val="24"/>
              </w:rPr>
              <w:t>1/4/2021</w:t>
            </w:r>
          </w:p>
        </w:tc>
        <w:tc>
          <w:tcPr>
            <w:tcW w:w="2190" w:type="dxa"/>
          </w:tcPr>
          <w:p w14:paraId="2F5FA7FC" w14:textId="77777777" w:rsidR="002B160A" w:rsidRDefault="000B2E5B" w:rsidP="00930265">
            <w:pPr>
              <w:pStyle w:val="Unformatted"/>
              <w:rPr>
                <w:sz w:val="24"/>
              </w:rPr>
            </w:pPr>
            <w:r>
              <w:rPr>
                <w:sz w:val="24"/>
              </w:rPr>
              <w:t>Shriram Mani, Optum</w:t>
            </w:r>
          </w:p>
        </w:tc>
        <w:tc>
          <w:tcPr>
            <w:tcW w:w="3682" w:type="dxa"/>
          </w:tcPr>
          <w:p w14:paraId="03BC32BC" w14:textId="77777777" w:rsidR="002B160A" w:rsidRDefault="002B160A" w:rsidP="00CC01FF">
            <w:pPr>
              <w:pStyle w:val="Unformatted"/>
              <w:rPr>
                <w:sz w:val="24"/>
              </w:rPr>
            </w:pPr>
            <w:r>
              <w:rPr>
                <w:sz w:val="24"/>
              </w:rPr>
              <w:t>Added Accenture interface and modified HMS</w:t>
            </w:r>
          </w:p>
        </w:tc>
      </w:tr>
      <w:tr w:rsidR="000B2E5B" w:rsidRPr="000F22B9" w14:paraId="11089D5B" w14:textId="77777777" w:rsidTr="006A544A">
        <w:trPr>
          <w:jc w:val="center"/>
        </w:trPr>
        <w:tc>
          <w:tcPr>
            <w:tcW w:w="1034" w:type="dxa"/>
          </w:tcPr>
          <w:p w14:paraId="3979EF34" w14:textId="77777777" w:rsidR="000B2E5B" w:rsidRDefault="000B2E5B" w:rsidP="00CC01FF">
            <w:pPr>
              <w:pStyle w:val="Unformatted"/>
              <w:rPr>
                <w:sz w:val="24"/>
              </w:rPr>
            </w:pPr>
            <w:r>
              <w:rPr>
                <w:sz w:val="24"/>
              </w:rPr>
              <w:t>4.7.3</w:t>
            </w:r>
          </w:p>
        </w:tc>
        <w:tc>
          <w:tcPr>
            <w:tcW w:w="1563" w:type="dxa"/>
          </w:tcPr>
          <w:p w14:paraId="15DA72F0" w14:textId="77777777" w:rsidR="000B2E5B" w:rsidRDefault="000B2E5B" w:rsidP="003E2AE1">
            <w:pPr>
              <w:pStyle w:val="Unformatted"/>
              <w:rPr>
                <w:sz w:val="24"/>
              </w:rPr>
            </w:pPr>
            <w:r>
              <w:rPr>
                <w:sz w:val="24"/>
              </w:rPr>
              <w:t>3/</w:t>
            </w:r>
            <w:r w:rsidR="009C16BC">
              <w:rPr>
                <w:sz w:val="24"/>
              </w:rPr>
              <w:t>11</w:t>
            </w:r>
            <w:r>
              <w:rPr>
                <w:sz w:val="24"/>
              </w:rPr>
              <w:t>/2021</w:t>
            </w:r>
          </w:p>
        </w:tc>
        <w:tc>
          <w:tcPr>
            <w:tcW w:w="2190" w:type="dxa"/>
          </w:tcPr>
          <w:p w14:paraId="78781AE1" w14:textId="77777777" w:rsidR="000B2E5B" w:rsidRDefault="000B2E5B" w:rsidP="00930265">
            <w:pPr>
              <w:pStyle w:val="Unformatted"/>
              <w:rPr>
                <w:sz w:val="24"/>
              </w:rPr>
            </w:pPr>
            <w:r>
              <w:rPr>
                <w:sz w:val="24"/>
              </w:rPr>
              <w:t>Shriram Mani, Optum</w:t>
            </w:r>
          </w:p>
        </w:tc>
        <w:tc>
          <w:tcPr>
            <w:tcW w:w="3682" w:type="dxa"/>
          </w:tcPr>
          <w:p w14:paraId="32AC24B2" w14:textId="77777777" w:rsidR="000B2E5B" w:rsidRDefault="000B2E5B" w:rsidP="00CC01FF">
            <w:pPr>
              <w:pStyle w:val="Unformatted"/>
              <w:rPr>
                <w:sz w:val="24"/>
              </w:rPr>
            </w:pPr>
            <w:r>
              <w:rPr>
                <w:sz w:val="24"/>
              </w:rPr>
              <w:t>In the section for Optum ID, included the upcoming MFA and Spanish Language Support.</w:t>
            </w:r>
          </w:p>
        </w:tc>
      </w:tr>
      <w:tr w:rsidR="002B611B" w:rsidRPr="000F22B9" w14:paraId="52A63846" w14:textId="77777777" w:rsidTr="006A544A">
        <w:trPr>
          <w:jc w:val="center"/>
        </w:trPr>
        <w:tc>
          <w:tcPr>
            <w:tcW w:w="1034" w:type="dxa"/>
          </w:tcPr>
          <w:p w14:paraId="0D007FF5" w14:textId="1211D5E8" w:rsidR="002B611B" w:rsidRDefault="002B611B" w:rsidP="002B611B">
            <w:pPr>
              <w:pStyle w:val="Unformatted"/>
              <w:rPr>
                <w:sz w:val="24"/>
              </w:rPr>
            </w:pPr>
            <w:r>
              <w:rPr>
                <w:sz w:val="24"/>
              </w:rPr>
              <w:t>4</w:t>
            </w:r>
            <w:r>
              <w:t>.7.5</w:t>
            </w:r>
          </w:p>
        </w:tc>
        <w:tc>
          <w:tcPr>
            <w:tcW w:w="1563" w:type="dxa"/>
          </w:tcPr>
          <w:p w14:paraId="67399FAF" w14:textId="41D14AD1" w:rsidR="002B611B" w:rsidRDefault="002B611B" w:rsidP="002B611B">
            <w:pPr>
              <w:pStyle w:val="Unformatted"/>
              <w:rPr>
                <w:sz w:val="24"/>
              </w:rPr>
            </w:pPr>
            <w:r>
              <w:rPr>
                <w:sz w:val="24"/>
              </w:rPr>
              <w:t>04/0</w:t>
            </w:r>
            <w:r w:rsidR="008D610F">
              <w:rPr>
                <w:sz w:val="24"/>
              </w:rPr>
              <w:t>7</w:t>
            </w:r>
            <w:r>
              <w:rPr>
                <w:sz w:val="24"/>
              </w:rPr>
              <w:t>/2021</w:t>
            </w:r>
          </w:p>
        </w:tc>
        <w:tc>
          <w:tcPr>
            <w:tcW w:w="2190" w:type="dxa"/>
          </w:tcPr>
          <w:p w14:paraId="28AFF9EE" w14:textId="2F1D23D2" w:rsidR="002B611B" w:rsidRDefault="002B611B" w:rsidP="002B611B">
            <w:pPr>
              <w:pStyle w:val="Unformatted"/>
              <w:rPr>
                <w:sz w:val="24"/>
              </w:rPr>
            </w:pPr>
            <w:r>
              <w:rPr>
                <w:sz w:val="24"/>
              </w:rPr>
              <w:t>Shriram Mani, Optum</w:t>
            </w:r>
          </w:p>
        </w:tc>
        <w:tc>
          <w:tcPr>
            <w:tcW w:w="3682" w:type="dxa"/>
          </w:tcPr>
          <w:p w14:paraId="0213F4E2" w14:textId="5BAAF0A4" w:rsidR="002B611B" w:rsidRDefault="002B611B" w:rsidP="002B611B">
            <w:pPr>
              <w:pStyle w:val="Unformatted"/>
              <w:rPr>
                <w:sz w:val="24"/>
              </w:rPr>
            </w:pPr>
            <w:r>
              <w:rPr>
                <w:sz w:val="24"/>
              </w:rPr>
              <w:t>Removed the link to the old MassForge DDL and linked to 22.5 DDL</w:t>
            </w:r>
          </w:p>
        </w:tc>
      </w:tr>
      <w:tr w:rsidR="00576195" w:rsidRPr="000F22B9" w14:paraId="6F712781" w14:textId="77777777" w:rsidTr="006A544A">
        <w:trPr>
          <w:jc w:val="center"/>
        </w:trPr>
        <w:tc>
          <w:tcPr>
            <w:tcW w:w="1034" w:type="dxa"/>
          </w:tcPr>
          <w:p w14:paraId="121E985F" w14:textId="78F4802E" w:rsidR="00576195" w:rsidRDefault="00576195" w:rsidP="002B611B">
            <w:pPr>
              <w:pStyle w:val="Unformatted"/>
              <w:rPr>
                <w:sz w:val="24"/>
              </w:rPr>
            </w:pPr>
            <w:r>
              <w:rPr>
                <w:sz w:val="24"/>
              </w:rPr>
              <w:t>4.7.6</w:t>
            </w:r>
          </w:p>
        </w:tc>
        <w:tc>
          <w:tcPr>
            <w:tcW w:w="1563" w:type="dxa"/>
          </w:tcPr>
          <w:p w14:paraId="3AC82C69" w14:textId="6C923C67" w:rsidR="00576195" w:rsidRDefault="00576195" w:rsidP="002B611B">
            <w:pPr>
              <w:pStyle w:val="Unformatted"/>
              <w:rPr>
                <w:sz w:val="24"/>
              </w:rPr>
            </w:pPr>
            <w:r>
              <w:rPr>
                <w:sz w:val="24"/>
              </w:rPr>
              <w:t>08/05/2021</w:t>
            </w:r>
          </w:p>
        </w:tc>
        <w:tc>
          <w:tcPr>
            <w:tcW w:w="2190" w:type="dxa"/>
          </w:tcPr>
          <w:p w14:paraId="2C5C7EF4" w14:textId="3BCC1119" w:rsidR="00576195" w:rsidRDefault="00576195" w:rsidP="002B611B">
            <w:pPr>
              <w:pStyle w:val="Unformatted"/>
              <w:rPr>
                <w:sz w:val="24"/>
              </w:rPr>
            </w:pPr>
            <w:r>
              <w:rPr>
                <w:sz w:val="24"/>
              </w:rPr>
              <w:t>Prabhu Selvarajan, Optum</w:t>
            </w:r>
          </w:p>
        </w:tc>
        <w:tc>
          <w:tcPr>
            <w:tcW w:w="3682" w:type="dxa"/>
          </w:tcPr>
          <w:p w14:paraId="737F2311" w14:textId="537D413A" w:rsidR="00576195" w:rsidRDefault="00576195" w:rsidP="002B611B">
            <w:pPr>
              <w:pStyle w:val="Unformatted"/>
              <w:rPr>
                <w:sz w:val="24"/>
              </w:rPr>
            </w:pPr>
            <w:r>
              <w:rPr>
                <w:sz w:val="24"/>
              </w:rPr>
              <w:t>R24 updates</w:t>
            </w:r>
          </w:p>
        </w:tc>
      </w:tr>
      <w:tr w:rsidR="00022FFA" w:rsidRPr="000F22B9" w14:paraId="3D504E67" w14:textId="77777777" w:rsidTr="006A544A">
        <w:trPr>
          <w:jc w:val="center"/>
        </w:trPr>
        <w:tc>
          <w:tcPr>
            <w:tcW w:w="1034" w:type="dxa"/>
          </w:tcPr>
          <w:p w14:paraId="1F031E6D" w14:textId="78254A09" w:rsidR="00022FFA" w:rsidRDefault="00022FFA" w:rsidP="002B611B">
            <w:pPr>
              <w:pStyle w:val="Unformatted"/>
              <w:rPr>
                <w:sz w:val="24"/>
              </w:rPr>
            </w:pPr>
            <w:r>
              <w:rPr>
                <w:sz w:val="24"/>
              </w:rPr>
              <w:t>4.7.7</w:t>
            </w:r>
          </w:p>
        </w:tc>
        <w:tc>
          <w:tcPr>
            <w:tcW w:w="1563" w:type="dxa"/>
          </w:tcPr>
          <w:p w14:paraId="55B2FAB0" w14:textId="044B56AD" w:rsidR="00022FFA" w:rsidRDefault="00022FFA" w:rsidP="002B611B">
            <w:pPr>
              <w:pStyle w:val="Unformatted"/>
              <w:rPr>
                <w:sz w:val="24"/>
              </w:rPr>
            </w:pPr>
            <w:r>
              <w:rPr>
                <w:sz w:val="24"/>
              </w:rPr>
              <w:t>08/19/2021</w:t>
            </w:r>
          </w:p>
        </w:tc>
        <w:tc>
          <w:tcPr>
            <w:tcW w:w="2190" w:type="dxa"/>
          </w:tcPr>
          <w:p w14:paraId="4E480987" w14:textId="0B842FCD" w:rsidR="00022FFA" w:rsidRDefault="00022FFA" w:rsidP="002B611B">
            <w:pPr>
              <w:pStyle w:val="Unformatted"/>
              <w:rPr>
                <w:sz w:val="24"/>
              </w:rPr>
            </w:pPr>
            <w:r>
              <w:rPr>
                <w:sz w:val="24"/>
              </w:rPr>
              <w:t>Prabhu Selvarajan, Optum</w:t>
            </w:r>
          </w:p>
        </w:tc>
        <w:tc>
          <w:tcPr>
            <w:tcW w:w="3682" w:type="dxa"/>
          </w:tcPr>
          <w:p w14:paraId="3CA266D8" w14:textId="5F7CB28A" w:rsidR="00022FFA" w:rsidRDefault="00022FFA" w:rsidP="002B611B">
            <w:pPr>
              <w:pStyle w:val="Unformatted"/>
              <w:rPr>
                <w:sz w:val="24"/>
              </w:rPr>
            </w:pPr>
            <w:r>
              <w:rPr>
                <w:sz w:val="24"/>
              </w:rPr>
              <w:t>Removed HMS from Figure 20.</w:t>
            </w:r>
            <w:r>
              <w:rPr>
                <w:sz w:val="24"/>
              </w:rPr>
              <w:br/>
              <w:t>Updated Section 13.2.2 to note HMS is disabled.</w:t>
            </w:r>
          </w:p>
        </w:tc>
      </w:tr>
      <w:tr w:rsidR="0087646B" w:rsidRPr="000F22B9" w14:paraId="2A45431A" w14:textId="77777777" w:rsidTr="006A544A">
        <w:trPr>
          <w:jc w:val="center"/>
        </w:trPr>
        <w:tc>
          <w:tcPr>
            <w:tcW w:w="1034" w:type="dxa"/>
          </w:tcPr>
          <w:p w14:paraId="01F0905F" w14:textId="3531D306" w:rsidR="0087646B" w:rsidRDefault="0087646B" w:rsidP="0087646B">
            <w:pPr>
              <w:pStyle w:val="Unformatted"/>
              <w:rPr>
                <w:sz w:val="24"/>
              </w:rPr>
            </w:pPr>
            <w:r>
              <w:rPr>
                <w:sz w:val="24"/>
              </w:rPr>
              <w:t>4.8</w:t>
            </w:r>
          </w:p>
        </w:tc>
        <w:tc>
          <w:tcPr>
            <w:tcW w:w="1563" w:type="dxa"/>
          </w:tcPr>
          <w:p w14:paraId="04DF4131" w14:textId="15D832D1" w:rsidR="0087646B" w:rsidRDefault="0087646B" w:rsidP="0087646B">
            <w:pPr>
              <w:pStyle w:val="Unformatted"/>
              <w:rPr>
                <w:sz w:val="24"/>
              </w:rPr>
            </w:pPr>
            <w:r>
              <w:rPr>
                <w:sz w:val="24"/>
              </w:rPr>
              <w:t>12/</w:t>
            </w:r>
            <w:r w:rsidR="00973073">
              <w:rPr>
                <w:sz w:val="24"/>
              </w:rPr>
              <w:t>08</w:t>
            </w:r>
            <w:r>
              <w:rPr>
                <w:sz w:val="24"/>
              </w:rPr>
              <w:t>/2021</w:t>
            </w:r>
          </w:p>
        </w:tc>
        <w:tc>
          <w:tcPr>
            <w:tcW w:w="2190" w:type="dxa"/>
          </w:tcPr>
          <w:p w14:paraId="03D49C85" w14:textId="172BA300" w:rsidR="0087646B" w:rsidRDefault="0087646B" w:rsidP="0087646B">
            <w:pPr>
              <w:pStyle w:val="Unformatted"/>
              <w:rPr>
                <w:sz w:val="24"/>
              </w:rPr>
            </w:pPr>
            <w:r>
              <w:rPr>
                <w:sz w:val="24"/>
              </w:rPr>
              <w:t>Prabhu Selvarajan, Optum</w:t>
            </w:r>
          </w:p>
        </w:tc>
        <w:tc>
          <w:tcPr>
            <w:tcW w:w="3682" w:type="dxa"/>
          </w:tcPr>
          <w:p w14:paraId="0E8548C4" w14:textId="2222455C" w:rsidR="0087646B" w:rsidRDefault="0087646B" w:rsidP="0087646B">
            <w:pPr>
              <w:pStyle w:val="Unformatted"/>
              <w:rPr>
                <w:sz w:val="24"/>
              </w:rPr>
            </w:pPr>
            <w:r>
              <w:rPr>
                <w:sz w:val="24"/>
              </w:rPr>
              <w:t>R24T updates</w:t>
            </w:r>
            <w:r w:rsidR="00973073">
              <w:rPr>
                <w:sz w:val="24"/>
              </w:rPr>
              <w:t xml:space="preserve"> </w:t>
            </w:r>
          </w:p>
        </w:tc>
      </w:tr>
      <w:tr w:rsidR="008126F0" w:rsidRPr="000F22B9" w14:paraId="1EEE5907" w14:textId="77777777" w:rsidTr="006A544A">
        <w:trPr>
          <w:jc w:val="center"/>
        </w:trPr>
        <w:tc>
          <w:tcPr>
            <w:tcW w:w="1034" w:type="dxa"/>
          </w:tcPr>
          <w:p w14:paraId="5396EFB9" w14:textId="16B0849A" w:rsidR="008126F0" w:rsidRDefault="008126F0" w:rsidP="0087646B">
            <w:pPr>
              <w:pStyle w:val="Unformatted"/>
              <w:rPr>
                <w:sz w:val="24"/>
              </w:rPr>
            </w:pPr>
            <w:r>
              <w:rPr>
                <w:sz w:val="24"/>
              </w:rPr>
              <w:t>4.9</w:t>
            </w:r>
          </w:p>
        </w:tc>
        <w:tc>
          <w:tcPr>
            <w:tcW w:w="1563" w:type="dxa"/>
          </w:tcPr>
          <w:p w14:paraId="607765BF" w14:textId="4C78FE23" w:rsidR="008126F0" w:rsidRDefault="008126F0" w:rsidP="0087646B">
            <w:pPr>
              <w:pStyle w:val="Unformatted"/>
              <w:rPr>
                <w:sz w:val="24"/>
              </w:rPr>
            </w:pPr>
            <w:r>
              <w:rPr>
                <w:sz w:val="24"/>
              </w:rPr>
              <w:t>0</w:t>
            </w:r>
            <w:r w:rsidR="007009C8">
              <w:rPr>
                <w:sz w:val="24"/>
              </w:rPr>
              <w:t>5/04</w:t>
            </w:r>
            <w:r>
              <w:rPr>
                <w:sz w:val="24"/>
              </w:rPr>
              <w:t>/2022</w:t>
            </w:r>
          </w:p>
        </w:tc>
        <w:tc>
          <w:tcPr>
            <w:tcW w:w="2190" w:type="dxa"/>
          </w:tcPr>
          <w:p w14:paraId="5F872C8C" w14:textId="5E1B5A0A" w:rsidR="008126F0" w:rsidRDefault="008126F0" w:rsidP="0087646B">
            <w:pPr>
              <w:pStyle w:val="Unformatted"/>
              <w:rPr>
                <w:sz w:val="24"/>
              </w:rPr>
            </w:pPr>
            <w:r>
              <w:rPr>
                <w:sz w:val="24"/>
              </w:rPr>
              <w:t>Prabhu Selvarajan, Optum</w:t>
            </w:r>
          </w:p>
        </w:tc>
        <w:tc>
          <w:tcPr>
            <w:tcW w:w="3682" w:type="dxa"/>
          </w:tcPr>
          <w:p w14:paraId="5FC4E0BB" w14:textId="50B94045" w:rsidR="008126F0" w:rsidRDefault="008126F0" w:rsidP="0087646B">
            <w:pPr>
              <w:pStyle w:val="Unformatted"/>
              <w:rPr>
                <w:sz w:val="24"/>
              </w:rPr>
            </w:pPr>
            <w:r>
              <w:rPr>
                <w:sz w:val="24"/>
              </w:rPr>
              <w:t>CRQ-217, R25 updates</w:t>
            </w:r>
          </w:p>
        </w:tc>
      </w:tr>
      <w:tr w:rsidR="00CF531E" w:rsidRPr="000F22B9" w14:paraId="7FD13D4A" w14:textId="77777777" w:rsidTr="006A544A">
        <w:trPr>
          <w:jc w:val="center"/>
        </w:trPr>
        <w:tc>
          <w:tcPr>
            <w:tcW w:w="1034" w:type="dxa"/>
          </w:tcPr>
          <w:p w14:paraId="3A37810A" w14:textId="5068778F" w:rsidR="00CF531E" w:rsidRDefault="00DE7C20" w:rsidP="0087646B">
            <w:pPr>
              <w:pStyle w:val="Unformatted"/>
              <w:rPr>
                <w:sz w:val="24"/>
              </w:rPr>
            </w:pPr>
            <w:r>
              <w:rPr>
                <w:sz w:val="24"/>
              </w:rPr>
              <w:t>4.10</w:t>
            </w:r>
          </w:p>
        </w:tc>
        <w:tc>
          <w:tcPr>
            <w:tcW w:w="1563" w:type="dxa"/>
          </w:tcPr>
          <w:p w14:paraId="7E5E223D" w14:textId="65DBBE38" w:rsidR="00CF531E" w:rsidRDefault="00DE7C20" w:rsidP="0087646B">
            <w:pPr>
              <w:pStyle w:val="Unformatted"/>
              <w:rPr>
                <w:sz w:val="24"/>
              </w:rPr>
            </w:pPr>
            <w:r>
              <w:rPr>
                <w:sz w:val="24"/>
              </w:rPr>
              <w:t>5/18/2022</w:t>
            </w:r>
          </w:p>
        </w:tc>
        <w:tc>
          <w:tcPr>
            <w:tcW w:w="2190" w:type="dxa"/>
          </w:tcPr>
          <w:p w14:paraId="7C54748B" w14:textId="13348990" w:rsidR="00CF531E" w:rsidRDefault="00DE7C20" w:rsidP="0087646B">
            <w:pPr>
              <w:pStyle w:val="Unformatted"/>
              <w:rPr>
                <w:sz w:val="24"/>
              </w:rPr>
            </w:pPr>
            <w:r>
              <w:rPr>
                <w:sz w:val="24"/>
              </w:rPr>
              <w:t>Prabhu Selvarajan, Optum</w:t>
            </w:r>
          </w:p>
        </w:tc>
        <w:tc>
          <w:tcPr>
            <w:tcW w:w="3682" w:type="dxa"/>
          </w:tcPr>
          <w:p w14:paraId="61AFFC70" w14:textId="77777777" w:rsidR="00CF531E" w:rsidRDefault="00DE7C20" w:rsidP="0087646B">
            <w:pPr>
              <w:pStyle w:val="Unformatted"/>
              <w:rPr>
                <w:sz w:val="22"/>
              </w:rPr>
            </w:pPr>
            <w:r>
              <w:rPr>
                <w:sz w:val="24"/>
              </w:rPr>
              <w:t xml:space="preserve">Removed </w:t>
            </w:r>
            <w:r>
              <w:rPr>
                <w:sz w:val="22"/>
              </w:rPr>
              <w:t>Daniel Henderson from Approvals table</w:t>
            </w:r>
          </w:p>
          <w:p w14:paraId="0123ABF5" w14:textId="77777777" w:rsidR="00F24044" w:rsidRDefault="00F24044" w:rsidP="0087646B">
            <w:pPr>
              <w:pStyle w:val="Unformatted"/>
              <w:rPr>
                <w:sz w:val="22"/>
              </w:rPr>
            </w:pPr>
          </w:p>
          <w:p w14:paraId="4F07F866" w14:textId="4296CB59" w:rsidR="00F24044" w:rsidRDefault="00F24044" w:rsidP="0087646B">
            <w:pPr>
              <w:pStyle w:val="Unformatted"/>
              <w:rPr>
                <w:sz w:val="24"/>
              </w:rPr>
            </w:pPr>
            <w:r>
              <w:rPr>
                <w:sz w:val="24"/>
              </w:rPr>
              <w:t xml:space="preserve">Changed RedHat </w:t>
            </w:r>
            <w:r>
              <w:rPr>
                <w:bCs/>
                <w:szCs w:val="24"/>
              </w:rPr>
              <w:t>OpenJDK to Adoptium OpenJDK for FUSE in List of Release Changes Table</w:t>
            </w:r>
            <w:r w:rsidR="00427C5D">
              <w:rPr>
                <w:bCs/>
                <w:szCs w:val="24"/>
              </w:rPr>
              <w:t xml:space="preserve"> Row 7</w:t>
            </w:r>
          </w:p>
        </w:tc>
      </w:tr>
      <w:tr w:rsidR="00873773" w:rsidRPr="000F22B9" w14:paraId="24A011ED" w14:textId="77777777" w:rsidTr="006A544A">
        <w:trPr>
          <w:jc w:val="center"/>
        </w:trPr>
        <w:tc>
          <w:tcPr>
            <w:tcW w:w="1034" w:type="dxa"/>
          </w:tcPr>
          <w:p w14:paraId="6DB5B335" w14:textId="0C4B6590" w:rsidR="00873773" w:rsidRDefault="00873773" w:rsidP="00873773">
            <w:pPr>
              <w:pStyle w:val="Unformatted"/>
              <w:rPr>
                <w:sz w:val="24"/>
              </w:rPr>
            </w:pPr>
            <w:r>
              <w:rPr>
                <w:sz w:val="24"/>
              </w:rPr>
              <w:t>4.11</w:t>
            </w:r>
          </w:p>
        </w:tc>
        <w:tc>
          <w:tcPr>
            <w:tcW w:w="1563" w:type="dxa"/>
          </w:tcPr>
          <w:p w14:paraId="6EA8F2AF" w14:textId="4C147069" w:rsidR="00873773" w:rsidRDefault="00873773" w:rsidP="00873773">
            <w:pPr>
              <w:pStyle w:val="Unformatted"/>
              <w:rPr>
                <w:sz w:val="24"/>
              </w:rPr>
            </w:pPr>
            <w:r>
              <w:rPr>
                <w:sz w:val="24"/>
              </w:rPr>
              <w:t>8/10/2022</w:t>
            </w:r>
          </w:p>
        </w:tc>
        <w:tc>
          <w:tcPr>
            <w:tcW w:w="2190" w:type="dxa"/>
          </w:tcPr>
          <w:p w14:paraId="62731C48" w14:textId="580C7B8F" w:rsidR="00873773" w:rsidRDefault="00873773" w:rsidP="00873773">
            <w:pPr>
              <w:pStyle w:val="Unformatted"/>
              <w:rPr>
                <w:sz w:val="24"/>
              </w:rPr>
            </w:pPr>
            <w:r>
              <w:rPr>
                <w:sz w:val="24"/>
              </w:rPr>
              <w:t>Prabhu Selvarajan, Optum</w:t>
            </w:r>
          </w:p>
        </w:tc>
        <w:tc>
          <w:tcPr>
            <w:tcW w:w="3682" w:type="dxa"/>
          </w:tcPr>
          <w:p w14:paraId="7510E7F8" w14:textId="59E18AA5" w:rsidR="00873773" w:rsidRDefault="00873773" w:rsidP="00873773">
            <w:pPr>
              <w:pStyle w:val="Unformatted"/>
              <w:rPr>
                <w:sz w:val="24"/>
              </w:rPr>
            </w:pPr>
            <w:r>
              <w:rPr>
                <w:sz w:val="24"/>
              </w:rPr>
              <w:t xml:space="preserve">Added </w:t>
            </w:r>
            <w:r w:rsidR="00AA21C9">
              <w:rPr>
                <w:sz w:val="24"/>
              </w:rPr>
              <w:t xml:space="preserve">Section 8.41. </w:t>
            </w:r>
            <w:r>
              <w:rPr>
                <w:sz w:val="24"/>
              </w:rPr>
              <w:t>Dashboard (</w:t>
            </w:r>
            <w:r>
              <w:rPr>
                <w:rFonts w:eastAsiaTheme="majorEastAsia"/>
              </w:rPr>
              <w:t>AWS QuickSight)</w:t>
            </w:r>
          </w:p>
        </w:tc>
      </w:tr>
      <w:tr w:rsidR="00A87A85" w:rsidRPr="000F22B9" w14:paraId="11FB2F1D" w14:textId="77777777" w:rsidTr="006A544A">
        <w:trPr>
          <w:jc w:val="center"/>
        </w:trPr>
        <w:tc>
          <w:tcPr>
            <w:tcW w:w="1034" w:type="dxa"/>
          </w:tcPr>
          <w:p w14:paraId="766D9876" w14:textId="29CEE39A" w:rsidR="00A87A85" w:rsidRDefault="00A87A85" w:rsidP="00A87A85">
            <w:pPr>
              <w:pStyle w:val="Unformatted"/>
              <w:rPr>
                <w:sz w:val="24"/>
              </w:rPr>
            </w:pPr>
            <w:r>
              <w:rPr>
                <w:sz w:val="24"/>
              </w:rPr>
              <w:t>4.12</w:t>
            </w:r>
          </w:p>
        </w:tc>
        <w:tc>
          <w:tcPr>
            <w:tcW w:w="1563" w:type="dxa"/>
          </w:tcPr>
          <w:p w14:paraId="657EE379" w14:textId="7D17EDC1" w:rsidR="00A87A85" w:rsidRDefault="00A87A85" w:rsidP="00A87A85">
            <w:pPr>
              <w:pStyle w:val="Unformatted"/>
              <w:rPr>
                <w:sz w:val="24"/>
              </w:rPr>
            </w:pPr>
            <w:r>
              <w:rPr>
                <w:sz w:val="24"/>
              </w:rPr>
              <w:t>8</w:t>
            </w:r>
            <w:r w:rsidR="006A544A">
              <w:rPr>
                <w:sz w:val="24"/>
              </w:rPr>
              <w:t>/</w:t>
            </w:r>
            <w:r>
              <w:rPr>
                <w:sz w:val="24"/>
              </w:rPr>
              <w:t>2</w:t>
            </w:r>
            <w:r w:rsidR="006A544A">
              <w:rPr>
                <w:sz w:val="24"/>
              </w:rPr>
              <w:t>4/2</w:t>
            </w:r>
            <w:r>
              <w:rPr>
                <w:sz w:val="24"/>
              </w:rPr>
              <w:t>022</w:t>
            </w:r>
          </w:p>
        </w:tc>
        <w:tc>
          <w:tcPr>
            <w:tcW w:w="2190" w:type="dxa"/>
          </w:tcPr>
          <w:p w14:paraId="4FE9757E" w14:textId="52F88055" w:rsidR="00A87A85" w:rsidRDefault="00A87A85" w:rsidP="00A87A85">
            <w:pPr>
              <w:pStyle w:val="Unformatted"/>
              <w:rPr>
                <w:sz w:val="24"/>
              </w:rPr>
            </w:pPr>
            <w:r>
              <w:rPr>
                <w:sz w:val="24"/>
              </w:rPr>
              <w:t>Prabhu Selvarajan, Optum</w:t>
            </w:r>
          </w:p>
        </w:tc>
        <w:tc>
          <w:tcPr>
            <w:tcW w:w="3682" w:type="dxa"/>
          </w:tcPr>
          <w:p w14:paraId="4A4D4920" w14:textId="58945E8B" w:rsidR="00A87A85" w:rsidRDefault="00A87A85" w:rsidP="00A87A85">
            <w:pPr>
              <w:pStyle w:val="Unformatted"/>
              <w:rPr>
                <w:sz w:val="24"/>
              </w:rPr>
            </w:pPr>
            <w:r>
              <w:rPr>
                <w:sz w:val="24"/>
              </w:rPr>
              <w:t>v4.11 comment updates</w:t>
            </w:r>
          </w:p>
        </w:tc>
      </w:tr>
      <w:tr w:rsidR="006A544A" w:rsidRPr="000F22B9" w14:paraId="7D67DFEE" w14:textId="77777777" w:rsidTr="006A544A">
        <w:trPr>
          <w:jc w:val="center"/>
        </w:trPr>
        <w:tc>
          <w:tcPr>
            <w:tcW w:w="1034" w:type="dxa"/>
          </w:tcPr>
          <w:p w14:paraId="7DB646CE" w14:textId="4D57A4A8" w:rsidR="006A544A" w:rsidRPr="006A544A" w:rsidRDefault="006A544A" w:rsidP="006A544A">
            <w:pPr>
              <w:pStyle w:val="Unformatted"/>
              <w:rPr>
                <w:sz w:val="24"/>
                <w:szCs w:val="24"/>
              </w:rPr>
            </w:pPr>
            <w:r w:rsidRPr="006A544A">
              <w:rPr>
                <w:sz w:val="24"/>
                <w:szCs w:val="24"/>
              </w:rPr>
              <w:t>4.13</w:t>
            </w:r>
          </w:p>
        </w:tc>
        <w:tc>
          <w:tcPr>
            <w:tcW w:w="1563" w:type="dxa"/>
          </w:tcPr>
          <w:p w14:paraId="54C752A8" w14:textId="63C46555" w:rsidR="006A544A" w:rsidRDefault="006A544A" w:rsidP="006A544A">
            <w:pPr>
              <w:pStyle w:val="Unformatted"/>
              <w:rPr>
                <w:sz w:val="24"/>
              </w:rPr>
            </w:pPr>
            <w:r>
              <w:rPr>
                <w:sz w:val="24"/>
              </w:rPr>
              <w:t>9/1/2022</w:t>
            </w:r>
          </w:p>
        </w:tc>
        <w:tc>
          <w:tcPr>
            <w:tcW w:w="2190" w:type="dxa"/>
          </w:tcPr>
          <w:p w14:paraId="7DBAE0C0" w14:textId="31641D11" w:rsidR="006A544A" w:rsidRDefault="006A544A" w:rsidP="006A544A">
            <w:pPr>
              <w:pStyle w:val="Unformatted"/>
              <w:rPr>
                <w:sz w:val="24"/>
              </w:rPr>
            </w:pPr>
            <w:r>
              <w:rPr>
                <w:sz w:val="24"/>
              </w:rPr>
              <w:t>Prabhu Selvarajan, Optum</w:t>
            </w:r>
          </w:p>
        </w:tc>
        <w:tc>
          <w:tcPr>
            <w:tcW w:w="3682" w:type="dxa"/>
          </w:tcPr>
          <w:p w14:paraId="054D3145" w14:textId="6FE8D167" w:rsidR="006A544A" w:rsidRDefault="006A544A" w:rsidP="006A544A">
            <w:pPr>
              <w:pStyle w:val="Unformatted"/>
              <w:rPr>
                <w:sz w:val="24"/>
              </w:rPr>
            </w:pPr>
            <w:r>
              <w:rPr>
                <w:sz w:val="24"/>
              </w:rPr>
              <w:t>v4.12 comment updates</w:t>
            </w:r>
          </w:p>
        </w:tc>
      </w:tr>
      <w:tr w:rsidR="00035CC7" w:rsidRPr="000F22B9" w14:paraId="7AD50CDD" w14:textId="77777777" w:rsidTr="006A544A">
        <w:trPr>
          <w:jc w:val="center"/>
        </w:trPr>
        <w:tc>
          <w:tcPr>
            <w:tcW w:w="1034" w:type="dxa"/>
          </w:tcPr>
          <w:p w14:paraId="0A803124" w14:textId="64A6AA12" w:rsidR="00035CC7" w:rsidRPr="006A544A" w:rsidRDefault="00035CC7" w:rsidP="006A544A">
            <w:pPr>
              <w:pStyle w:val="Unformatted"/>
              <w:rPr>
                <w:sz w:val="24"/>
                <w:szCs w:val="24"/>
              </w:rPr>
            </w:pPr>
            <w:r>
              <w:rPr>
                <w:sz w:val="24"/>
                <w:szCs w:val="24"/>
              </w:rPr>
              <w:t>5.0</w:t>
            </w:r>
          </w:p>
        </w:tc>
        <w:tc>
          <w:tcPr>
            <w:tcW w:w="1563" w:type="dxa"/>
          </w:tcPr>
          <w:p w14:paraId="72E9D5E4" w14:textId="052C9815" w:rsidR="00035CC7" w:rsidRDefault="00035CC7" w:rsidP="006A544A">
            <w:pPr>
              <w:pStyle w:val="Unformatted"/>
              <w:rPr>
                <w:sz w:val="24"/>
              </w:rPr>
            </w:pPr>
            <w:r>
              <w:rPr>
                <w:sz w:val="24"/>
              </w:rPr>
              <w:t>9/</w:t>
            </w:r>
            <w:r w:rsidR="00C505AC">
              <w:rPr>
                <w:sz w:val="24"/>
              </w:rPr>
              <w:t>22</w:t>
            </w:r>
            <w:r>
              <w:rPr>
                <w:sz w:val="24"/>
              </w:rPr>
              <w:t>/2022</w:t>
            </w:r>
          </w:p>
        </w:tc>
        <w:tc>
          <w:tcPr>
            <w:tcW w:w="2190" w:type="dxa"/>
          </w:tcPr>
          <w:p w14:paraId="0FBF854A" w14:textId="6D86ADB3" w:rsidR="00035CC7" w:rsidRDefault="00035CC7" w:rsidP="006A544A">
            <w:pPr>
              <w:pStyle w:val="Unformatted"/>
              <w:rPr>
                <w:sz w:val="24"/>
              </w:rPr>
            </w:pPr>
            <w:r>
              <w:rPr>
                <w:sz w:val="24"/>
              </w:rPr>
              <w:t>Prabhu Selvarajan, Optum</w:t>
            </w:r>
          </w:p>
        </w:tc>
        <w:tc>
          <w:tcPr>
            <w:tcW w:w="3682" w:type="dxa"/>
          </w:tcPr>
          <w:p w14:paraId="41692C4B" w14:textId="25A8A3A4" w:rsidR="00035CC7" w:rsidRDefault="00035CC7" w:rsidP="006A544A">
            <w:pPr>
              <w:pStyle w:val="Unformatted"/>
              <w:rPr>
                <w:sz w:val="24"/>
              </w:rPr>
            </w:pPr>
            <w:r>
              <w:rPr>
                <w:sz w:val="24"/>
              </w:rPr>
              <w:t>R26 and Infrastruture updates</w:t>
            </w:r>
          </w:p>
        </w:tc>
      </w:tr>
      <w:tr w:rsidR="00616A16" w:rsidRPr="000F22B9" w14:paraId="0AAD08F2" w14:textId="77777777" w:rsidTr="006A544A">
        <w:trPr>
          <w:jc w:val="center"/>
        </w:trPr>
        <w:tc>
          <w:tcPr>
            <w:tcW w:w="1034" w:type="dxa"/>
          </w:tcPr>
          <w:p w14:paraId="2B27D2CC" w14:textId="70B82DC6" w:rsidR="00616A16" w:rsidRDefault="00616A16" w:rsidP="00616A16">
            <w:pPr>
              <w:pStyle w:val="Unformatted"/>
              <w:rPr>
                <w:sz w:val="24"/>
                <w:szCs w:val="24"/>
              </w:rPr>
            </w:pPr>
            <w:r>
              <w:rPr>
                <w:sz w:val="24"/>
                <w:szCs w:val="24"/>
              </w:rPr>
              <w:t>5.1</w:t>
            </w:r>
          </w:p>
        </w:tc>
        <w:tc>
          <w:tcPr>
            <w:tcW w:w="1563" w:type="dxa"/>
          </w:tcPr>
          <w:p w14:paraId="31CE9548" w14:textId="62FEF66F" w:rsidR="00616A16" w:rsidRDefault="00616A16" w:rsidP="00616A16">
            <w:pPr>
              <w:pStyle w:val="Unformatted"/>
              <w:rPr>
                <w:sz w:val="24"/>
              </w:rPr>
            </w:pPr>
            <w:r>
              <w:rPr>
                <w:sz w:val="24"/>
              </w:rPr>
              <w:t>10/5/2022</w:t>
            </w:r>
          </w:p>
        </w:tc>
        <w:tc>
          <w:tcPr>
            <w:tcW w:w="2190" w:type="dxa"/>
          </w:tcPr>
          <w:p w14:paraId="5D41B555" w14:textId="61E3DCCC" w:rsidR="00616A16" w:rsidRDefault="00616A16" w:rsidP="00616A16">
            <w:pPr>
              <w:pStyle w:val="Unformatted"/>
              <w:rPr>
                <w:sz w:val="24"/>
              </w:rPr>
            </w:pPr>
            <w:r>
              <w:rPr>
                <w:sz w:val="24"/>
              </w:rPr>
              <w:t>Prabhu Selvarajan, Optum</w:t>
            </w:r>
          </w:p>
        </w:tc>
        <w:tc>
          <w:tcPr>
            <w:tcW w:w="3682" w:type="dxa"/>
          </w:tcPr>
          <w:p w14:paraId="3CD67757" w14:textId="2C7A0247" w:rsidR="00616A16" w:rsidRDefault="00616A16" w:rsidP="00616A16">
            <w:pPr>
              <w:pStyle w:val="Unformatted"/>
              <w:rPr>
                <w:sz w:val="24"/>
              </w:rPr>
            </w:pPr>
            <w:r>
              <w:rPr>
                <w:sz w:val="24"/>
              </w:rPr>
              <w:t>v5.0 comment updates</w:t>
            </w:r>
          </w:p>
        </w:tc>
      </w:tr>
      <w:tr w:rsidR="001D0ED5" w:rsidRPr="000F22B9" w14:paraId="13CABB16" w14:textId="77777777" w:rsidTr="006A544A">
        <w:trPr>
          <w:jc w:val="center"/>
        </w:trPr>
        <w:tc>
          <w:tcPr>
            <w:tcW w:w="1034" w:type="dxa"/>
          </w:tcPr>
          <w:p w14:paraId="1134105F" w14:textId="15CF7803" w:rsidR="001D0ED5" w:rsidRDefault="001D0ED5" w:rsidP="001D0ED5">
            <w:pPr>
              <w:pStyle w:val="Unformatted"/>
              <w:rPr>
                <w:sz w:val="24"/>
                <w:szCs w:val="24"/>
              </w:rPr>
            </w:pPr>
            <w:r>
              <w:rPr>
                <w:sz w:val="24"/>
                <w:szCs w:val="24"/>
              </w:rPr>
              <w:t>5.2</w:t>
            </w:r>
          </w:p>
        </w:tc>
        <w:tc>
          <w:tcPr>
            <w:tcW w:w="1563" w:type="dxa"/>
          </w:tcPr>
          <w:p w14:paraId="1564CE9A" w14:textId="46F6E3AC" w:rsidR="001D0ED5" w:rsidRDefault="001D0ED5" w:rsidP="001D0ED5">
            <w:pPr>
              <w:pStyle w:val="Unformatted"/>
              <w:rPr>
                <w:sz w:val="24"/>
              </w:rPr>
            </w:pPr>
            <w:r>
              <w:rPr>
                <w:sz w:val="24"/>
              </w:rPr>
              <w:t>10/</w:t>
            </w:r>
            <w:r w:rsidR="005A1F49">
              <w:rPr>
                <w:sz w:val="24"/>
              </w:rPr>
              <w:t>20</w:t>
            </w:r>
            <w:r>
              <w:rPr>
                <w:sz w:val="24"/>
              </w:rPr>
              <w:t>/2022</w:t>
            </w:r>
          </w:p>
        </w:tc>
        <w:tc>
          <w:tcPr>
            <w:tcW w:w="2190" w:type="dxa"/>
          </w:tcPr>
          <w:p w14:paraId="5756A55D" w14:textId="7A87FCCD" w:rsidR="001D0ED5" w:rsidRDefault="001D0ED5" w:rsidP="001D0ED5">
            <w:pPr>
              <w:pStyle w:val="Unformatted"/>
              <w:rPr>
                <w:sz w:val="24"/>
              </w:rPr>
            </w:pPr>
            <w:r>
              <w:rPr>
                <w:sz w:val="24"/>
              </w:rPr>
              <w:t>Prabhu Selvarajan, Optum</w:t>
            </w:r>
          </w:p>
        </w:tc>
        <w:tc>
          <w:tcPr>
            <w:tcW w:w="3682" w:type="dxa"/>
          </w:tcPr>
          <w:p w14:paraId="3212BC33" w14:textId="4D28C8E7" w:rsidR="001D0ED5" w:rsidRDefault="001D0ED5" w:rsidP="001D0ED5">
            <w:pPr>
              <w:pStyle w:val="Unformatted"/>
              <w:rPr>
                <w:sz w:val="24"/>
              </w:rPr>
            </w:pPr>
            <w:r>
              <w:rPr>
                <w:sz w:val="24"/>
              </w:rPr>
              <w:t>v5.1 comment updates</w:t>
            </w:r>
          </w:p>
        </w:tc>
      </w:tr>
      <w:tr w:rsidR="002B1E99" w:rsidRPr="000F22B9" w14:paraId="41B7F8C4" w14:textId="77777777" w:rsidTr="006A544A">
        <w:trPr>
          <w:jc w:val="center"/>
        </w:trPr>
        <w:tc>
          <w:tcPr>
            <w:tcW w:w="1034" w:type="dxa"/>
          </w:tcPr>
          <w:p w14:paraId="6F417CE3" w14:textId="0C7314D3" w:rsidR="002B1E99" w:rsidRDefault="002B1E99" w:rsidP="002B1E99">
            <w:pPr>
              <w:pStyle w:val="Unformatted"/>
              <w:rPr>
                <w:sz w:val="24"/>
                <w:szCs w:val="24"/>
              </w:rPr>
            </w:pPr>
            <w:r>
              <w:rPr>
                <w:sz w:val="24"/>
                <w:szCs w:val="24"/>
              </w:rPr>
              <w:t>5.3</w:t>
            </w:r>
          </w:p>
        </w:tc>
        <w:tc>
          <w:tcPr>
            <w:tcW w:w="1563" w:type="dxa"/>
          </w:tcPr>
          <w:p w14:paraId="3E611158" w14:textId="0F30B623" w:rsidR="002B1E99" w:rsidRDefault="002B1E99" w:rsidP="002B1E99">
            <w:pPr>
              <w:pStyle w:val="Unformatted"/>
              <w:rPr>
                <w:sz w:val="24"/>
              </w:rPr>
            </w:pPr>
            <w:r>
              <w:rPr>
                <w:sz w:val="24"/>
              </w:rPr>
              <w:t>6/15/2023</w:t>
            </w:r>
          </w:p>
        </w:tc>
        <w:tc>
          <w:tcPr>
            <w:tcW w:w="2190" w:type="dxa"/>
          </w:tcPr>
          <w:p w14:paraId="2CE320A1" w14:textId="623A2865" w:rsidR="002B1E99" w:rsidRDefault="002B1E99" w:rsidP="002B1E99">
            <w:pPr>
              <w:pStyle w:val="Unformatted"/>
              <w:rPr>
                <w:sz w:val="24"/>
              </w:rPr>
            </w:pPr>
            <w:r>
              <w:rPr>
                <w:sz w:val="24"/>
              </w:rPr>
              <w:t>Prabhu Selvarajan, Optum</w:t>
            </w:r>
          </w:p>
        </w:tc>
        <w:tc>
          <w:tcPr>
            <w:tcW w:w="3682" w:type="dxa"/>
          </w:tcPr>
          <w:p w14:paraId="20679B27" w14:textId="1716E3B4" w:rsidR="002B1E99" w:rsidRDefault="002B1E99" w:rsidP="002B1E99">
            <w:pPr>
              <w:pStyle w:val="Unformatted"/>
              <w:rPr>
                <w:sz w:val="24"/>
              </w:rPr>
            </w:pPr>
            <w:r>
              <w:rPr>
                <w:sz w:val="24"/>
              </w:rPr>
              <w:t>R27 updates</w:t>
            </w:r>
          </w:p>
        </w:tc>
      </w:tr>
      <w:tr w:rsidR="00161724" w:rsidRPr="000F22B9" w14:paraId="25FBD959" w14:textId="77777777" w:rsidTr="006A544A">
        <w:trPr>
          <w:jc w:val="center"/>
        </w:trPr>
        <w:tc>
          <w:tcPr>
            <w:tcW w:w="1034" w:type="dxa"/>
          </w:tcPr>
          <w:p w14:paraId="2870BFE0" w14:textId="11A20EA5" w:rsidR="00161724" w:rsidRDefault="00161724" w:rsidP="00161724">
            <w:pPr>
              <w:pStyle w:val="Unformatted"/>
              <w:rPr>
                <w:sz w:val="24"/>
                <w:szCs w:val="24"/>
              </w:rPr>
            </w:pPr>
            <w:r>
              <w:rPr>
                <w:sz w:val="24"/>
                <w:szCs w:val="24"/>
              </w:rPr>
              <w:t>5.4</w:t>
            </w:r>
          </w:p>
        </w:tc>
        <w:tc>
          <w:tcPr>
            <w:tcW w:w="1563" w:type="dxa"/>
          </w:tcPr>
          <w:p w14:paraId="087DAA41" w14:textId="7FB73DAE" w:rsidR="00161724" w:rsidRDefault="00161724" w:rsidP="00161724">
            <w:pPr>
              <w:pStyle w:val="Unformatted"/>
              <w:rPr>
                <w:sz w:val="24"/>
              </w:rPr>
            </w:pPr>
            <w:r>
              <w:rPr>
                <w:sz w:val="24"/>
              </w:rPr>
              <w:t>9/18/2023</w:t>
            </w:r>
          </w:p>
        </w:tc>
        <w:tc>
          <w:tcPr>
            <w:tcW w:w="2190" w:type="dxa"/>
          </w:tcPr>
          <w:p w14:paraId="57F923BA" w14:textId="623C63E0" w:rsidR="00161724" w:rsidRDefault="00161724" w:rsidP="00161724">
            <w:pPr>
              <w:pStyle w:val="Unformatted"/>
              <w:rPr>
                <w:sz w:val="24"/>
              </w:rPr>
            </w:pPr>
            <w:r>
              <w:rPr>
                <w:sz w:val="24"/>
              </w:rPr>
              <w:t>Prabhu Selvarajan, Optum</w:t>
            </w:r>
          </w:p>
        </w:tc>
        <w:tc>
          <w:tcPr>
            <w:tcW w:w="3682" w:type="dxa"/>
          </w:tcPr>
          <w:p w14:paraId="0BDC858B" w14:textId="41F8C737" w:rsidR="00161724" w:rsidRDefault="00161724" w:rsidP="00161724">
            <w:pPr>
              <w:pStyle w:val="Unformatted"/>
              <w:rPr>
                <w:sz w:val="24"/>
              </w:rPr>
            </w:pPr>
            <w:r>
              <w:rPr>
                <w:sz w:val="24"/>
              </w:rPr>
              <w:t>R28 updates</w:t>
            </w:r>
          </w:p>
        </w:tc>
      </w:tr>
      <w:tr w:rsidR="008E0A3B" w:rsidRPr="000F22B9" w14:paraId="7E032260" w14:textId="77777777" w:rsidTr="006A544A">
        <w:trPr>
          <w:jc w:val="center"/>
        </w:trPr>
        <w:tc>
          <w:tcPr>
            <w:tcW w:w="1034" w:type="dxa"/>
          </w:tcPr>
          <w:p w14:paraId="710D5D81" w14:textId="75EE73B3" w:rsidR="008E0A3B" w:rsidRDefault="008E0A3B" w:rsidP="008E0A3B">
            <w:pPr>
              <w:pStyle w:val="Unformatted"/>
              <w:rPr>
                <w:sz w:val="24"/>
                <w:szCs w:val="24"/>
              </w:rPr>
            </w:pPr>
            <w:r>
              <w:rPr>
                <w:sz w:val="24"/>
                <w:szCs w:val="24"/>
              </w:rPr>
              <w:t>5.5</w:t>
            </w:r>
          </w:p>
        </w:tc>
        <w:tc>
          <w:tcPr>
            <w:tcW w:w="1563" w:type="dxa"/>
          </w:tcPr>
          <w:p w14:paraId="28C91FCA" w14:textId="02865ADF" w:rsidR="008E0A3B" w:rsidRDefault="008E0A3B" w:rsidP="008E0A3B">
            <w:pPr>
              <w:pStyle w:val="Unformatted"/>
              <w:rPr>
                <w:sz w:val="24"/>
              </w:rPr>
            </w:pPr>
            <w:r>
              <w:rPr>
                <w:sz w:val="24"/>
              </w:rPr>
              <w:t>10/3/2023</w:t>
            </w:r>
          </w:p>
        </w:tc>
        <w:tc>
          <w:tcPr>
            <w:tcW w:w="2190" w:type="dxa"/>
          </w:tcPr>
          <w:p w14:paraId="46D56106" w14:textId="1524E4CA" w:rsidR="008E0A3B" w:rsidRDefault="008E0A3B" w:rsidP="008E0A3B">
            <w:pPr>
              <w:pStyle w:val="Unformatted"/>
              <w:rPr>
                <w:sz w:val="24"/>
              </w:rPr>
            </w:pPr>
            <w:r>
              <w:rPr>
                <w:sz w:val="24"/>
              </w:rPr>
              <w:t>Prabhu Selvarajan, Optum</w:t>
            </w:r>
          </w:p>
        </w:tc>
        <w:tc>
          <w:tcPr>
            <w:tcW w:w="3682" w:type="dxa"/>
          </w:tcPr>
          <w:p w14:paraId="02F7F874" w14:textId="33C0D4CB" w:rsidR="008E0A3B" w:rsidRDefault="008E0A3B" w:rsidP="008E0A3B">
            <w:pPr>
              <w:pStyle w:val="Unformatted"/>
              <w:rPr>
                <w:sz w:val="24"/>
              </w:rPr>
            </w:pPr>
            <w:r>
              <w:rPr>
                <w:sz w:val="24"/>
              </w:rPr>
              <w:t>V5</w:t>
            </w:r>
            <w:r w:rsidR="00D27E03">
              <w:rPr>
                <w:sz w:val="24"/>
              </w:rPr>
              <w:t>.</w:t>
            </w:r>
            <w:r>
              <w:rPr>
                <w:sz w:val="24"/>
              </w:rPr>
              <w:t>4 comment updates</w:t>
            </w:r>
          </w:p>
        </w:tc>
      </w:tr>
      <w:tr w:rsidR="00CC046B" w:rsidRPr="000F22B9" w14:paraId="79833591" w14:textId="77777777" w:rsidTr="006A544A">
        <w:trPr>
          <w:jc w:val="center"/>
        </w:trPr>
        <w:tc>
          <w:tcPr>
            <w:tcW w:w="1034" w:type="dxa"/>
          </w:tcPr>
          <w:p w14:paraId="632E6283" w14:textId="38063D1E" w:rsidR="00CC046B" w:rsidRDefault="00CC046B" w:rsidP="00CC046B">
            <w:pPr>
              <w:pStyle w:val="Unformatted"/>
              <w:rPr>
                <w:sz w:val="24"/>
                <w:szCs w:val="24"/>
              </w:rPr>
            </w:pPr>
            <w:r>
              <w:rPr>
                <w:sz w:val="24"/>
                <w:szCs w:val="24"/>
              </w:rPr>
              <w:t>6.0</w:t>
            </w:r>
          </w:p>
        </w:tc>
        <w:tc>
          <w:tcPr>
            <w:tcW w:w="1563" w:type="dxa"/>
          </w:tcPr>
          <w:p w14:paraId="058620D2" w14:textId="4556AED3" w:rsidR="00CC046B" w:rsidRDefault="00CC046B" w:rsidP="00CC046B">
            <w:pPr>
              <w:pStyle w:val="Unformatted"/>
              <w:rPr>
                <w:sz w:val="24"/>
              </w:rPr>
            </w:pPr>
            <w:r>
              <w:rPr>
                <w:sz w:val="24"/>
              </w:rPr>
              <w:t>6/20/2024</w:t>
            </w:r>
          </w:p>
        </w:tc>
        <w:tc>
          <w:tcPr>
            <w:tcW w:w="2190" w:type="dxa"/>
          </w:tcPr>
          <w:p w14:paraId="05A5DAFB" w14:textId="55B9997E" w:rsidR="00CC046B" w:rsidRDefault="00CC046B" w:rsidP="00CC046B">
            <w:pPr>
              <w:pStyle w:val="Unformatted"/>
              <w:rPr>
                <w:sz w:val="24"/>
              </w:rPr>
            </w:pPr>
            <w:r>
              <w:rPr>
                <w:sz w:val="24"/>
              </w:rPr>
              <w:t>Prabhu Selvarajan, Optum</w:t>
            </w:r>
          </w:p>
        </w:tc>
        <w:tc>
          <w:tcPr>
            <w:tcW w:w="3682" w:type="dxa"/>
          </w:tcPr>
          <w:p w14:paraId="46CE759F" w14:textId="4128DC04" w:rsidR="00CC046B" w:rsidRDefault="00CC046B" w:rsidP="00CC046B">
            <w:pPr>
              <w:pStyle w:val="Unformatted"/>
              <w:rPr>
                <w:sz w:val="24"/>
              </w:rPr>
            </w:pPr>
            <w:r>
              <w:rPr>
                <w:sz w:val="24"/>
              </w:rPr>
              <w:t>R29 updates</w:t>
            </w:r>
          </w:p>
        </w:tc>
      </w:tr>
      <w:tr w:rsidR="00995DBD" w:rsidRPr="000F22B9" w14:paraId="23B294E5" w14:textId="77777777" w:rsidTr="006A544A">
        <w:trPr>
          <w:jc w:val="center"/>
        </w:trPr>
        <w:tc>
          <w:tcPr>
            <w:tcW w:w="1034" w:type="dxa"/>
          </w:tcPr>
          <w:p w14:paraId="1CC0D4F9" w14:textId="13C003C1" w:rsidR="00995DBD" w:rsidRDefault="00995DBD" w:rsidP="00995DBD">
            <w:pPr>
              <w:pStyle w:val="Unformatted"/>
              <w:rPr>
                <w:sz w:val="24"/>
                <w:szCs w:val="24"/>
              </w:rPr>
            </w:pPr>
            <w:r>
              <w:rPr>
                <w:sz w:val="24"/>
                <w:szCs w:val="24"/>
              </w:rPr>
              <w:t>6.1</w:t>
            </w:r>
          </w:p>
        </w:tc>
        <w:tc>
          <w:tcPr>
            <w:tcW w:w="1563" w:type="dxa"/>
          </w:tcPr>
          <w:p w14:paraId="2CB7290D" w14:textId="1CAAB86D" w:rsidR="00995DBD" w:rsidRDefault="00995DBD" w:rsidP="00995DBD">
            <w:pPr>
              <w:pStyle w:val="Unformatted"/>
              <w:rPr>
                <w:sz w:val="24"/>
              </w:rPr>
            </w:pPr>
            <w:r>
              <w:rPr>
                <w:sz w:val="24"/>
              </w:rPr>
              <w:t>7/2/2024</w:t>
            </w:r>
          </w:p>
        </w:tc>
        <w:tc>
          <w:tcPr>
            <w:tcW w:w="2190" w:type="dxa"/>
          </w:tcPr>
          <w:p w14:paraId="09AEB456" w14:textId="470D3ADA" w:rsidR="00995DBD" w:rsidRDefault="00995DBD" w:rsidP="00995DBD">
            <w:pPr>
              <w:pStyle w:val="Unformatted"/>
              <w:rPr>
                <w:sz w:val="24"/>
              </w:rPr>
            </w:pPr>
            <w:r>
              <w:rPr>
                <w:sz w:val="24"/>
              </w:rPr>
              <w:t>Prabhu Selvarajan, Optum</w:t>
            </w:r>
          </w:p>
        </w:tc>
        <w:tc>
          <w:tcPr>
            <w:tcW w:w="3682" w:type="dxa"/>
          </w:tcPr>
          <w:p w14:paraId="0E490E34" w14:textId="6DC411CC" w:rsidR="00995DBD" w:rsidRDefault="00995DBD" w:rsidP="00995DBD">
            <w:pPr>
              <w:pStyle w:val="Unformatted"/>
              <w:rPr>
                <w:sz w:val="24"/>
              </w:rPr>
            </w:pPr>
            <w:r>
              <w:rPr>
                <w:sz w:val="24"/>
              </w:rPr>
              <w:t>V6.0 comment updates</w:t>
            </w:r>
          </w:p>
        </w:tc>
      </w:tr>
      <w:tr w:rsidR="003544A0" w:rsidRPr="000F22B9" w14:paraId="59075B4D" w14:textId="77777777" w:rsidTr="006A544A">
        <w:trPr>
          <w:jc w:val="center"/>
        </w:trPr>
        <w:tc>
          <w:tcPr>
            <w:tcW w:w="1034" w:type="dxa"/>
          </w:tcPr>
          <w:p w14:paraId="4DFF3253" w14:textId="1F904EC7" w:rsidR="003544A0" w:rsidRDefault="003544A0" w:rsidP="003544A0">
            <w:pPr>
              <w:pStyle w:val="Unformatted"/>
              <w:rPr>
                <w:sz w:val="24"/>
                <w:szCs w:val="24"/>
              </w:rPr>
            </w:pPr>
            <w:r>
              <w:rPr>
                <w:sz w:val="24"/>
                <w:szCs w:val="24"/>
              </w:rPr>
              <w:t>6.2</w:t>
            </w:r>
          </w:p>
        </w:tc>
        <w:tc>
          <w:tcPr>
            <w:tcW w:w="1563" w:type="dxa"/>
          </w:tcPr>
          <w:p w14:paraId="523A726B" w14:textId="60BE7C87" w:rsidR="003544A0" w:rsidRDefault="003544A0" w:rsidP="003544A0">
            <w:pPr>
              <w:pStyle w:val="Unformatted"/>
              <w:rPr>
                <w:sz w:val="24"/>
              </w:rPr>
            </w:pPr>
            <w:r>
              <w:rPr>
                <w:sz w:val="24"/>
              </w:rPr>
              <w:t>11/25/2024</w:t>
            </w:r>
          </w:p>
        </w:tc>
        <w:tc>
          <w:tcPr>
            <w:tcW w:w="2190" w:type="dxa"/>
          </w:tcPr>
          <w:p w14:paraId="27444BAA" w14:textId="7328668B" w:rsidR="003544A0" w:rsidRDefault="003544A0" w:rsidP="003544A0">
            <w:pPr>
              <w:pStyle w:val="Unformatted"/>
              <w:rPr>
                <w:sz w:val="24"/>
              </w:rPr>
            </w:pPr>
            <w:r>
              <w:rPr>
                <w:sz w:val="24"/>
              </w:rPr>
              <w:t>Prabhu Selvarajan, Optum</w:t>
            </w:r>
          </w:p>
        </w:tc>
        <w:tc>
          <w:tcPr>
            <w:tcW w:w="3682" w:type="dxa"/>
          </w:tcPr>
          <w:p w14:paraId="0217759B" w14:textId="25609494" w:rsidR="003544A0" w:rsidRDefault="003544A0" w:rsidP="003544A0">
            <w:pPr>
              <w:pStyle w:val="Unformatted"/>
              <w:rPr>
                <w:sz w:val="24"/>
              </w:rPr>
            </w:pPr>
            <w:r>
              <w:rPr>
                <w:sz w:val="24"/>
              </w:rPr>
              <w:t>R30 updates</w:t>
            </w:r>
          </w:p>
        </w:tc>
      </w:tr>
      <w:tr w:rsidR="006F328C" w:rsidRPr="000F22B9" w14:paraId="2540DD4C" w14:textId="77777777" w:rsidTr="006A544A">
        <w:trPr>
          <w:jc w:val="center"/>
          <w:ins w:id="7" w:author="Selvarajan, Prabhu" w:date="2024-12-16T15:11:00Z"/>
        </w:trPr>
        <w:tc>
          <w:tcPr>
            <w:tcW w:w="1034" w:type="dxa"/>
          </w:tcPr>
          <w:p w14:paraId="77253DF7" w14:textId="703C8CF4" w:rsidR="006F328C" w:rsidRDefault="006F328C" w:rsidP="006F328C">
            <w:pPr>
              <w:pStyle w:val="Unformatted"/>
              <w:rPr>
                <w:ins w:id="8" w:author="Selvarajan, Prabhu" w:date="2024-12-16T15:11:00Z" w16du:dateUtc="2024-12-16T20:11:00Z"/>
                <w:sz w:val="24"/>
                <w:szCs w:val="24"/>
              </w:rPr>
            </w:pPr>
            <w:ins w:id="9" w:author="Selvarajan, Prabhu" w:date="2024-12-16T15:11:00Z" w16du:dateUtc="2024-12-16T20:11:00Z">
              <w:r>
                <w:rPr>
                  <w:sz w:val="24"/>
                  <w:szCs w:val="24"/>
                </w:rPr>
                <w:t>6.3</w:t>
              </w:r>
            </w:ins>
          </w:p>
        </w:tc>
        <w:tc>
          <w:tcPr>
            <w:tcW w:w="1563" w:type="dxa"/>
          </w:tcPr>
          <w:p w14:paraId="6AC72CA1" w14:textId="25050CBA" w:rsidR="006F328C" w:rsidRDefault="006F328C" w:rsidP="006F328C">
            <w:pPr>
              <w:pStyle w:val="Unformatted"/>
              <w:rPr>
                <w:ins w:id="10" w:author="Selvarajan, Prabhu" w:date="2024-12-16T15:11:00Z" w16du:dateUtc="2024-12-16T20:11:00Z"/>
                <w:sz w:val="24"/>
              </w:rPr>
            </w:pPr>
            <w:ins w:id="11" w:author="Selvarajan, Prabhu" w:date="2024-12-16T15:11:00Z" w16du:dateUtc="2024-12-16T20:11:00Z">
              <w:r>
                <w:rPr>
                  <w:sz w:val="24"/>
                </w:rPr>
                <w:t>12/16/2024</w:t>
              </w:r>
            </w:ins>
          </w:p>
        </w:tc>
        <w:tc>
          <w:tcPr>
            <w:tcW w:w="2190" w:type="dxa"/>
          </w:tcPr>
          <w:p w14:paraId="76081F16" w14:textId="19B4A369" w:rsidR="006F328C" w:rsidRDefault="006F328C" w:rsidP="006F328C">
            <w:pPr>
              <w:pStyle w:val="Unformatted"/>
              <w:rPr>
                <w:ins w:id="12" w:author="Selvarajan, Prabhu" w:date="2024-12-16T15:11:00Z" w16du:dateUtc="2024-12-16T20:11:00Z"/>
                <w:sz w:val="24"/>
              </w:rPr>
            </w:pPr>
            <w:ins w:id="13" w:author="Selvarajan, Prabhu" w:date="2024-12-16T15:11:00Z" w16du:dateUtc="2024-12-16T20:11:00Z">
              <w:r>
                <w:rPr>
                  <w:sz w:val="24"/>
                </w:rPr>
                <w:t>Prabhu Selvarajan, Optum</w:t>
              </w:r>
            </w:ins>
          </w:p>
        </w:tc>
        <w:tc>
          <w:tcPr>
            <w:tcW w:w="3682" w:type="dxa"/>
          </w:tcPr>
          <w:p w14:paraId="309D7FE9" w14:textId="37F13804" w:rsidR="006F328C" w:rsidRDefault="006F328C" w:rsidP="006F328C">
            <w:pPr>
              <w:pStyle w:val="Unformatted"/>
              <w:rPr>
                <w:ins w:id="14" w:author="Selvarajan, Prabhu" w:date="2024-12-16T15:11:00Z" w16du:dateUtc="2024-12-16T20:11:00Z"/>
                <w:sz w:val="24"/>
              </w:rPr>
            </w:pPr>
            <w:ins w:id="15" w:author="Selvarajan, Prabhu" w:date="2024-12-16T15:11:00Z" w16du:dateUtc="2024-12-16T20:11:00Z">
              <w:r>
                <w:rPr>
                  <w:sz w:val="24"/>
                </w:rPr>
                <w:t>V6.2 comment updates</w:t>
              </w:r>
            </w:ins>
          </w:p>
        </w:tc>
      </w:tr>
    </w:tbl>
    <w:p w14:paraId="5C28D037" w14:textId="77777777" w:rsidR="006A544A" w:rsidRDefault="006A544A" w:rsidP="00C81724">
      <w:pPr>
        <w:pStyle w:val="DateModified"/>
      </w:pPr>
    </w:p>
    <w:p w14:paraId="3959D101" w14:textId="51B65D5E" w:rsidR="006E3DF4" w:rsidRDefault="006E3DF4" w:rsidP="00C81724">
      <w:pPr>
        <w:pStyle w:val="DateModified"/>
      </w:pPr>
      <w:r w:rsidRPr="000F22B9">
        <w:t xml:space="preserve">LIST OF </w:t>
      </w:r>
      <w:r>
        <w:t>RELEASE CHANGES</w:t>
      </w:r>
    </w:p>
    <w:p w14:paraId="45B3EFD3" w14:textId="77777777" w:rsidR="006E3DF4" w:rsidRDefault="006E3DF4" w:rsidP="006E3DF4">
      <w:pPr>
        <w:pStyle w:val="Header"/>
        <w:jc w:val="center"/>
        <w:rPr>
          <w:szCs w:val="24"/>
        </w:rPr>
      </w:pPr>
    </w:p>
    <w:tbl>
      <w:tblPr>
        <w:tblStyle w:val="TableGrid"/>
        <w:tblW w:w="9378" w:type="dxa"/>
        <w:tblLayout w:type="fixed"/>
        <w:tblLook w:val="04A0" w:firstRow="1" w:lastRow="0" w:firstColumn="1" w:lastColumn="0" w:noHBand="0" w:noVBand="1"/>
      </w:tblPr>
      <w:tblGrid>
        <w:gridCol w:w="468"/>
        <w:gridCol w:w="2586"/>
        <w:gridCol w:w="834"/>
        <w:gridCol w:w="5490"/>
      </w:tblGrid>
      <w:tr w:rsidR="00342616" w:rsidRPr="00D26D6C" w14:paraId="5A76C3BD" w14:textId="77777777" w:rsidTr="00777E9E">
        <w:tc>
          <w:tcPr>
            <w:tcW w:w="468" w:type="dxa"/>
            <w:shd w:val="clear" w:color="auto" w:fill="F2F2F2" w:themeFill="background1" w:themeFillShade="F2"/>
          </w:tcPr>
          <w:p w14:paraId="2304510A" w14:textId="77777777" w:rsidR="00342616" w:rsidRPr="00D26D6C" w:rsidRDefault="00342616" w:rsidP="006E3DF4">
            <w:pPr>
              <w:pStyle w:val="Header"/>
              <w:jc w:val="center"/>
              <w:rPr>
                <w:b/>
                <w:szCs w:val="24"/>
              </w:rPr>
            </w:pPr>
            <w:r w:rsidRPr="00D26D6C">
              <w:rPr>
                <w:b/>
                <w:szCs w:val="24"/>
              </w:rPr>
              <w:t>#</w:t>
            </w:r>
          </w:p>
        </w:tc>
        <w:tc>
          <w:tcPr>
            <w:tcW w:w="2586" w:type="dxa"/>
            <w:shd w:val="clear" w:color="auto" w:fill="F2F2F2" w:themeFill="background1" w:themeFillShade="F2"/>
          </w:tcPr>
          <w:p w14:paraId="77A5A8DF" w14:textId="77777777" w:rsidR="00342616" w:rsidRPr="00D26D6C" w:rsidRDefault="00342616" w:rsidP="006E3DF4">
            <w:pPr>
              <w:pStyle w:val="Header"/>
              <w:jc w:val="center"/>
              <w:rPr>
                <w:b/>
                <w:szCs w:val="24"/>
              </w:rPr>
            </w:pPr>
            <w:r w:rsidRPr="00D26D6C">
              <w:rPr>
                <w:b/>
                <w:szCs w:val="24"/>
              </w:rPr>
              <w:t>Section</w:t>
            </w:r>
          </w:p>
        </w:tc>
        <w:tc>
          <w:tcPr>
            <w:tcW w:w="834" w:type="dxa"/>
            <w:shd w:val="clear" w:color="auto" w:fill="F2F2F2" w:themeFill="background1" w:themeFillShade="F2"/>
          </w:tcPr>
          <w:p w14:paraId="294C74B7" w14:textId="77777777" w:rsidR="00342616" w:rsidRPr="00D26D6C" w:rsidRDefault="00342616" w:rsidP="006E3DF4">
            <w:pPr>
              <w:pStyle w:val="Header"/>
              <w:jc w:val="center"/>
              <w:rPr>
                <w:b/>
                <w:szCs w:val="24"/>
              </w:rPr>
            </w:pPr>
            <w:r>
              <w:rPr>
                <w:b/>
                <w:szCs w:val="24"/>
              </w:rPr>
              <w:t>P</w:t>
            </w:r>
            <w:r w:rsidR="000B2E5B">
              <w:rPr>
                <w:b/>
                <w:szCs w:val="24"/>
              </w:rPr>
              <w:t>a</w:t>
            </w:r>
            <w:r w:rsidRPr="00D26D6C">
              <w:rPr>
                <w:b/>
                <w:szCs w:val="24"/>
              </w:rPr>
              <w:t>g</w:t>
            </w:r>
            <w:r w:rsidR="000B2E5B">
              <w:rPr>
                <w:b/>
                <w:szCs w:val="24"/>
              </w:rPr>
              <w:t>e</w:t>
            </w:r>
            <w:r>
              <w:rPr>
                <w:b/>
                <w:szCs w:val="24"/>
              </w:rPr>
              <w:t>#</w:t>
            </w:r>
          </w:p>
        </w:tc>
        <w:tc>
          <w:tcPr>
            <w:tcW w:w="5490" w:type="dxa"/>
            <w:shd w:val="clear" w:color="auto" w:fill="F2F2F2" w:themeFill="background1" w:themeFillShade="F2"/>
          </w:tcPr>
          <w:p w14:paraId="75265423" w14:textId="77777777" w:rsidR="00342616" w:rsidRPr="00D26D6C" w:rsidRDefault="00342616" w:rsidP="006E3DF4">
            <w:pPr>
              <w:pStyle w:val="Header"/>
              <w:jc w:val="center"/>
              <w:rPr>
                <w:b/>
                <w:szCs w:val="24"/>
              </w:rPr>
            </w:pPr>
            <w:r w:rsidRPr="00D26D6C">
              <w:rPr>
                <w:b/>
                <w:szCs w:val="24"/>
              </w:rPr>
              <w:t>Description</w:t>
            </w:r>
          </w:p>
        </w:tc>
      </w:tr>
      <w:tr w:rsidR="00B4278F" w:rsidRPr="00D26D6C" w14:paraId="6873919C" w14:textId="77777777" w:rsidTr="00B4278F">
        <w:tc>
          <w:tcPr>
            <w:tcW w:w="468" w:type="dxa"/>
            <w:shd w:val="clear" w:color="auto" w:fill="auto"/>
          </w:tcPr>
          <w:p w14:paraId="194021C6" w14:textId="77777777" w:rsidR="00B4278F" w:rsidRPr="00B4278F" w:rsidRDefault="00B4278F" w:rsidP="006E3DF4">
            <w:pPr>
              <w:pStyle w:val="Header"/>
              <w:jc w:val="center"/>
              <w:rPr>
                <w:bCs/>
                <w:szCs w:val="24"/>
              </w:rPr>
            </w:pPr>
            <w:r>
              <w:rPr>
                <w:bCs/>
                <w:szCs w:val="24"/>
              </w:rPr>
              <w:t>1</w:t>
            </w:r>
          </w:p>
        </w:tc>
        <w:tc>
          <w:tcPr>
            <w:tcW w:w="2586" w:type="dxa"/>
            <w:shd w:val="clear" w:color="auto" w:fill="auto"/>
          </w:tcPr>
          <w:p w14:paraId="4C5C62EC" w14:textId="77777777" w:rsidR="00B4278F" w:rsidRPr="00B4278F" w:rsidRDefault="00B4278F" w:rsidP="00B4278F">
            <w:pPr>
              <w:pStyle w:val="Header"/>
              <w:rPr>
                <w:bCs/>
                <w:szCs w:val="24"/>
              </w:rPr>
            </w:pPr>
            <w:r>
              <w:rPr>
                <w:bCs/>
                <w:szCs w:val="24"/>
              </w:rPr>
              <w:t>No Sections are updated</w:t>
            </w:r>
          </w:p>
        </w:tc>
        <w:tc>
          <w:tcPr>
            <w:tcW w:w="834" w:type="dxa"/>
            <w:shd w:val="clear" w:color="auto" w:fill="auto"/>
          </w:tcPr>
          <w:p w14:paraId="0F4BE834" w14:textId="77777777" w:rsidR="00B4278F" w:rsidRDefault="00B4278F" w:rsidP="006E3DF4">
            <w:pPr>
              <w:pStyle w:val="Header"/>
              <w:jc w:val="center"/>
              <w:rPr>
                <w:b/>
                <w:szCs w:val="24"/>
              </w:rPr>
            </w:pPr>
          </w:p>
        </w:tc>
        <w:tc>
          <w:tcPr>
            <w:tcW w:w="5490" w:type="dxa"/>
            <w:shd w:val="clear" w:color="auto" w:fill="auto"/>
          </w:tcPr>
          <w:p w14:paraId="6E17DF04" w14:textId="77777777" w:rsidR="00B4278F" w:rsidRDefault="00B4278F" w:rsidP="00B4278F">
            <w:pPr>
              <w:pStyle w:val="Header"/>
              <w:rPr>
                <w:bCs/>
                <w:szCs w:val="24"/>
              </w:rPr>
            </w:pPr>
            <w:r>
              <w:rPr>
                <w:bCs/>
                <w:szCs w:val="24"/>
              </w:rPr>
              <w:t>In R23.0 Majority of the infrastructure or software foundation changes are related to</w:t>
            </w:r>
          </w:p>
          <w:p w14:paraId="24D38B46" w14:textId="77777777" w:rsidR="00B4278F" w:rsidRDefault="00B4278F">
            <w:pPr>
              <w:pStyle w:val="Header"/>
              <w:numPr>
                <w:ilvl w:val="0"/>
                <w:numId w:val="64"/>
              </w:numPr>
              <w:rPr>
                <w:bCs/>
                <w:szCs w:val="24"/>
              </w:rPr>
            </w:pPr>
            <w:r>
              <w:rPr>
                <w:bCs/>
                <w:szCs w:val="24"/>
              </w:rPr>
              <w:t>Java Version – moving to Open Java (11)</w:t>
            </w:r>
          </w:p>
          <w:p w14:paraId="6292C8C8" w14:textId="77777777" w:rsidR="00B4278F" w:rsidRDefault="00B4278F">
            <w:pPr>
              <w:pStyle w:val="Header"/>
              <w:numPr>
                <w:ilvl w:val="0"/>
                <w:numId w:val="64"/>
              </w:numPr>
              <w:rPr>
                <w:bCs/>
                <w:szCs w:val="24"/>
              </w:rPr>
            </w:pPr>
            <w:r>
              <w:rPr>
                <w:bCs/>
                <w:szCs w:val="24"/>
              </w:rPr>
              <w:t>Hibernate – A higher version (5.3.10)</w:t>
            </w:r>
          </w:p>
          <w:p w14:paraId="342D7E05" w14:textId="77777777" w:rsidR="00B4278F" w:rsidRDefault="00B4278F">
            <w:pPr>
              <w:pStyle w:val="Header"/>
              <w:numPr>
                <w:ilvl w:val="0"/>
                <w:numId w:val="64"/>
              </w:numPr>
              <w:rPr>
                <w:bCs/>
                <w:szCs w:val="24"/>
              </w:rPr>
            </w:pPr>
            <w:r>
              <w:rPr>
                <w:bCs/>
                <w:szCs w:val="24"/>
              </w:rPr>
              <w:t>JBoss Server – A higher version (EAP 7.2)</w:t>
            </w:r>
          </w:p>
          <w:p w14:paraId="504845BB" w14:textId="77777777" w:rsidR="00B4278F" w:rsidRDefault="00B4278F">
            <w:pPr>
              <w:pStyle w:val="Header"/>
              <w:numPr>
                <w:ilvl w:val="0"/>
                <w:numId w:val="64"/>
              </w:numPr>
              <w:rPr>
                <w:bCs/>
                <w:szCs w:val="24"/>
              </w:rPr>
            </w:pPr>
            <w:r>
              <w:rPr>
                <w:bCs/>
                <w:szCs w:val="24"/>
              </w:rPr>
              <w:t>Spring Framework – A higher version (5.1.8)</w:t>
            </w:r>
          </w:p>
          <w:p w14:paraId="7FA7EE72" w14:textId="77777777" w:rsidR="00B4278F" w:rsidRPr="00B4278F" w:rsidRDefault="00B4278F" w:rsidP="00B4278F">
            <w:pPr>
              <w:pStyle w:val="Header"/>
              <w:rPr>
                <w:bCs/>
                <w:szCs w:val="24"/>
              </w:rPr>
            </w:pPr>
            <w:r>
              <w:rPr>
                <w:bCs/>
                <w:szCs w:val="24"/>
              </w:rPr>
              <w:t>These changes do not affect the architecture but results in a better response time and fixes to defects in the frameworks.</w:t>
            </w:r>
          </w:p>
        </w:tc>
      </w:tr>
      <w:tr w:rsidR="00B4278F" w:rsidRPr="00D26D6C" w14:paraId="14D5FE2A" w14:textId="77777777" w:rsidTr="00B4278F">
        <w:tc>
          <w:tcPr>
            <w:tcW w:w="468" w:type="dxa"/>
            <w:shd w:val="clear" w:color="auto" w:fill="auto"/>
          </w:tcPr>
          <w:p w14:paraId="34A5F3CD" w14:textId="77777777" w:rsidR="00B4278F" w:rsidRDefault="000B2E5B" w:rsidP="006E3DF4">
            <w:pPr>
              <w:pStyle w:val="Header"/>
              <w:jc w:val="center"/>
              <w:rPr>
                <w:bCs/>
                <w:szCs w:val="24"/>
              </w:rPr>
            </w:pPr>
            <w:r>
              <w:rPr>
                <w:bCs/>
                <w:szCs w:val="24"/>
              </w:rPr>
              <w:t>2</w:t>
            </w:r>
          </w:p>
        </w:tc>
        <w:tc>
          <w:tcPr>
            <w:tcW w:w="2586" w:type="dxa"/>
            <w:shd w:val="clear" w:color="auto" w:fill="auto"/>
          </w:tcPr>
          <w:p w14:paraId="5D86C90D" w14:textId="77777777" w:rsidR="00B4278F" w:rsidRDefault="000B2E5B" w:rsidP="00B4278F">
            <w:pPr>
              <w:pStyle w:val="Header"/>
              <w:rPr>
                <w:bCs/>
                <w:szCs w:val="24"/>
              </w:rPr>
            </w:pPr>
            <w:r>
              <w:rPr>
                <w:bCs/>
                <w:szCs w:val="24"/>
              </w:rPr>
              <w:t>No Sections are updated</w:t>
            </w:r>
          </w:p>
        </w:tc>
        <w:tc>
          <w:tcPr>
            <w:tcW w:w="834" w:type="dxa"/>
            <w:shd w:val="clear" w:color="auto" w:fill="auto"/>
          </w:tcPr>
          <w:p w14:paraId="16DBDFCD" w14:textId="77777777" w:rsidR="00B4278F" w:rsidRDefault="00B4278F" w:rsidP="006E3DF4">
            <w:pPr>
              <w:pStyle w:val="Header"/>
              <w:jc w:val="center"/>
              <w:rPr>
                <w:b/>
                <w:szCs w:val="24"/>
              </w:rPr>
            </w:pPr>
          </w:p>
        </w:tc>
        <w:tc>
          <w:tcPr>
            <w:tcW w:w="5490" w:type="dxa"/>
            <w:shd w:val="clear" w:color="auto" w:fill="auto"/>
          </w:tcPr>
          <w:p w14:paraId="0C257A6A" w14:textId="77777777" w:rsidR="00B4278F" w:rsidRDefault="00B4278F" w:rsidP="00B4278F">
            <w:pPr>
              <w:pStyle w:val="Header"/>
              <w:rPr>
                <w:bCs/>
                <w:szCs w:val="24"/>
              </w:rPr>
            </w:pPr>
            <w:r>
              <w:rPr>
                <w:bCs/>
                <w:szCs w:val="24"/>
              </w:rPr>
              <w:t>There are few functional enhancements made in R23.0 and functional changes are captured in FSD, BRD, etc. documents and not in SAD.</w:t>
            </w:r>
          </w:p>
        </w:tc>
      </w:tr>
      <w:tr w:rsidR="00AB6A1E" w:rsidRPr="00D26D6C" w14:paraId="2A69EDDB" w14:textId="77777777" w:rsidTr="00B4278F">
        <w:tc>
          <w:tcPr>
            <w:tcW w:w="468" w:type="dxa"/>
            <w:shd w:val="clear" w:color="auto" w:fill="auto"/>
          </w:tcPr>
          <w:p w14:paraId="708459F0" w14:textId="77777777" w:rsidR="00AB6A1E" w:rsidRDefault="000B2E5B" w:rsidP="006E3DF4">
            <w:pPr>
              <w:pStyle w:val="Header"/>
              <w:jc w:val="center"/>
              <w:rPr>
                <w:bCs/>
                <w:szCs w:val="24"/>
              </w:rPr>
            </w:pPr>
            <w:r>
              <w:rPr>
                <w:bCs/>
                <w:szCs w:val="24"/>
              </w:rPr>
              <w:t>3</w:t>
            </w:r>
          </w:p>
        </w:tc>
        <w:tc>
          <w:tcPr>
            <w:tcW w:w="2586" w:type="dxa"/>
            <w:shd w:val="clear" w:color="auto" w:fill="auto"/>
          </w:tcPr>
          <w:p w14:paraId="207B2D5F" w14:textId="77777777" w:rsidR="00AB6A1E" w:rsidRDefault="000B2E5B" w:rsidP="00B4278F">
            <w:pPr>
              <w:pStyle w:val="Header"/>
              <w:rPr>
                <w:bCs/>
                <w:szCs w:val="24"/>
              </w:rPr>
            </w:pPr>
            <w:hyperlink w:anchor="_Optum_ID_–" w:history="1">
              <w:r w:rsidRPr="000B2E5B">
                <w:rPr>
                  <w:rStyle w:val="Hyperlink"/>
                  <w:bCs/>
                  <w:szCs w:val="24"/>
                </w:rPr>
                <w:t>8.1.5.2</w:t>
              </w:r>
            </w:hyperlink>
          </w:p>
          <w:p w14:paraId="30885F9E" w14:textId="77777777" w:rsidR="000B2E5B" w:rsidRDefault="000B2E5B" w:rsidP="00B4278F">
            <w:pPr>
              <w:pStyle w:val="Header"/>
              <w:rPr>
                <w:bCs/>
                <w:szCs w:val="24"/>
              </w:rPr>
            </w:pPr>
            <w:hyperlink w:anchor="_Additional_Security_Implementation" w:history="1">
              <w:r w:rsidRPr="000B2E5B">
                <w:rPr>
                  <w:rStyle w:val="Hyperlink"/>
                  <w:bCs/>
                  <w:szCs w:val="24"/>
                </w:rPr>
                <w:t>10.3.1</w:t>
              </w:r>
            </w:hyperlink>
          </w:p>
        </w:tc>
        <w:tc>
          <w:tcPr>
            <w:tcW w:w="834" w:type="dxa"/>
            <w:shd w:val="clear" w:color="auto" w:fill="auto"/>
          </w:tcPr>
          <w:p w14:paraId="7AC8FC86" w14:textId="77777777" w:rsidR="00AB6A1E" w:rsidRPr="000B2E5B" w:rsidRDefault="000B2E5B" w:rsidP="000B2E5B">
            <w:pPr>
              <w:pStyle w:val="Header"/>
              <w:rPr>
                <w:bCs/>
                <w:szCs w:val="24"/>
              </w:rPr>
            </w:pPr>
            <w:r w:rsidRPr="000B2E5B">
              <w:rPr>
                <w:bCs/>
                <w:szCs w:val="24"/>
              </w:rPr>
              <w:t xml:space="preserve">45, </w:t>
            </w:r>
            <w:r>
              <w:rPr>
                <w:bCs/>
                <w:szCs w:val="24"/>
              </w:rPr>
              <w:t>78</w:t>
            </w:r>
          </w:p>
        </w:tc>
        <w:tc>
          <w:tcPr>
            <w:tcW w:w="5490" w:type="dxa"/>
            <w:shd w:val="clear" w:color="auto" w:fill="auto"/>
          </w:tcPr>
          <w:p w14:paraId="0B8C8F81" w14:textId="77777777" w:rsidR="00AB6A1E" w:rsidRDefault="00AB6A1E" w:rsidP="00B4278F">
            <w:pPr>
              <w:pStyle w:val="Header"/>
              <w:rPr>
                <w:bCs/>
                <w:szCs w:val="24"/>
              </w:rPr>
            </w:pPr>
            <w:r>
              <w:rPr>
                <w:bCs/>
                <w:szCs w:val="24"/>
              </w:rPr>
              <w:t>There are a couple of references to Spanish language support for Optum ID and those are included here</w:t>
            </w:r>
            <w:r w:rsidR="000B2E5B">
              <w:rPr>
                <w:bCs/>
                <w:szCs w:val="24"/>
              </w:rPr>
              <w:t xml:space="preserve"> and to MFA or multi factor authentication</w:t>
            </w:r>
            <w:r>
              <w:rPr>
                <w:bCs/>
                <w:szCs w:val="24"/>
              </w:rPr>
              <w:t>.</w:t>
            </w:r>
          </w:p>
        </w:tc>
      </w:tr>
      <w:tr w:rsidR="00D338CE" w:rsidRPr="00D26D6C" w14:paraId="7A487D63" w14:textId="77777777" w:rsidTr="00B4278F">
        <w:tc>
          <w:tcPr>
            <w:tcW w:w="468" w:type="dxa"/>
            <w:shd w:val="clear" w:color="auto" w:fill="auto"/>
          </w:tcPr>
          <w:p w14:paraId="3CD6A18E" w14:textId="77777777" w:rsidR="00D338CE" w:rsidRDefault="00D338CE" w:rsidP="006E3DF4">
            <w:pPr>
              <w:pStyle w:val="Header"/>
              <w:jc w:val="center"/>
              <w:rPr>
                <w:bCs/>
                <w:szCs w:val="24"/>
              </w:rPr>
            </w:pPr>
            <w:r>
              <w:rPr>
                <w:bCs/>
                <w:szCs w:val="24"/>
              </w:rPr>
              <w:t>4</w:t>
            </w:r>
          </w:p>
        </w:tc>
        <w:tc>
          <w:tcPr>
            <w:tcW w:w="2586" w:type="dxa"/>
            <w:shd w:val="clear" w:color="auto" w:fill="auto"/>
          </w:tcPr>
          <w:p w14:paraId="1100AADE" w14:textId="77777777" w:rsidR="00D338CE" w:rsidRDefault="00D338CE" w:rsidP="00B4278F">
            <w:pPr>
              <w:pStyle w:val="Header"/>
            </w:pPr>
            <w:hyperlink w:anchor="_Payment_Portal" w:history="1">
              <w:r w:rsidRPr="00330CAB">
                <w:rPr>
                  <w:rStyle w:val="Hyperlink"/>
                </w:rPr>
                <w:t>13.2.1</w:t>
              </w:r>
            </w:hyperlink>
          </w:p>
        </w:tc>
        <w:tc>
          <w:tcPr>
            <w:tcW w:w="834" w:type="dxa"/>
            <w:shd w:val="clear" w:color="auto" w:fill="auto"/>
          </w:tcPr>
          <w:p w14:paraId="61A7B7CD" w14:textId="77777777" w:rsidR="00D338CE" w:rsidRPr="000B2E5B" w:rsidRDefault="00D338CE" w:rsidP="000B2E5B">
            <w:pPr>
              <w:pStyle w:val="Header"/>
              <w:rPr>
                <w:bCs/>
                <w:szCs w:val="24"/>
              </w:rPr>
            </w:pPr>
            <w:r>
              <w:rPr>
                <w:bCs/>
                <w:szCs w:val="24"/>
              </w:rPr>
              <w:t>102</w:t>
            </w:r>
          </w:p>
        </w:tc>
        <w:tc>
          <w:tcPr>
            <w:tcW w:w="5490" w:type="dxa"/>
            <w:shd w:val="clear" w:color="auto" w:fill="auto"/>
          </w:tcPr>
          <w:p w14:paraId="7A43134D" w14:textId="77777777" w:rsidR="00D338CE" w:rsidRDefault="00D338CE" w:rsidP="00B4278F">
            <w:pPr>
              <w:pStyle w:val="Header"/>
              <w:rPr>
                <w:bCs/>
                <w:szCs w:val="24"/>
              </w:rPr>
            </w:pPr>
            <w:r>
              <w:rPr>
                <w:bCs/>
                <w:szCs w:val="24"/>
              </w:rPr>
              <w:t>SAML messages to Softheon is digitally signed and encrypted starting R23. Related to ALM-20904</w:t>
            </w:r>
          </w:p>
        </w:tc>
      </w:tr>
      <w:tr w:rsidR="00576195" w:rsidRPr="00D26D6C" w14:paraId="5F1ECDEA" w14:textId="77777777" w:rsidTr="00B4278F">
        <w:tc>
          <w:tcPr>
            <w:tcW w:w="468" w:type="dxa"/>
            <w:shd w:val="clear" w:color="auto" w:fill="auto"/>
          </w:tcPr>
          <w:p w14:paraId="71F0466E" w14:textId="5D447F89" w:rsidR="00576195" w:rsidRDefault="00576195" w:rsidP="00576195">
            <w:pPr>
              <w:pStyle w:val="Header"/>
              <w:jc w:val="center"/>
              <w:rPr>
                <w:bCs/>
                <w:szCs w:val="24"/>
              </w:rPr>
            </w:pPr>
            <w:r>
              <w:rPr>
                <w:bCs/>
                <w:szCs w:val="24"/>
              </w:rPr>
              <w:t>5</w:t>
            </w:r>
          </w:p>
        </w:tc>
        <w:tc>
          <w:tcPr>
            <w:tcW w:w="2586" w:type="dxa"/>
            <w:shd w:val="clear" w:color="auto" w:fill="auto"/>
          </w:tcPr>
          <w:p w14:paraId="29CAD496" w14:textId="697D211F" w:rsidR="00576195" w:rsidRDefault="00576195" w:rsidP="00576195">
            <w:pPr>
              <w:pStyle w:val="Header"/>
            </w:pPr>
            <w:r>
              <w:rPr>
                <w:bCs/>
                <w:szCs w:val="24"/>
              </w:rPr>
              <w:t>No Sections are updated</w:t>
            </w:r>
          </w:p>
        </w:tc>
        <w:tc>
          <w:tcPr>
            <w:tcW w:w="834" w:type="dxa"/>
            <w:shd w:val="clear" w:color="auto" w:fill="auto"/>
          </w:tcPr>
          <w:p w14:paraId="654A4440" w14:textId="77777777" w:rsidR="00576195" w:rsidRDefault="00576195" w:rsidP="00576195">
            <w:pPr>
              <w:pStyle w:val="Header"/>
              <w:rPr>
                <w:bCs/>
                <w:szCs w:val="24"/>
              </w:rPr>
            </w:pPr>
          </w:p>
        </w:tc>
        <w:tc>
          <w:tcPr>
            <w:tcW w:w="5490" w:type="dxa"/>
            <w:shd w:val="clear" w:color="auto" w:fill="auto"/>
          </w:tcPr>
          <w:p w14:paraId="6D292935" w14:textId="464196D7" w:rsidR="00576195" w:rsidRDefault="00576195" w:rsidP="00576195">
            <w:pPr>
              <w:pStyle w:val="Header"/>
              <w:rPr>
                <w:bCs/>
                <w:szCs w:val="24"/>
              </w:rPr>
            </w:pPr>
            <w:r>
              <w:rPr>
                <w:bCs/>
                <w:szCs w:val="24"/>
              </w:rPr>
              <w:t>There are few functional enhancements made in R24.0 and functional changes are captured in FSD, BRD, etc. documents and not in SAD.</w:t>
            </w:r>
          </w:p>
        </w:tc>
      </w:tr>
      <w:tr w:rsidR="0087646B" w:rsidRPr="00D26D6C" w14:paraId="02948B06" w14:textId="77777777" w:rsidTr="00B4278F">
        <w:tc>
          <w:tcPr>
            <w:tcW w:w="468" w:type="dxa"/>
            <w:shd w:val="clear" w:color="auto" w:fill="auto"/>
          </w:tcPr>
          <w:p w14:paraId="6D884E5F" w14:textId="17A61E6D" w:rsidR="0087646B" w:rsidRDefault="0087646B" w:rsidP="0087646B">
            <w:pPr>
              <w:pStyle w:val="Header"/>
              <w:jc w:val="center"/>
              <w:rPr>
                <w:bCs/>
                <w:szCs w:val="24"/>
              </w:rPr>
            </w:pPr>
            <w:r>
              <w:rPr>
                <w:bCs/>
                <w:szCs w:val="24"/>
              </w:rPr>
              <w:t>6</w:t>
            </w:r>
          </w:p>
        </w:tc>
        <w:tc>
          <w:tcPr>
            <w:tcW w:w="2586" w:type="dxa"/>
            <w:shd w:val="clear" w:color="auto" w:fill="auto"/>
          </w:tcPr>
          <w:p w14:paraId="21338F0B" w14:textId="6EB3FAC4" w:rsidR="0087646B" w:rsidRDefault="0087646B" w:rsidP="0087646B">
            <w:pPr>
              <w:pStyle w:val="Header"/>
              <w:rPr>
                <w:bCs/>
                <w:szCs w:val="24"/>
              </w:rPr>
            </w:pPr>
            <w:r>
              <w:rPr>
                <w:bCs/>
                <w:szCs w:val="24"/>
              </w:rPr>
              <w:t>No Sections are updated</w:t>
            </w:r>
          </w:p>
        </w:tc>
        <w:tc>
          <w:tcPr>
            <w:tcW w:w="834" w:type="dxa"/>
            <w:shd w:val="clear" w:color="auto" w:fill="auto"/>
          </w:tcPr>
          <w:p w14:paraId="52036EA3" w14:textId="77777777" w:rsidR="0087646B" w:rsidRDefault="0087646B" w:rsidP="0087646B">
            <w:pPr>
              <w:pStyle w:val="Header"/>
              <w:rPr>
                <w:bCs/>
                <w:szCs w:val="24"/>
              </w:rPr>
            </w:pPr>
          </w:p>
        </w:tc>
        <w:tc>
          <w:tcPr>
            <w:tcW w:w="5490" w:type="dxa"/>
            <w:shd w:val="clear" w:color="auto" w:fill="auto"/>
          </w:tcPr>
          <w:p w14:paraId="09A830CF" w14:textId="11864AEC" w:rsidR="0087646B" w:rsidRDefault="0087646B" w:rsidP="0087646B">
            <w:pPr>
              <w:pStyle w:val="Header"/>
              <w:rPr>
                <w:bCs/>
                <w:szCs w:val="24"/>
              </w:rPr>
            </w:pPr>
            <w:r>
              <w:rPr>
                <w:bCs/>
                <w:szCs w:val="24"/>
              </w:rPr>
              <w:t>In R24T Majority of the infrastructure or software foundation changes are related to</w:t>
            </w:r>
          </w:p>
          <w:p w14:paraId="59AB5AE6" w14:textId="62605652" w:rsidR="0087646B" w:rsidRDefault="0087646B">
            <w:pPr>
              <w:pStyle w:val="Header"/>
              <w:numPr>
                <w:ilvl w:val="0"/>
                <w:numId w:val="65"/>
              </w:numPr>
              <w:rPr>
                <w:bCs/>
                <w:szCs w:val="24"/>
              </w:rPr>
            </w:pPr>
            <w:r>
              <w:rPr>
                <w:bCs/>
                <w:szCs w:val="24"/>
              </w:rPr>
              <w:t>JBoss Server – A higher version (EAP 7.4.1)</w:t>
            </w:r>
          </w:p>
          <w:p w14:paraId="1DCB11DB" w14:textId="5B1CB377" w:rsidR="0087646B" w:rsidRDefault="0087646B">
            <w:pPr>
              <w:pStyle w:val="Header"/>
              <w:numPr>
                <w:ilvl w:val="0"/>
                <w:numId w:val="65"/>
              </w:numPr>
              <w:rPr>
                <w:bCs/>
                <w:szCs w:val="24"/>
              </w:rPr>
            </w:pPr>
            <w:r>
              <w:rPr>
                <w:bCs/>
                <w:szCs w:val="24"/>
              </w:rPr>
              <w:t>JBoss Fuse Server – A higher version (Fuse 7.8.0)</w:t>
            </w:r>
          </w:p>
          <w:p w14:paraId="63362E41" w14:textId="7AE68A7E" w:rsidR="0087646B" w:rsidRDefault="0087646B">
            <w:pPr>
              <w:pStyle w:val="Header"/>
              <w:numPr>
                <w:ilvl w:val="0"/>
                <w:numId w:val="65"/>
              </w:numPr>
              <w:rPr>
                <w:bCs/>
                <w:szCs w:val="24"/>
              </w:rPr>
            </w:pPr>
            <w:r>
              <w:rPr>
                <w:bCs/>
                <w:szCs w:val="24"/>
              </w:rPr>
              <w:t>Oracle Sever – A higher version (Oracle 19.12.0.0</w:t>
            </w:r>
          </w:p>
          <w:p w14:paraId="68B854A7" w14:textId="1278D268" w:rsidR="0087646B" w:rsidRDefault="0087646B" w:rsidP="0087646B">
            <w:pPr>
              <w:pStyle w:val="Header"/>
              <w:rPr>
                <w:bCs/>
                <w:szCs w:val="24"/>
              </w:rPr>
            </w:pPr>
            <w:r>
              <w:rPr>
                <w:bCs/>
                <w:szCs w:val="24"/>
              </w:rPr>
              <w:t>These changes do not affect the architecture but results in a better response time and fixes to defects in the frameworks.</w:t>
            </w:r>
          </w:p>
        </w:tc>
      </w:tr>
      <w:tr w:rsidR="00583909" w:rsidRPr="00D26D6C" w14:paraId="5470C2A9" w14:textId="77777777" w:rsidTr="00B4278F">
        <w:tc>
          <w:tcPr>
            <w:tcW w:w="468" w:type="dxa"/>
            <w:shd w:val="clear" w:color="auto" w:fill="auto"/>
          </w:tcPr>
          <w:p w14:paraId="1C561176" w14:textId="4E1131B7" w:rsidR="00583909" w:rsidRDefault="00583909" w:rsidP="0087646B">
            <w:pPr>
              <w:pStyle w:val="Header"/>
              <w:jc w:val="center"/>
              <w:rPr>
                <w:bCs/>
                <w:szCs w:val="24"/>
              </w:rPr>
            </w:pPr>
            <w:r>
              <w:rPr>
                <w:bCs/>
                <w:szCs w:val="24"/>
              </w:rPr>
              <w:t>7</w:t>
            </w:r>
          </w:p>
        </w:tc>
        <w:tc>
          <w:tcPr>
            <w:tcW w:w="2586" w:type="dxa"/>
            <w:shd w:val="clear" w:color="auto" w:fill="auto"/>
          </w:tcPr>
          <w:p w14:paraId="5BE43767" w14:textId="77777777" w:rsidR="00583909" w:rsidRPr="00583909" w:rsidRDefault="00583909" w:rsidP="00583909">
            <w:pPr>
              <w:pStyle w:val="Header"/>
              <w:rPr>
                <w:bCs/>
                <w:szCs w:val="24"/>
              </w:rPr>
            </w:pPr>
            <w:r w:rsidRPr="00583909">
              <w:rPr>
                <w:bCs/>
                <w:szCs w:val="24"/>
              </w:rPr>
              <w:t>13.1.3.1</w:t>
            </w:r>
          </w:p>
          <w:p w14:paraId="19C78796" w14:textId="77777777" w:rsidR="00583909" w:rsidRDefault="00583909" w:rsidP="00583909">
            <w:pPr>
              <w:pStyle w:val="Header"/>
              <w:rPr>
                <w:bCs/>
                <w:szCs w:val="24"/>
              </w:rPr>
            </w:pPr>
            <w:r w:rsidRPr="00583909">
              <w:rPr>
                <w:bCs/>
                <w:szCs w:val="24"/>
              </w:rPr>
              <w:t>13.1.3.6</w:t>
            </w:r>
          </w:p>
          <w:p w14:paraId="4C33AB37" w14:textId="77777777" w:rsidR="00583909" w:rsidRPr="00583909" w:rsidRDefault="00583909" w:rsidP="00583909">
            <w:pPr>
              <w:pStyle w:val="Header"/>
              <w:rPr>
                <w:bCs/>
                <w:szCs w:val="24"/>
              </w:rPr>
            </w:pPr>
            <w:r w:rsidRPr="00583909">
              <w:rPr>
                <w:bCs/>
                <w:szCs w:val="24"/>
              </w:rPr>
              <w:t>13.3.1</w:t>
            </w:r>
          </w:p>
          <w:p w14:paraId="2CE8932A" w14:textId="2F250688" w:rsidR="00583909" w:rsidRDefault="00583909" w:rsidP="00583909">
            <w:pPr>
              <w:pStyle w:val="Header"/>
              <w:rPr>
                <w:bCs/>
                <w:szCs w:val="24"/>
              </w:rPr>
            </w:pPr>
            <w:r>
              <w:rPr>
                <w:bCs/>
                <w:szCs w:val="24"/>
              </w:rPr>
              <w:t>Figure 20</w:t>
            </w:r>
          </w:p>
        </w:tc>
        <w:tc>
          <w:tcPr>
            <w:tcW w:w="834" w:type="dxa"/>
            <w:shd w:val="clear" w:color="auto" w:fill="auto"/>
          </w:tcPr>
          <w:p w14:paraId="71628E0B" w14:textId="77777777" w:rsidR="00583909" w:rsidRDefault="00583909" w:rsidP="0087646B">
            <w:pPr>
              <w:pStyle w:val="Header"/>
              <w:rPr>
                <w:bCs/>
                <w:szCs w:val="24"/>
              </w:rPr>
            </w:pPr>
          </w:p>
        </w:tc>
        <w:tc>
          <w:tcPr>
            <w:tcW w:w="5490" w:type="dxa"/>
            <w:shd w:val="clear" w:color="auto" w:fill="auto"/>
          </w:tcPr>
          <w:p w14:paraId="564459CA" w14:textId="2FC4EC8B" w:rsidR="00C714A2" w:rsidRDefault="00C714A2" w:rsidP="00583909">
            <w:pPr>
              <w:pStyle w:val="Header"/>
              <w:rPr>
                <w:bCs/>
                <w:szCs w:val="24"/>
              </w:rPr>
            </w:pPr>
            <w:r>
              <w:rPr>
                <w:bCs/>
                <w:szCs w:val="24"/>
              </w:rPr>
              <w:t>New interfaces added for MA21(CRQ-217), DTA and CNS</w:t>
            </w:r>
          </w:p>
          <w:p w14:paraId="30B36158" w14:textId="77777777" w:rsidR="00C714A2" w:rsidRDefault="00C714A2" w:rsidP="00583909">
            <w:pPr>
              <w:pStyle w:val="Header"/>
              <w:rPr>
                <w:bCs/>
                <w:szCs w:val="24"/>
              </w:rPr>
            </w:pPr>
          </w:p>
          <w:p w14:paraId="1F4A0530" w14:textId="5CB992DF" w:rsidR="00583909" w:rsidRDefault="00583909" w:rsidP="00583909">
            <w:pPr>
              <w:pStyle w:val="Header"/>
              <w:rPr>
                <w:bCs/>
                <w:szCs w:val="24"/>
              </w:rPr>
            </w:pPr>
            <w:r>
              <w:rPr>
                <w:bCs/>
                <w:szCs w:val="24"/>
              </w:rPr>
              <w:t>In R25 Majority of the infrastructure or software foundation changes are related to</w:t>
            </w:r>
          </w:p>
          <w:p w14:paraId="5B2F9437" w14:textId="511E3700" w:rsidR="00583909" w:rsidRDefault="00583909">
            <w:pPr>
              <w:pStyle w:val="Header"/>
              <w:numPr>
                <w:ilvl w:val="0"/>
                <w:numId w:val="66"/>
              </w:numPr>
              <w:rPr>
                <w:bCs/>
                <w:szCs w:val="24"/>
              </w:rPr>
            </w:pPr>
            <w:r>
              <w:rPr>
                <w:bCs/>
                <w:szCs w:val="24"/>
              </w:rPr>
              <w:t xml:space="preserve">JBoss Fuse Server – A higher version (Fuse 7.10.0) with </w:t>
            </w:r>
            <w:r w:rsidR="00217A04">
              <w:rPr>
                <w:bCs/>
                <w:szCs w:val="24"/>
              </w:rPr>
              <w:t>Adoptium</w:t>
            </w:r>
            <w:r>
              <w:rPr>
                <w:bCs/>
                <w:szCs w:val="24"/>
              </w:rPr>
              <w:t xml:space="preserve"> OpenJDK</w:t>
            </w:r>
          </w:p>
          <w:p w14:paraId="4B55F18C" w14:textId="507482E4" w:rsidR="00583909" w:rsidRDefault="00583909">
            <w:pPr>
              <w:pStyle w:val="Header"/>
              <w:numPr>
                <w:ilvl w:val="0"/>
                <w:numId w:val="66"/>
              </w:numPr>
              <w:rPr>
                <w:bCs/>
                <w:szCs w:val="24"/>
              </w:rPr>
            </w:pPr>
            <w:r>
              <w:rPr>
                <w:bCs/>
                <w:szCs w:val="24"/>
              </w:rPr>
              <w:t>Oracle Sever – A higher version (Oracle 19.13.0.0</w:t>
            </w:r>
          </w:p>
          <w:p w14:paraId="5C99E103" w14:textId="6E8C0EFA" w:rsidR="00583909" w:rsidRDefault="00583909" w:rsidP="00583909">
            <w:pPr>
              <w:pStyle w:val="Header"/>
              <w:rPr>
                <w:bCs/>
                <w:szCs w:val="24"/>
              </w:rPr>
            </w:pPr>
            <w:r>
              <w:rPr>
                <w:bCs/>
                <w:szCs w:val="24"/>
              </w:rPr>
              <w:t>These changes do not affect the architecture but results in a better response time and fixes to defects in the frameworks.</w:t>
            </w:r>
          </w:p>
          <w:p w14:paraId="6CF02964" w14:textId="2FD323BC" w:rsidR="00583909" w:rsidRDefault="00583909" w:rsidP="00583909">
            <w:pPr>
              <w:pStyle w:val="Header"/>
              <w:rPr>
                <w:bCs/>
                <w:szCs w:val="24"/>
              </w:rPr>
            </w:pPr>
          </w:p>
        </w:tc>
      </w:tr>
      <w:tr w:rsidR="00B20A7D" w:rsidRPr="00D26D6C" w14:paraId="03198E18" w14:textId="77777777" w:rsidTr="00B4278F">
        <w:tc>
          <w:tcPr>
            <w:tcW w:w="468" w:type="dxa"/>
            <w:shd w:val="clear" w:color="auto" w:fill="auto"/>
          </w:tcPr>
          <w:p w14:paraId="5E600E89" w14:textId="066CE33F" w:rsidR="00B20A7D" w:rsidRDefault="00B20A7D" w:rsidP="0087646B">
            <w:pPr>
              <w:pStyle w:val="Header"/>
              <w:jc w:val="center"/>
              <w:rPr>
                <w:bCs/>
                <w:szCs w:val="24"/>
              </w:rPr>
            </w:pPr>
            <w:r>
              <w:rPr>
                <w:bCs/>
                <w:szCs w:val="24"/>
              </w:rPr>
              <w:t>8</w:t>
            </w:r>
          </w:p>
        </w:tc>
        <w:tc>
          <w:tcPr>
            <w:tcW w:w="2586" w:type="dxa"/>
            <w:shd w:val="clear" w:color="auto" w:fill="auto"/>
          </w:tcPr>
          <w:p w14:paraId="0A13FFA1" w14:textId="77777777" w:rsidR="00BA5787" w:rsidRPr="00BA5787" w:rsidRDefault="00BA5787" w:rsidP="00BA5787">
            <w:pPr>
              <w:pStyle w:val="Header"/>
              <w:rPr>
                <w:bCs/>
                <w:szCs w:val="24"/>
              </w:rPr>
            </w:pPr>
            <w:r w:rsidRPr="00BA5787">
              <w:rPr>
                <w:bCs/>
                <w:szCs w:val="24"/>
              </w:rPr>
              <w:t>7.1.7.4</w:t>
            </w:r>
          </w:p>
          <w:p w14:paraId="3C42691A" w14:textId="77777777" w:rsidR="00BA5787" w:rsidRPr="00BA5787" w:rsidRDefault="00BA5787" w:rsidP="00BA5787">
            <w:pPr>
              <w:pStyle w:val="Header"/>
              <w:rPr>
                <w:bCs/>
                <w:szCs w:val="24"/>
              </w:rPr>
            </w:pPr>
            <w:r w:rsidRPr="00BA5787">
              <w:rPr>
                <w:bCs/>
                <w:szCs w:val="24"/>
              </w:rPr>
              <w:t>7.1.7.4.1</w:t>
            </w:r>
          </w:p>
          <w:p w14:paraId="5AC6EB54" w14:textId="77777777" w:rsidR="00BA5787" w:rsidRPr="00BA5787" w:rsidRDefault="00BA5787" w:rsidP="00BA5787">
            <w:pPr>
              <w:pStyle w:val="Header"/>
              <w:rPr>
                <w:bCs/>
                <w:szCs w:val="24"/>
              </w:rPr>
            </w:pPr>
            <w:r w:rsidRPr="00BA5787">
              <w:rPr>
                <w:bCs/>
                <w:szCs w:val="24"/>
              </w:rPr>
              <w:t>Figure 4</w:t>
            </w:r>
          </w:p>
          <w:p w14:paraId="1C3ECA0A" w14:textId="77777777" w:rsidR="00BA5787" w:rsidRPr="00BA5787" w:rsidRDefault="00BA5787" w:rsidP="00BA5787">
            <w:pPr>
              <w:pStyle w:val="Header"/>
              <w:rPr>
                <w:bCs/>
                <w:szCs w:val="24"/>
              </w:rPr>
            </w:pPr>
            <w:r w:rsidRPr="00BA5787">
              <w:rPr>
                <w:bCs/>
                <w:szCs w:val="24"/>
              </w:rPr>
              <w:t>7.1.7.6.1</w:t>
            </w:r>
          </w:p>
          <w:p w14:paraId="2FD990EA" w14:textId="77777777" w:rsidR="00BA5787" w:rsidRPr="00BA5787" w:rsidRDefault="00BA5787" w:rsidP="00BA5787">
            <w:pPr>
              <w:pStyle w:val="Header"/>
              <w:rPr>
                <w:bCs/>
                <w:szCs w:val="24"/>
              </w:rPr>
            </w:pPr>
            <w:r w:rsidRPr="00BA5787">
              <w:rPr>
                <w:bCs/>
                <w:szCs w:val="24"/>
              </w:rPr>
              <w:t>8.1.5.6</w:t>
            </w:r>
          </w:p>
          <w:p w14:paraId="48992C16" w14:textId="77777777" w:rsidR="00BA5787" w:rsidRPr="00BA5787" w:rsidRDefault="00BA5787" w:rsidP="00BA5787">
            <w:pPr>
              <w:pStyle w:val="Header"/>
              <w:rPr>
                <w:bCs/>
                <w:szCs w:val="24"/>
              </w:rPr>
            </w:pPr>
            <w:r w:rsidRPr="00BA5787">
              <w:rPr>
                <w:bCs/>
                <w:szCs w:val="24"/>
              </w:rPr>
              <w:t>8..1.9</w:t>
            </w:r>
          </w:p>
          <w:p w14:paraId="373D21FB" w14:textId="77777777" w:rsidR="00BA5787" w:rsidRPr="00BA5787" w:rsidRDefault="00BA5787" w:rsidP="00BA5787">
            <w:pPr>
              <w:pStyle w:val="Header"/>
              <w:rPr>
                <w:bCs/>
                <w:szCs w:val="24"/>
              </w:rPr>
            </w:pPr>
            <w:r w:rsidRPr="00BA5787">
              <w:rPr>
                <w:bCs/>
                <w:szCs w:val="24"/>
              </w:rPr>
              <w:t>8.1.9.1</w:t>
            </w:r>
          </w:p>
          <w:p w14:paraId="3F4D79CB" w14:textId="77777777" w:rsidR="00BA5787" w:rsidRPr="00BA5787" w:rsidRDefault="00BA5787" w:rsidP="00BA5787">
            <w:pPr>
              <w:pStyle w:val="Header"/>
              <w:rPr>
                <w:bCs/>
                <w:szCs w:val="24"/>
              </w:rPr>
            </w:pPr>
            <w:r w:rsidRPr="00BA5787">
              <w:rPr>
                <w:bCs/>
                <w:szCs w:val="24"/>
              </w:rPr>
              <w:t>8.3.11</w:t>
            </w:r>
          </w:p>
          <w:p w14:paraId="1A4631E5" w14:textId="77777777" w:rsidR="00BA5787" w:rsidRPr="00BA5787" w:rsidRDefault="00BA5787" w:rsidP="00BA5787">
            <w:pPr>
              <w:pStyle w:val="Header"/>
              <w:rPr>
                <w:bCs/>
                <w:szCs w:val="24"/>
              </w:rPr>
            </w:pPr>
            <w:r w:rsidRPr="00BA5787">
              <w:rPr>
                <w:bCs/>
                <w:szCs w:val="24"/>
              </w:rPr>
              <w:t>8.3.12</w:t>
            </w:r>
          </w:p>
          <w:p w14:paraId="11F4ED2B" w14:textId="77777777" w:rsidR="00BA5787" w:rsidRPr="00BA5787" w:rsidRDefault="00BA5787" w:rsidP="00BA5787">
            <w:pPr>
              <w:pStyle w:val="Header"/>
              <w:rPr>
                <w:bCs/>
                <w:szCs w:val="24"/>
              </w:rPr>
            </w:pPr>
            <w:r w:rsidRPr="00BA5787">
              <w:rPr>
                <w:bCs/>
                <w:szCs w:val="24"/>
              </w:rPr>
              <w:t>Figure 23</w:t>
            </w:r>
          </w:p>
          <w:p w14:paraId="7C3B4F54" w14:textId="77777777" w:rsidR="00BA5787" w:rsidRPr="00BA5787" w:rsidRDefault="00BA5787" w:rsidP="00BA5787">
            <w:pPr>
              <w:pStyle w:val="Header"/>
              <w:rPr>
                <w:bCs/>
                <w:szCs w:val="24"/>
              </w:rPr>
            </w:pPr>
            <w:r w:rsidRPr="00BA5787">
              <w:rPr>
                <w:bCs/>
                <w:szCs w:val="24"/>
              </w:rPr>
              <w:t>13.1.3.1</w:t>
            </w:r>
          </w:p>
          <w:p w14:paraId="261A93DC" w14:textId="0A5F3903" w:rsidR="00B20A7D" w:rsidRPr="00583909" w:rsidRDefault="00BA5787" w:rsidP="00BA5787">
            <w:pPr>
              <w:pStyle w:val="Header"/>
              <w:rPr>
                <w:bCs/>
                <w:szCs w:val="24"/>
              </w:rPr>
            </w:pPr>
            <w:r w:rsidRPr="00BA5787">
              <w:rPr>
                <w:bCs/>
                <w:szCs w:val="24"/>
              </w:rPr>
              <w:t>13.1.3.8</w:t>
            </w:r>
          </w:p>
        </w:tc>
        <w:tc>
          <w:tcPr>
            <w:tcW w:w="834" w:type="dxa"/>
            <w:shd w:val="clear" w:color="auto" w:fill="auto"/>
          </w:tcPr>
          <w:p w14:paraId="64A71C96" w14:textId="77777777" w:rsidR="00B20A7D" w:rsidRDefault="00B20A7D" w:rsidP="0087646B">
            <w:pPr>
              <w:pStyle w:val="Header"/>
              <w:rPr>
                <w:bCs/>
                <w:szCs w:val="24"/>
              </w:rPr>
            </w:pPr>
          </w:p>
        </w:tc>
        <w:tc>
          <w:tcPr>
            <w:tcW w:w="5490" w:type="dxa"/>
            <w:shd w:val="clear" w:color="auto" w:fill="auto"/>
          </w:tcPr>
          <w:p w14:paraId="432A4218" w14:textId="0E073956" w:rsidR="00B20A7D" w:rsidRDefault="00B20A7D" w:rsidP="00B20A7D">
            <w:pPr>
              <w:pStyle w:val="Header"/>
              <w:rPr>
                <w:bCs/>
                <w:szCs w:val="24"/>
              </w:rPr>
            </w:pPr>
            <w:r>
              <w:rPr>
                <w:bCs/>
                <w:szCs w:val="24"/>
              </w:rPr>
              <w:t>New interfaces added for MA21(CRQ-285)</w:t>
            </w:r>
            <w:r w:rsidR="00FC4DFB">
              <w:rPr>
                <w:bCs/>
                <w:szCs w:val="24"/>
              </w:rPr>
              <w:t xml:space="preserve"> </w:t>
            </w:r>
            <w:r>
              <w:rPr>
                <w:bCs/>
                <w:szCs w:val="24"/>
              </w:rPr>
              <w:t>and Member Communication Portal (MCP)</w:t>
            </w:r>
          </w:p>
          <w:p w14:paraId="3F2869E3" w14:textId="77777777" w:rsidR="00B20A7D" w:rsidRDefault="00B20A7D" w:rsidP="00583909">
            <w:pPr>
              <w:pStyle w:val="Header"/>
              <w:rPr>
                <w:bCs/>
                <w:szCs w:val="24"/>
              </w:rPr>
            </w:pPr>
          </w:p>
          <w:p w14:paraId="3A13AF6B" w14:textId="26CD61EE" w:rsidR="000C2123" w:rsidRDefault="000C2123" w:rsidP="000C2123">
            <w:pPr>
              <w:pStyle w:val="Header"/>
              <w:rPr>
                <w:bCs/>
                <w:szCs w:val="24"/>
              </w:rPr>
            </w:pPr>
            <w:r>
              <w:rPr>
                <w:bCs/>
                <w:szCs w:val="24"/>
              </w:rPr>
              <w:t>In R26 Majority of the infrastructure or software foundation changes are related to</w:t>
            </w:r>
          </w:p>
          <w:p w14:paraId="6F1EECB4" w14:textId="02B847C2" w:rsidR="000C2123" w:rsidRDefault="000C2123">
            <w:pPr>
              <w:pStyle w:val="Header"/>
              <w:numPr>
                <w:ilvl w:val="0"/>
                <w:numId w:val="77"/>
              </w:numPr>
              <w:rPr>
                <w:bCs/>
                <w:szCs w:val="24"/>
              </w:rPr>
            </w:pPr>
            <w:r>
              <w:rPr>
                <w:bCs/>
                <w:szCs w:val="24"/>
              </w:rPr>
              <w:t>Oracle Sever – A higher version (Oracle 19.16.0.0</w:t>
            </w:r>
          </w:p>
          <w:p w14:paraId="72A582B7" w14:textId="5B2975B2" w:rsidR="000C2123" w:rsidRDefault="000C2123">
            <w:pPr>
              <w:pStyle w:val="Header"/>
              <w:numPr>
                <w:ilvl w:val="0"/>
                <w:numId w:val="77"/>
              </w:numPr>
              <w:rPr>
                <w:bCs/>
                <w:szCs w:val="24"/>
              </w:rPr>
            </w:pPr>
            <w:r>
              <w:rPr>
                <w:bCs/>
                <w:szCs w:val="24"/>
              </w:rPr>
              <w:t>RHPAM – 7.12. (Rules Engine)</w:t>
            </w:r>
          </w:p>
          <w:p w14:paraId="60950F98" w14:textId="78A50EBF" w:rsidR="000C2123" w:rsidRDefault="000C2123">
            <w:pPr>
              <w:pStyle w:val="Header"/>
              <w:numPr>
                <w:ilvl w:val="0"/>
                <w:numId w:val="77"/>
              </w:numPr>
              <w:rPr>
                <w:bCs/>
                <w:szCs w:val="24"/>
              </w:rPr>
            </w:pPr>
            <w:r>
              <w:rPr>
                <w:bCs/>
                <w:szCs w:val="24"/>
              </w:rPr>
              <w:t>Redis – 6.2 (Distributed cache)</w:t>
            </w:r>
          </w:p>
          <w:p w14:paraId="106BA39D" w14:textId="77777777" w:rsidR="000C2123" w:rsidRDefault="000C2123" w:rsidP="000C2123">
            <w:pPr>
              <w:pStyle w:val="Header"/>
              <w:rPr>
                <w:bCs/>
                <w:szCs w:val="24"/>
              </w:rPr>
            </w:pPr>
            <w:r>
              <w:rPr>
                <w:bCs/>
                <w:szCs w:val="24"/>
              </w:rPr>
              <w:t>These changes do not affect the architecture but results in a better response time and fixes to defects in the frameworks.</w:t>
            </w:r>
          </w:p>
          <w:p w14:paraId="7A009323" w14:textId="24CD77B3" w:rsidR="000C2123" w:rsidRDefault="000C2123" w:rsidP="00583909">
            <w:pPr>
              <w:pStyle w:val="Header"/>
              <w:rPr>
                <w:bCs/>
                <w:szCs w:val="24"/>
              </w:rPr>
            </w:pPr>
          </w:p>
        </w:tc>
      </w:tr>
      <w:tr w:rsidR="00B61CEB" w:rsidRPr="00D26D6C" w14:paraId="74091E9A" w14:textId="77777777" w:rsidTr="00B4278F">
        <w:tc>
          <w:tcPr>
            <w:tcW w:w="468" w:type="dxa"/>
            <w:shd w:val="clear" w:color="auto" w:fill="auto"/>
          </w:tcPr>
          <w:p w14:paraId="541235DA" w14:textId="5497837D" w:rsidR="00B61CEB" w:rsidRDefault="00B61CEB" w:rsidP="00B61CEB">
            <w:pPr>
              <w:pStyle w:val="Header"/>
              <w:jc w:val="center"/>
              <w:rPr>
                <w:bCs/>
                <w:szCs w:val="24"/>
              </w:rPr>
            </w:pPr>
            <w:r>
              <w:rPr>
                <w:bCs/>
                <w:szCs w:val="24"/>
              </w:rPr>
              <w:t>8</w:t>
            </w:r>
          </w:p>
        </w:tc>
        <w:tc>
          <w:tcPr>
            <w:tcW w:w="2586" w:type="dxa"/>
            <w:shd w:val="clear" w:color="auto" w:fill="auto"/>
          </w:tcPr>
          <w:p w14:paraId="42B3F74D" w14:textId="4C007A3E" w:rsidR="00B61CEB" w:rsidRDefault="00B61CEB" w:rsidP="00B61CEB">
            <w:pPr>
              <w:pStyle w:val="Header"/>
              <w:rPr>
                <w:bCs/>
                <w:szCs w:val="24"/>
              </w:rPr>
            </w:pPr>
            <w:r w:rsidRPr="00BA5787">
              <w:rPr>
                <w:bCs/>
                <w:szCs w:val="24"/>
              </w:rPr>
              <w:t xml:space="preserve">Figure </w:t>
            </w:r>
            <w:r w:rsidR="000E0280">
              <w:rPr>
                <w:bCs/>
                <w:szCs w:val="24"/>
              </w:rPr>
              <w:t>2</w:t>
            </w:r>
          </w:p>
          <w:p w14:paraId="495E8546" w14:textId="6D330C74" w:rsidR="000E0280" w:rsidRPr="00BA5787" w:rsidRDefault="000E0280" w:rsidP="00B61CEB">
            <w:pPr>
              <w:pStyle w:val="Header"/>
              <w:rPr>
                <w:bCs/>
                <w:szCs w:val="24"/>
              </w:rPr>
            </w:pPr>
            <w:r>
              <w:rPr>
                <w:bCs/>
                <w:szCs w:val="24"/>
              </w:rPr>
              <w:t>8.1.2</w:t>
            </w:r>
          </w:p>
          <w:p w14:paraId="620C8601" w14:textId="7DF9FA3F" w:rsidR="00B61CEB" w:rsidRPr="00BA5787" w:rsidRDefault="00B61CEB" w:rsidP="00B61CEB">
            <w:pPr>
              <w:pStyle w:val="Header"/>
              <w:rPr>
                <w:bCs/>
                <w:szCs w:val="24"/>
              </w:rPr>
            </w:pPr>
            <w:r w:rsidRPr="00BA5787">
              <w:rPr>
                <w:bCs/>
                <w:szCs w:val="24"/>
              </w:rPr>
              <w:t>8.</w:t>
            </w:r>
            <w:r w:rsidR="000E0280">
              <w:rPr>
                <w:bCs/>
                <w:szCs w:val="24"/>
              </w:rPr>
              <w:t>1.3</w:t>
            </w:r>
          </w:p>
          <w:p w14:paraId="6DFEE9B8" w14:textId="6CFAD412" w:rsidR="00B61CEB" w:rsidRDefault="000E0280" w:rsidP="00B61CEB">
            <w:pPr>
              <w:pStyle w:val="Header"/>
              <w:rPr>
                <w:bCs/>
                <w:szCs w:val="24"/>
              </w:rPr>
            </w:pPr>
            <w:r>
              <w:rPr>
                <w:bCs/>
                <w:szCs w:val="24"/>
              </w:rPr>
              <w:t>12.3</w:t>
            </w:r>
          </w:p>
          <w:p w14:paraId="6C3BA348" w14:textId="26B01EA6" w:rsidR="000E0280" w:rsidRPr="00BA5787" w:rsidRDefault="000E0280" w:rsidP="00B61CEB">
            <w:pPr>
              <w:pStyle w:val="Header"/>
              <w:rPr>
                <w:bCs/>
                <w:szCs w:val="24"/>
              </w:rPr>
            </w:pPr>
            <w:r w:rsidRPr="00BA5787">
              <w:rPr>
                <w:bCs/>
                <w:szCs w:val="24"/>
              </w:rPr>
              <w:t>Figure 2</w:t>
            </w:r>
            <w:r>
              <w:rPr>
                <w:bCs/>
                <w:szCs w:val="24"/>
              </w:rPr>
              <w:t>2</w:t>
            </w:r>
          </w:p>
          <w:p w14:paraId="6759216A" w14:textId="77777777" w:rsidR="00B61CEB" w:rsidRPr="00BA5787" w:rsidRDefault="00B61CEB" w:rsidP="00B61CEB">
            <w:pPr>
              <w:pStyle w:val="Header"/>
              <w:rPr>
                <w:bCs/>
                <w:szCs w:val="24"/>
              </w:rPr>
            </w:pPr>
            <w:r w:rsidRPr="00BA5787">
              <w:rPr>
                <w:bCs/>
                <w:szCs w:val="24"/>
              </w:rPr>
              <w:t>Figure 23</w:t>
            </w:r>
          </w:p>
          <w:p w14:paraId="76F0DA31" w14:textId="77777777" w:rsidR="00B61CEB" w:rsidRDefault="00B61CEB" w:rsidP="00B61CEB">
            <w:pPr>
              <w:pStyle w:val="Header"/>
              <w:rPr>
                <w:bCs/>
                <w:szCs w:val="24"/>
              </w:rPr>
            </w:pPr>
            <w:r w:rsidRPr="00BA5787">
              <w:rPr>
                <w:bCs/>
                <w:szCs w:val="24"/>
              </w:rPr>
              <w:t>13.1.3.8</w:t>
            </w:r>
          </w:p>
          <w:p w14:paraId="147B5A1C" w14:textId="2B41D29C" w:rsidR="000E0280" w:rsidRDefault="000E0280" w:rsidP="000E0280">
            <w:pPr>
              <w:pStyle w:val="Header"/>
              <w:rPr>
                <w:bCs/>
                <w:szCs w:val="24"/>
              </w:rPr>
            </w:pPr>
            <w:r w:rsidRPr="00BA5787">
              <w:rPr>
                <w:bCs/>
                <w:szCs w:val="24"/>
              </w:rPr>
              <w:t>13.1.3.</w:t>
            </w:r>
            <w:r>
              <w:rPr>
                <w:bCs/>
                <w:szCs w:val="24"/>
              </w:rPr>
              <w:t>9</w:t>
            </w:r>
          </w:p>
          <w:p w14:paraId="59A8DC83" w14:textId="164F2FFE" w:rsidR="000E0280" w:rsidRPr="00BA5787" w:rsidRDefault="000E0280" w:rsidP="00B61CEB">
            <w:pPr>
              <w:pStyle w:val="Header"/>
              <w:rPr>
                <w:bCs/>
                <w:szCs w:val="24"/>
              </w:rPr>
            </w:pPr>
          </w:p>
        </w:tc>
        <w:tc>
          <w:tcPr>
            <w:tcW w:w="834" w:type="dxa"/>
            <w:shd w:val="clear" w:color="auto" w:fill="auto"/>
          </w:tcPr>
          <w:p w14:paraId="3E207225" w14:textId="77777777" w:rsidR="00B61CEB" w:rsidRDefault="00B61CEB" w:rsidP="00B61CEB">
            <w:pPr>
              <w:pStyle w:val="Header"/>
              <w:rPr>
                <w:bCs/>
                <w:szCs w:val="24"/>
              </w:rPr>
            </w:pPr>
          </w:p>
        </w:tc>
        <w:tc>
          <w:tcPr>
            <w:tcW w:w="5490" w:type="dxa"/>
            <w:shd w:val="clear" w:color="auto" w:fill="auto"/>
          </w:tcPr>
          <w:p w14:paraId="5AD8807D" w14:textId="11638240" w:rsidR="00B61CEB" w:rsidRDefault="00B61CEB" w:rsidP="00B61CEB">
            <w:pPr>
              <w:pStyle w:val="Header"/>
              <w:rPr>
                <w:bCs/>
                <w:szCs w:val="24"/>
              </w:rPr>
            </w:pPr>
            <w:r>
              <w:rPr>
                <w:bCs/>
                <w:szCs w:val="24"/>
              </w:rPr>
              <w:t xml:space="preserve">New interfaces added for </w:t>
            </w:r>
            <w:r w:rsidR="00DE7746">
              <w:rPr>
                <w:bCs/>
                <w:szCs w:val="24"/>
              </w:rPr>
              <w:t>Disability Review</w:t>
            </w:r>
            <w:r>
              <w:rPr>
                <w:bCs/>
                <w:szCs w:val="24"/>
              </w:rPr>
              <w:t>(CRQ</w:t>
            </w:r>
            <w:r w:rsidR="00DE7746">
              <w:rPr>
                <w:bCs/>
                <w:szCs w:val="24"/>
              </w:rPr>
              <w:t>-449, CRQ-</w:t>
            </w:r>
            <w:r w:rsidR="000E0280">
              <w:rPr>
                <w:bCs/>
                <w:szCs w:val="24"/>
              </w:rPr>
              <w:t>6</w:t>
            </w:r>
            <w:r w:rsidR="00DE7746">
              <w:rPr>
                <w:bCs/>
                <w:szCs w:val="24"/>
              </w:rPr>
              <w:t>22</w:t>
            </w:r>
            <w:r>
              <w:rPr>
                <w:bCs/>
                <w:szCs w:val="24"/>
              </w:rPr>
              <w:t>) and Member Communication Portal (MCP)</w:t>
            </w:r>
            <w:r w:rsidR="00DE7746">
              <w:rPr>
                <w:bCs/>
                <w:szCs w:val="24"/>
              </w:rPr>
              <w:t xml:space="preserve"> </w:t>
            </w:r>
            <w:r w:rsidR="00D1676B">
              <w:rPr>
                <w:bCs/>
                <w:szCs w:val="24"/>
              </w:rPr>
              <w:t xml:space="preserve">CRQ-454, </w:t>
            </w:r>
            <w:r w:rsidR="00DE7746">
              <w:rPr>
                <w:bCs/>
                <w:szCs w:val="24"/>
              </w:rPr>
              <w:t>CRQ-611</w:t>
            </w:r>
          </w:p>
          <w:p w14:paraId="3EC62343" w14:textId="77777777" w:rsidR="00B61CEB" w:rsidRDefault="00B61CEB" w:rsidP="00B61CEB">
            <w:pPr>
              <w:pStyle w:val="Header"/>
              <w:rPr>
                <w:bCs/>
                <w:szCs w:val="24"/>
              </w:rPr>
            </w:pPr>
          </w:p>
          <w:p w14:paraId="524391BD" w14:textId="45400CCE" w:rsidR="00B61CEB" w:rsidRDefault="00B61CEB" w:rsidP="00B61CEB">
            <w:pPr>
              <w:pStyle w:val="Header"/>
              <w:rPr>
                <w:bCs/>
                <w:szCs w:val="24"/>
              </w:rPr>
            </w:pPr>
            <w:r>
              <w:rPr>
                <w:bCs/>
                <w:szCs w:val="24"/>
              </w:rPr>
              <w:t>In R27 Majority of the infrastructure or software foundation changes are related to</w:t>
            </w:r>
          </w:p>
          <w:p w14:paraId="053AD5AF" w14:textId="1ADA82FB" w:rsidR="00B61CEB" w:rsidRDefault="00B61CEB">
            <w:pPr>
              <w:pStyle w:val="Header"/>
              <w:numPr>
                <w:ilvl w:val="0"/>
                <w:numId w:val="78"/>
              </w:numPr>
              <w:rPr>
                <w:bCs/>
                <w:szCs w:val="24"/>
              </w:rPr>
            </w:pPr>
            <w:r>
              <w:rPr>
                <w:bCs/>
                <w:szCs w:val="24"/>
              </w:rPr>
              <w:t>Oracle Sever –19.18.0.0</w:t>
            </w:r>
          </w:p>
          <w:p w14:paraId="4BDF95AC" w14:textId="445C0BF1" w:rsidR="00077141" w:rsidRDefault="00077141">
            <w:pPr>
              <w:pStyle w:val="Header"/>
              <w:numPr>
                <w:ilvl w:val="0"/>
                <w:numId w:val="78"/>
              </w:numPr>
              <w:rPr>
                <w:bCs/>
                <w:szCs w:val="24"/>
              </w:rPr>
            </w:pPr>
            <w:r>
              <w:rPr>
                <w:bCs/>
                <w:szCs w:val="24"/>
              </w:rPr>
              <w:t>JBOSS EAP – 7.4.8</w:t>
            </w:r>
          </w:p>
          <w:p w14:paraId="1A430215" w14:textId="722C490B" w:rsidR="00077141" w:rsidRDefault="00077141">
            <w:pPr>
              <w:pStyle w:val="Header"/>
              <w:numPr>
                <w:ilvl w:val="0"/>
                <w:numId w:val="78"/>
              </w:numPr>
              <w:rPr>
                <w:bCs/>
                <w:szCs w:val="24"/>
              </w:rPr>
            </w:pPr>
            <w:r>
              <w:rPr>
                <w:bCs/>
                <w:szCs w:val="24"/>
              </w:rPr>
              <w:t>JAVA – 11.0.17</w:t>
            </w:r>
          </w:p>
          <w:p w14:paraId="27FB2429" w14:textId="129DD8B2" w:rsidR="00077141" w:rsidRDefault="00077141">
            <w:pPr>
              <w:pStyle w:val="Header"/>
              <w:numPr>
                <w:ilvl w:val="0"/>
                <w:numId w:val="78"/>
              </w:numPr>
              <w:rPr>
                <w:bCs/>
                <w:szCs w:val="24"/>
              </w:rPr>
            </w:pPr>
            <w:r>
              <w:rPr>
                <w:bCs/>
                <w:szCs w:val="24"/>
              </w:rPr>
              <w:t>JBOSS Fuse – 7.11.1</w:t>
            </w:r>
          </w:p>
          <w:p w14:paraId="3D243BC5" w14:textId="5FC10EA5" w:rsidR="00B61CEB" w:rsidRDefault="00B61CEB">
            <w:pPr>
              <w:pStyle w:val="Header"/>
              <w:numPr>
                <w:ilvl w:val="0"/>
                <w:numId w:val="78"/>
              </w:numPr>
              <w:rPr>
                <w:bCs/>
                <w:szCs w:val="24"/>
              </w:rPr>
            </w:pPr>
            <w:r>
              <w:rPr>
                <w:bCs/>
                <w:szCs w:val="24"/>
              </w:rPr>
              <w:t>IBM BAMOE – 8.0</w:t>
            </w:r>
            <w:r w:rsidR="00077141">
              <w:rPr>
                <w:bCs/>
                <w:szCs w:val="24"/>
              </w:rPr>
              <w:t>.</w:t>
            </w:r>
            <w:r>
              <w:rPr>
                <w:bCs/>
                <w:szCs w:val="24"/>
              </w:rPr>
              <w:t>1. (Rules Engine)</w:t>
            </w:r>
          </w:p>
          <w:p w14:paraId="3215B9F4" w14:textId="1724C412" w:rsidR="00B61CEB" w:rsidRDefault="00077141">
            <w:pPr>
              <w:pStyle w:val="Header"/>
              <w:numPr>
                <w:ilvl w:val="0"/>
                <w:numId w:val="78"/>
              </w:numPr>
              <w:rPr>
                <w:bCs/>
                <w:szCs w:val="24"/>
              </w:rPr>
            </w:pPr>
            <w:r>
              <w:rPr>
                <w:bCs/>
                <w:szCs w:val="24"/>
              </w:rPr>
              <w:t>AWS Elasticache (</w:t>
            </w:r>
            <w:r w:rsidR="00B61CEB">
              <w:rPr>
                <w:bCs/>
                <w:szCs w:val="24"/>
              </w:rPr>
              <w:t>Redis</w:t>
            </w:r>
            <w:r>
              <w:rPr>
                <w:bCs/>
                <w:szCs w:val="24"/>
              </w:rPr>
              <w:t>)</w:t>
            </w:r>
            <w:r w:rsidR="00B61CEB">
              <w:rPr>
                <w:bCs/>
                <w:szCs w:val="24"/>
              </w:rPr>
              <w:t xml:space="preserve"> – </w:t>
            </w:r>
            <w:r>
              <w:rPr>
                <w:bCs/>
                <w:szCs w:val="24"/>
              </w:rPr>
              <w:t>7.0)</w:t>
            </w:r>
          </w:p>
          <w:p w14:paraId="7882B43D" w14:textId="2D1666F9" w:rsidR="00077141" w:rsidRDefault="00077141">
            <w:pPr>
              <w:pStyle w:val="Header"/>
              <w:numPr>
                <w:ilvl w:val="0"/>
                <w:numId w:val="78"/>
              </w:numPr>
              <w:rPr>
                <w:bCs/>
                <w:szCs w:val="24"/>
              </w:rPr>
            </w:pPr>
            <w:r>
              <w:rPr>
                <w:bCs/>
                <w:szCs w:val="24"/>
              </w:rPr>
              <w:t>Linux – 8.7</w:t>
            </w:r>
          </w:p>
          <w:p w14:paraId="068B80C3" w14:textId="77777777" w:rsidR="00B61CEB" w:rsidRDefault="00B61CEB" w:rsidP="00B61CEB">
            <w:pPr>
              <w:pStyle w:val="Header"/>
              <w:rPr>
                <w:bCs/>
                <w:szCs w:val="24"/>
              </w:rPr>
            </w:pPr>
            <w:r>
              <w:rPr>
                <w:bCs/>
                <w:szCs w:val="24"/>
              </w:rPr>
              <w:t>These changes do not affect the architecture but results in a better response time and fixes to defects in the frameworks.</w:t>
            </w:r>
          </w:p>
          <w:p w14:paraId="7DC7C623" w14:textId="77777777" w:rsidR="00B61CEB" w:rsidRDefault="00B61CEB" w:rsidP="00B61CEB">
            <w:pPr>
              <w:pStyle w:val="Header"/>
              <w:rPr>
                <w:bCs/>
                <w:szCs w:val="24"/>
              </w:rPr>
            </w:pPr>
          </w:p>
        </w:tc>
      </w:tr>
      <w:tr w:rsidR="00C96E53" w:rsidRPr="00D26D6C" w14:paraId="15BB8F13" w14:textId="77777777" w:rsidTr="00B4278F">
        <w:tc>
          <w:tcPr>
            <w:tcW w:w="468" w:type="dxa"/>
            <w:shd w:val="clear" w:color="auto" w:fill="auto"/>
          </w:tcPr>
          <w:p w14:paraId="397BCEF0" w14:textId="5F37887D" w:rsidR="00C96E53" w:rsidRDefault="00C96E53" w:rsidP="00C96E53">
            <w:pPr>
              <w:pStyle w:val="Header"/>
              <w:jc w:val="center"/>
              <w:rPr>
                <w:bCs/>
                <w:szCs w:val="24"/>
              </w:rPr>
            </w:pPr>
            <w:r>
              <w:rPr>
                <w:bCs/>
                <w:szCs w:val="24"/>
              </w:rPr>
              <w:t>9</w:t>
            </w:r>
          </w:p>
        </w:tc>
        <w:tc>
          <w:tcPr>
            <w:tcW w:w="2586" w:type="dxa"/>
            <w:shd w:val="clear" w:color="auto" w:fill="auto"/>
          </w:tcPr>
          <w:p w14:paraId="4C1E6363" w14:textId="77777777" w:rsidR="00C96E53" w:rsidRDefault="00C96E53" w:rsidP="00C96E53">
            <w:pPr>
              <w:pStyle w:val="Header"/>
              <w:rPr>
                <w:bCs/>
                <w:szCs w:val="24"/>
              </w:rPr>
            </w:pPr>
            <w:r w:rsidRPr="00BA5787">
              <w:rPr>
                <w:bCs/>
                <w:szCs w:val="24"/>
              </w:rPr>
              <w:t xml:space="preserve">Figure </w:t>
            </w:r>
            <w:r>
              <w:rPr>
                <w:bCs/>
                <w:szCs w:val="24"/>
              </w:rPr>
              <w:t>2</w:t>
            </w:r>
          </w:p>
          <w:p w14:paraId="3387947B" w14:textId="77777777" w:rsidR="00C96E53" w:rsidRPr="00BA5787" w:rsidRDefault="00C96E53" w:rsidP="00C96E53">
            <w:pPr>
              <w:pStyle w:val="Header"/>
              <w:rPr>
                <w:bCs/>
                <w:szCs w:val="24"/>
              </w:rPr>
            </w:pPr>
            <w:r w:rsidRPr="00BA5787">
              <w:rPr>
                <w:bCs/>
                <w:szCs w:val="24"/>
              </w:rPr>
              <w:t>Figure 2</w:t>
            </w:r>
            <w:r>
              <w:rPr>
                <w:bCs/>
                <w:szCs w:val="24"/>
              </w:rPr>
              <w:t>2</w:t>
            </w:r>
          </w:p>
          <w:p w14:paraId="73580D1F" w14:textId="77777777" w:rsidR="00C96E53" w:rsidRPr="00BA5787" w:rsidRDefault="00C96E53" w:rsidP="00C96E53">
            <w:pPr>
              <w:pStyle w:val="Header"/>
              <w:rPr>
                <w:bCs/>
                <w:szCs w:val="24"/>
              </w:rPr>
            </w:pPr>
            <w:r w:rsidRPr="00BA5787">
              <w:rPr>
                <w:bCs/>
                <w:szCs w:val="24"/>
              </w:rPr>
              <w:t>Figure 23</w:t>
            </w:r>
          </w:p>
          <w:p w14:paraId="13FC4152" w14:textId="20135A5F" w:rsidR="00C96E53" w:rsidRDefault="00C96E53" w:rsidP="00C96E53">
            <w:pPr>
              <w:pStyle w:val="Header"/>
              <w:rPr>
                <w:bCs/>
                <w:szCs w:val="24"/>
              </w:rPr>
            </w:pPr>
            <w:r w:rsidRPr="00BA5787">
              <w:rPr>
                <w:bCs/>
                <w:szCs w:val="24"/>
              </w:rPr>
              <w:t>13.1.</w:t>
            </w:r>
            <w:r w:rsidR="00F149B3">
              <w:rPr>
                <w:bCs/>
                <w:szCs w:val="24"/>
              </w:rPr>
              <w:t>2.7</w:t>
            </w:r>
          </w:p>
          <w:p w14:paraId="4F629F5C" w14:textId="3C8EC584" w:rsidR="00C96E53" w:rsidRDefault="00C96E53" w:rsidP="00C96E53">
            <w:pPr>
              <w:pStyle w:val="Header"/>
              <w:rPr>
                <w:bCs/>
                <w:szCs w:val="24"/>
              </w:rPr>
            </w:pPr>
            <w:r w:rsidRPr="00BA5787">
              <w:rPr>
                <w:bCs/>
                <w:szCs w:val="24"/>
              </w:rPr>
              <w:t>13.1.3.</w:t>
            </w:r>
            <w:r w:rsidR="00F149B3">
              <w:rPr>
                <w:bCs/>
                <w:szCs w:val="24"/>
              </w:rPr>
              <w:t>10</w:t>
            </w:r>
          </w:p>
          <w:p w14:paraId="5DBE9857" w14:textId="77777777" w:rsidR="00C96E53" w:rsidRPr="00BA5787" w:rsidRDefault="00C96E53" w:rsidP="00C96E53">
            <w:pPr>
              <w:pStyle w:val="Header"/>
              <w:rPr>
                <w:bCs/>
                <w:szCs w:val="24"/>
              </w:rPr>
            </w:pPr>
          </w:p>
        </w:tc>
        <w:tc>
          <w:tcPr>
            <w:tcW w:w="834" w:type="dxa"/>
            <w:shd w:val="clear" w:color="auto" w:fill="auto"/>
          </w:tcPr>
          <w:p w14:paraId="73E7228F" w14:textId="77777777" w:rsidR="00C96E53" w:rsidRDefault="00C96E53" w:rsidP="00C96E53">
            <w:pPr>
              <w:pStyle w:val="Header"/>
              <w:rPr>
                <w:bCs/>
                <w:szCs w:val="24"/>
              </w:rPr>
            </w:pPr>
          </w:p>
        </w:tc>
        <w:tc>
          <w:tcPr>
            <w:tcW w:w="5490" w:type="dxa"/>
            <w:shd w:val="clear" w:color="auto" w:fill="auto"/>
          </w:tcPr>
          <w:p w14:paraId="15886B95" w14:textId="3989762D" w:rsidR="00C96E53" w:rsidRDefault="00C96E53" w:rsidP="00C96E53">
            <w:pPr>
              <w:pStyle w:val="Header"/>
              <w:rPr>
                <w:bCs/>
                <w:szCs w:val="24"/>
              </w:rPr>
            </w:pPr>
            <w:r>
              <w:rPr>
                <w:bCs/>
                <w:szCs w:val="24"/>
              </w:rPr>
              <w:t>New interfaces added for Verified Chronically Homeless</w:t>
            </w:r>
            <w:r w:rsidR="00F149B3">
              <w:rPr>
                <w:bCs/>
                <w:szCs w:val="24"/>
              </w:rPr>
              <w:t xml:space="preserve"> (VCHL)</w:t>
            </w:r>
            <w:r>
              <w:rPr>
                <w:bCs/>
                <w:szCs w:val="24"/>
              </w:rPr>
              <w:t xml:space="preserve"> (CRQ-589, CRQ-664) and </w:t>
            </w:r>
            <w:r w:rsidR="00B271DC">
              <w:rPr>
                <w:bCs/>
                <w:szCs w:val="24"/>
              </w:rPr>
              <w:t>Periodic Verification (Medicare/Death) Confirmation (PVC)</w:t>
            </w:r>
            <w:r>
              <w:rPr>
                <w:bCs/>
                <w:szCs w:val="24"/>
              </w:rPr>
              <w:t xml:space="preserve"> CRQ-</w:t>
            </w:r>
            <w:r w:rsidR="00B271DC">
              <w:rPr>
                <w:bCs/>
                <w:szCs w:val="24"/>
              </w:rPr>
              <w:t>587</w:t>
            </w:r>
          </w:p>
          <w:p w14:paraId="2D9400D5" w14:textId="77777777" w:rsidR="00C96E53" w:rsidRDefault="00C96E53" w:rsidP="00C96E53">
            <w:pPr>
              <w:pStyle w:val="Header"/>
              <w:rPr>
                <w:bCs/>
                <w:szCs w:val="24"/>
              </w:rPr>
            </w:pPr>
          </w:p>
          <w:p w14:paraId="21F0ACB8" w14:textId="1E88168C" w:rsidR="00C96E53" w:rsidRDefault="00C96E53" w:rsidP="00C96E53">
            <w:pPr>
              <w:pStyle w:val="Header"/>
              <w:rPr>
                <w:bCs/>
                <w:szCs w:val="24"/>
              </w:rPr>
            </w:pPr>
            <w:r>
              <w:rPr>
                <w:bCs/>
                <w:szCs w:val="24"/>
              </w:rPr>
              <w:t>In R2</w:t>
            </w:r>
            <w:r w:rsidR="002C7217">
              <w:rPr>
                <w:bCs/>
                <w:szCs w:val="24"/>
              </w:rPr>
              <w:t>8</w:t>
            </w:r>
            <w:r>
              <w:rPr>
                <w:bCs/>
                <w:szCs w:val="24"/>
              </w:rPr>
              <w:t xml:space="preserve"> Majority of the infrastructure or software foundation changes are related to</w:t>
            </w:r>
          </w:p>
          <w:p w14:paraId="291ED14F" w14:textId="571E9103" w:rsidR="00C96E53" w:rsidRDefault="00C96E53" w:rsidP="00CC046B">
            <w:pPr>
              <w:pStyle w:val="Header"/>
              <w:numPr>
                <w:ilvl w:val="0"/>
                <w:numId w:val="81"/>
              </w:numPr>
              <w:rPr>
                <w:bCs/>
                <w:szCs w:val="24"/>
              </w:rPr>
            </w:pPr>
            <w:r>
              <w:rPr>
                <w:bCs/>
                <w:szCs w:val="24"/>
              </w:rPr>
              <w:t>Oracle Sever –19.</w:t>
            </w:r>
            <w:r w:rsidR="002C7217">
              <w:rPr>
                <w:bCs/>
                <w:szCs w:val="24"/>
              </w:rPr>
              <w:t>20</w:t>
            </w:r>
          </w:p>
          <w:p w14:paraId="1E507B99" w14:textId="2E22A0E3" w:rsidR="00C96E53" w:rsidRDefault="00C96E53" w:rsidP="00CC046B">
            <w:pPr>
              <w:pStyle w:val="Header"/>
              <w:numPr>
                <w:ilvl w:val="0"/>
                <w:numId w:val="81"/>
              </w:numPr>
              <w:rPr>
                <w:bCs/>
                <w:szCs w:val="24"/>
              </w:rPr>
            </w:pPr>
            <w:r>
              <w:rPr>
                <w:bCs/>
                <w:szCs w:val="24"/>
              </w:rPr>
              <w:t>JBOSS EAP – 7.4.</w:t>
            </w:r>
            <w:r w:rsidR="002C7217">
              <w:rPr>
                <w:bCs/>
                <w:szCs w:val="24"/>
              </w:rPr>
              <w:t>11</w:t>
            </w:r>
          </w:p>
          <w:p w14:paraId="10A26364" w14:textId="4CF5DA80" w:rsidR="00C96E53" w:rsidRDefault="00C96E53" w:rsidP="00CC046B">
            <w:pPr>
              <w:pStyle w:val="Header"/>
              <w:numPr>
                <w:ilvl w:val="0"/>
                <w:numId w:val="81"/>
              </w:numPr>
              <w:rPr>
                <w:bCs/>
                <w:szCs w:val="24"/>
              </w:rPr>
            </w:pPr>
            <w:r>
              <w:rPr>
                <w:bCs/>
                <w:szCs w:val="24"/>
              </w:rPr>
              <w:t>JAVA – 11.0.1</w:t>
            </w:r>
            <w:r w:rsidR="002C7217">
              <w:rPr>
                <w:bCs/>
                <w:szCs w:val="24"/>
              </w:rPr>
              <w:t>9</w:t>
            </w:r>
          </w:p>
          <w:p w14:paraId="40CBBFC1" w14:textId="43583817" w:rsidR="00C96E53" w:rsidRDefault="00C96E53" w:rsidP="00CC046B">
            <w:pPr>
              <w:pStyle w:val="Header"/>
              <w:numPr>
                <w:ilvl w:val="0"/>
                <w:numId w:val="81"/>
              </w:numPr>
              <w:rPr>
                <w:bCs/>
                <w:szCs w:val="24"/>
              </w:rPr>
            </w:pPr>
            <w:r>
              <w:rPr>
                <w:bCs/>
                <w:szCs w:val="24"/>
              </w:rPr>
              <w:t>JBOSS Fuse – 7.1</w:t>
            </w:r>
            <w:r w:rsidR="002C7217">
              <w:rPr>
                <w:bCs/>
                <w:szCs w:val="24"/>
              </w:rPr>
              <w:t>2</w:t>
            </w:r>
          </w:p>
          <w:p w14:paraId="63883371" w14:textId="49858DF8" w:rsidR="00C96E53" w:rsidRDefault="00C96E53" w:rsidP="00CC046B">
            <w:pPr>
              <w:pStyle w:val="Header"/>
              <w:numPr>
                <w:ilvl w:val="0"/>
                <w:numId w:val="81"/>
              </w:numPr>
              <w:rPr>
                <w:bCs/>
                <w:szCs w:val="24"/>
              </w:rPr>
            </w:pPr>
            <w:r>
              <w:rPr>
                <w:bCs/>
                <w:szCs w:val="24"/>
              </w:rPr>
              <w:t>IBM BAMOE – 8.0.</w:t>
            </w:r>
            <w:r w:rsidR="002C7217">
              <w:rPr>
                <w:bCs/>
                <w:szCs w:val="24"/>
              </w:rPr>
              <w:t>3</w:t>
            </w:r>
            <w:r>
              <w:rPr>
                <w:bCs/>
                <w:szCs w:val="24"/>
              </w:rPr>
              <w:t>. (Rules Engine)</w:t>
            </w:r>
          </w:p>
          <w:p w14:paraId="7B2A5834" w14:textId="77777777" w:rsidR="00C96E53" w:rsidRDefault="00C96E53" w:rsidP="00CC046B">
            <w:pPr>
              <w:pStyle w:val="Header"/>
              <w:numPr>
                <w:ilvl w:val="0"/>
                <w:numId w:val="81"/>
              </w:numPr>
              <w:rPr>
                <w:bCs/>
                <w:szCs w:val="24"/>
              </w:rPr>
            </w:pPr>
            <w:r>
              <w:rPr>
                <w:bCs/>
                <w:szCs w:val="24"/>
              </w:rPr>
              <w:t>AWS Elasticache (Redis) – 7.0)</w:t>
            </w:r>
          </w:p>
          <w:p w14:paraId="2286C126" w14:textId="77777777" w:rsidR="00C96E53" w:rsidRDefault="00C96E53" w:rsidP="00CC046B">
            <w:pPr>
              <w:pStyle w:val="Header"/>
              <w:numPr>
                <w:ilvl w:val="0"/>
                <w:numId w:val="81"/>
              </w:numPr>
              <w:rPr>
                <w:bCs/>
                <w:szCs w:val="24"/>
              </w:rPr>
            </w:pPr>
            <w:r>
              <w:rPr>
                <w:bCs/>
                <w:szCs w:val="24"/>
              </w:rPr>
              <w:t>Linux – 8.7</w:t>
            </w:r>
          </w:p>
          <w:p w14:paraId="26AC84D4" w14:textId="77777777" w:rsidR="00C96E53" w:rsidRDefault="00C96E53" w:rsidP="00C96E53">
            <w:pPr>
              <w:pStyle w:val="Header"/>
              <w:rPr>
                <w:bCs/>
                <w:szCs w:val="24"/>
              </w:rPr>
            </w:pPr>
            <w:r>
              <w:rPr>
                <w:bCs/>
                <w:szCs w:val="24"/>
              </w:rPr>
              <w:t>These changes do not affect the architecture but results in a better response time and fixes to defects in the frameworks.</w:t>
            </w:r>
          </w:p>
          <w:p w14:paraId="0525C9CE" w14:textId="77777777" w:rsidR="00C96E53" w:rsidRDefault="00C96E53" w:rsidP="00C96E53">
            <w:pPr>
              <w:pStyle w:val="Header"/>
              <w:rPr>
                <w:bCs/>
                <w:szCs w:val="24"/>
              </w:rPr>
            </w:pPr>
          </w:p>
        </w:tc>
      </w:tr>
      <w:tr w:rsidR="00CC046B" w:rsidRPr="00D26D6C" w14:paraId="6413BFA5" w14:textId="77777777" w:rsidTr="00B4278F">
        <w:tc>
          <w:tcPr>
            <w:tcW w:w="468" w:type="dxa"/>
            <w:shd w:val="clear" w:color="auto" w:fill="auto"/>
          </w:tcPr>
          <w:p w14:paraId="6D5164DF" w14:textId="20B6828B" w:rsidR="00CC046B" w:rsidRDefault="00CC046B" w:rsidP="00CC046B">
            <w:pPr>
              <w:pStyle w:val="Header"/>
              <w:jc w:val="center"/>
              <w:rPr>
                <w:bCs/>
                <w:szCs w:val="24"/>
              </w:rPr>
            </w:pPr>
            <w:r>
              <w:rPr>
                <w:bCs/>
                <w:szCs w:val="24"/>
              </w:rPr>
              <w:t>10</w:t>
            </w:r>
          </w:p>
        </w:tc>
        <w:tc>
          <w:tcPr>
            <w:tcW w:w="2586" w:type="dxa"/>
            <w:shd w:val="clear" w:color="auto" w:fill="auto"/>
          </w:tcPr>
          <w:p w14:paraId="3C4B46B3" w14:textId="27A475E4" w:rsidR="007F0104" w:rsidRPr="007F0104" w:rsidRDefault="007F0104" w:rsidP="007F0104">
            <w:pPr>
              <w:pStyle w:val="Header"/>
              <w:rPr>
                <w:bCs/>
                <w:szCs w:val="24"/>
              </w:rPr>
            </w:pPr>
            <w:r w:rsidRPr="007F0104">
              <w:rPr>
                <w:bCs/>
                <w:szCs w:val="24"/>
              </w:rPr>
              <w:t>Fig</w:t>
            </w:r>
            <w:r>
              <w:rPr>
                <w:bCs/>
                <w:szCs w:val="24"/>
              </w:rPr>
              <w:t>ure</w:t>
            </w:r>
            <w:r w:rsidRPr="007F0104">
              <w:rPr>
                <w:bCs/>
                <w:szCs w:val="24"/>
              </w:rPr>
              <w:t xml:space="preserve"> 2</w:t>
            </w:r>
          </w:p>
          <w:p w14:paraId="6266D307" w14:textId="1F90D8D2" w:rsidR="007F0104" w:rsidRPr="007F0104" w:rsidRDefault="007F0104" w:rsidP="007F0104">
            <w:pPr>
              <w:pStyle w:val="Header"/>
              <w:rPr>
                <w:bCs/>
                <w:szCs w:val="24"/>
              </w:rPr>
            </w:pPr>
            <w:r w:rsidRPr="007F0104">
              <w:rPr>
                <w:bCs/>
                <w:szCs w:val="24"/>
              </w:rPr>
              <w:t>7.1.7.1</w:t>
            </w:r>
          </w:p>
          <w:p w14:paraId="1DBA9939" w14:textId="77777777" w:rsidR="007F0104" w:rsidRPr="007F0104" w:rsidRDefault="007F0104" w:rsidP="007F0104">
            <w:pPr>
              <w:pStyle w:val="Header"/>
              <w:rPr>
                <w:bCs/>
                <w:szCs w:val="24"/>
              </w:rPr>
            </w:pPr>
            <w:r w:rsidRPr="007F0104">
              <w:rPr>
                <w:bCs/>
                <w:szCs w:val="24"/>
              </w:rPr>
              <w:t>7.1.7.2</w:t>
            </w:r>
          </w:p>
          <w:p w14:paraId="1A94E5D8" w14:textId="1937A6D3" w:rsidR="007F0104" w:rsidRPr="007F0104" w:rsidRDefault="007F0104" w:rsidP="007F0104">
            <w:pPr>
              <w:pStyle w:val="Header"/>
              <w:rPr>
                <w:bCs/>
                <w:szCs w:val="24"/>
              </w:rPr>
            </w:pPr>
            <w:r w:rsidRPr="007F0104">
              <w:rPr>
                <w:bCs/>
                <w:szCs w:val="24"/>
              </w:rPr>
              <w:t>Fig</w:t>
            </w:r>
            <w:r>
              <w:rPr>
                <w:bCs/>
                <w:szCs w:val="24"/>
              </w:rPr>
              <w:t>ure</w:t>
            </w:r>
            <w:r w:rsidRPr="007F0104">
              <w:rPr>
                <w:bCs/>
                <w:szCs w:val="24"/>
              </w:rPr>
              <w:t xml:space="preserve"> 4</w:t>
            </w:r>
          </w:p>
          <w:p w14:paraId="52260E8D" w14:textId="7B9A3020" w:rsidR="007F0104" w:rsidRPr="007F0104" w:rsidRDefault="007F0104" w:rsidP="007F0104">
            <w:pPr>
              <w:pStyle w:val="Header"/>
              <w:rPr>
                <w:bCs/>
                <w:szCs w:val="24"/>
              </w:rPr>
            </w:pPr>
            <w:r w:rsidRPr="007F0104">
              <w:rPr>
                <w:bCs/>
                <w:szCs w:val="24"/>
              </w:rPr>
              <w:t>Fig</w:t>
            </w:r>
            <w:r>
              <w:rPr>
                <w:bCs/>
                <w:szCs w:val="24"/>
              </w:rPr>
              <w:t>ure</w:t>
            </w:r>
            <w:r w:rsidRPr="007F0104">
              <w:rPr>
                <w:bCs/>
                <w:szCs w:val="24"/>
              </w:rPr>
              <w:t xml:space="preserve"> 23</w:t>
            </w:r>
          </w:p>
          <w:p w14:paraId="19091602" w14:textId="77777777" w:rsidR="007F0104" w:rsidRPr="007F0104" w:rsidRDefault="007F0104" w:rsidP="007F0104">
            <w:pPr>
              <w:pStyle w:val="Header"/>
              <w:rPr>
                <w:bCs/>
                <w:szCs w:val="24"/>
              </w:rPr>
            </w:pPr>
            <w:r w:rsidRPr="007F0104">
              <w:rPr>
                <w:bCs/>
                <w:szCs w:val="24"/>
              </w:rPr>
              <w:t>7.1.7.9</w:t>
            </w:r>
          </w:p>
          <w:p w14:paraId="0C9E1BF4" w14:textId="77777777" w:rsidR="007F0104" w:rsidRPr="007F0104" w:rsidRDefault="007F0104" w:rsidP="007F0104">
            <w:pPr>
              <w:pStyle w:val="Header"/>
              <w:rPr>
                <w:bCs/>
                <w:szCs w:val="24"/>
              </w:rPr>
            </w:pPr>
            <w:r w:rsidRPr="007F0104">
              <w:rPr>
                <w:bCs/>
                <w:szCs w:val="24"/>
              </w:rPr>
              <w:t>7.1.7.10</w:t>
            </w:r>
          </w:p>
          <w:p w14:paraId="28A30F39" w14:textId="77777777" w:rsidR="007F0104" w:rsidRPr="007F0104" w:rsidRDefault="007F0104" w:rsidP="007F0104">
            <w:pPr>
              <w:pStyle w:val="Header"/>
              <w:rPr>
                <w:bCs/>
                <w:szCs w:val="24"/>
              </w:rPr>
            </w:pPr>
            <w:r w:rsidRPr="007F0104">
              <w:rPr>
                <w:bCs/>
                <w:szCs w:val="24"/>
              </w:rPr>
              <w:t>7.4.1</w:t>
            </w:r>
          </w:p>
          <w:p w14:paraId="128BBE4C" w14:textId="77777777" w:rsidR="007F0104" w:rsidRPr="007F0104" w:rsidRDefault="007F0104" w:rsidP="007F0104">
            <w:pPr>
              <w:pStyle w:val="Header"/>
              <w:rPr>
                <w:bCs/>
                <w:szCs w:val="24"/>
              </w:rPr>
            </w:pPr>
            <w:r w:rsidRPr="007F0104">
              <w:rPr>
                <w:bCs/>
                <w:szCs w:val="24"/>
              </w:rPr>
              <w:t>9.4.1.1</w:t>
            </w:r>
          </w:p>
          <w:p w14:paraId="6697C176" w14:textId="1610331E" w:rsidR="00CC046B" w:rsidRPr="00BA5787" w:rsidRDefault="007F0104" w:rsidP="007F0104">
            <w:pPr>
              <w:pStyle w:val="Header"/>
              <w:rPr>
                <w:bCs/>
                <w:szCs w:val="24"/>
              </w:rPr>
            </w:pPr>
            <w:r w:rsidRPr="007F0104">
              <w:rPr>
                <w:bCs/>
                <w:szCs w:val="24"/>
              </w:rPr>
              <w:t>13.1.3.11</w:t>
            </w:r>
          </w:p>
        </w:tc>
        <w:tc>
          <w:tcPr>
            <w:tcW w:w="834" w:type="dxa"/>
            <w:shd w:val="clear" w:color="auto" w:fill="auto"/>
          </w:tcPr>
          <w:p w14:paraId="66E5AED8" w14:textId="77777777" w:rsidR="00CC046B" w:rsidRDefault="00CC046B" w:rsidP="00CC046B">
            <w:pPr>
              <w:pStyle w:val="Header"/>
              <w:rPr>
                <w:bCs/>
                <w:szCs w:val="24"/>
              </w:rPr>
            </w:pPr>
          </w:p>
        </w:tc>
        <w:tc>
          <w:tcPr>
            <w:tcW w:w="5490" w:type="dxa"/>
            <w:shd w:val="clear" w:color="auto" w:fill="auto"/>
          </w:tcPr>
          <w:p w14:paraId="47A871EE" w14:textId="10E5765F" w:rsidR="00CC046B" w:rsidRDefault="00CC046B" w:rsidP="00CC046B">
            <w:pPr>
              <w:pStyle w:val="Header"/>
              <w:rPr>
                <w:bCs/>
                <w:szCs w:val="24"/>
              </w:rPr>
            </w:pPr>
            <w:r>
              <w:rPr>
                <w:bCs/>
                <w:szCs w:val="24"/>
              </w:rPr>
              <w:t>New interfaces added for Omnibus Return Mail (ORM) (CRQ-719</w:t>
            </w:r>
            <w:r w:rsidR="007F0104">
              <w:rPr>
                <w:bCs/>
                <w:szCs w:val="24"/>
              </w:rPr>
              <w:t>)</w:t>
            </w:r>
          </w:p>
          <w:p w14:paraId="24279606" w14:textId="77777777" w:rsidR="00CC046B" w:rsidRDefault="00CC046B" w:rsidP="00CC046B">
            <w:pPr>
              <w:pStyle w:val="Header"/>
              <w:rPr>
                <w:bCs/>
                <w:szCs w:val="24"/>
              </w:rPr>
            </w:pPr>
          </w:p>
          <w:p w14:paraId="1DB32080" w14:textId="0C44A49B" w:rsidR="00CC046B" w:rsidRDefault="00CC046B" w:rsidP="00CC046B">
            <w:pPr>
              <w:pStyle w:val="Header"/>
              <w:rPr>
                <w:bCs/>
                <w:szCs w:val="24"/>
              </w:rPr>
            </w:pPr>
            <w:r>
              <w:rPr>
                <w:bCs/>
                <w:szCs w:val="24"/>
              </w:rPr>
              <w:t>In R29 Majority of the infrastructure or software foundation changes are related to</w:t>
            </w:r>
          </w:p>
          <w:p w14:paraId="7BF28A70" w14:textId="44B76182" w:rsidR="00CC046B" w:rsidRDefault="00CC046B" w:rsidP="00CC046B">
            <w:pPr>
              <w:pStyle w:val="Header"/>
              <w:numPr>
                <w:ilvl w:val="0"/>
                <w:numId w:val="82"/>
              </w:numPr>
              <w:rPr>
                <w:bCs/>
                <w:szCs w:val="24"/>
              </w:rPr>
            </w:pPr>
            <w:r>
              <w:rPr>
                <w:bCs/>
                <w:szCs w:val="24"/>
              </w:rPr>
              <w:t>Oracle Sever –19.22</w:t>
            </w:r>
          </w:p>
          <w:p w14:paraId="22B5F6E1" w14:textId="7A40DB79" w:rsidR="00CC046B" w:rsidRDefault="00CC046B" w:rsidP="00CC046B">
            <w:pPr>
              <w:pStyle w:val="Header"/>
              <w:numPr>
                <w:ilvl w:val="0"/>
                <w:numId w:val="82"/>
              </w:numPr>
              <w:rPr>
                <w:bCs/>
                <w:szCs w:val="24"/>
              </w:rPr>
            </w:pPr>
            <w:r>
              <w:rPr>
                <w:bCs/>
                <w:szCs w:val="24"/>
              </w:rPr>
              <w:t>JBOSS EAP – 7.4.14</w:t>
            </w:r>
          </w:p>
          <w:p w14:paraId="39CCE9E2" w14:textId="6CAFFDAE" w:rsidR="00CC046B" w:rsidRDefault="00CC046B" w:rsidP="00CC046B">
            <w:pPr>
              <w:pStyle w:val="Header"/>
              <w:numPr>
                <w:ilvl w:val="0"/>
                <w:numId w:val="82"/>
              </w:numPr>
              <w:rPr>
                <w:bCs/>
                <w:szCs w:val="24"/>
              </w:rPr>
            </w:pPr>
            <w:r>
              <w:rPr>
                <w:bCs/>
                <w:szCs w:val="24"/>
              </w:rPr>
              <w:t>JAVA – 11.0.22</w:t>
            </w:r>
          </w:p>
          <w:p w14:paraId="05355C45" w14:textId="77777777" w:rsidR="00CC046B" w:rsidRDefault="00CC046B" w:rsidP="00CC046B">
            <w:pPr>
              <w:pStyle w:val="Header"/>
              <w:numPr>
                <w:ilvl w:val="0"/>
                <w:numId w:val="82"/>
              </w:numPr>
              <w:rPr>
                <w:bCs/>
                <w:szCs w:val="24"/>
              </w:rPr>
            </w:pPr>
            <w:r>
              <w:rPr>
                <w:bCs/>
                <w:szCs w:val="24"/>
              </w:rPr>
              <w:t>JBOSS Fuse – 7.12</w:t>
            </w:r>
          </w:p>
          <w:p w14:paraId="6B217C62" w14:textId="4AB37C59" w:rsidR="00CC046B" w:rsidRDefault="00CC046B" w:rsidP="00CC046B">
            <w:pPr>
              <w:pStyle w:val="Header"/>
              <w:numPr>
                <w:ilvl w:val="0"/>
                <w:numId w:val="82"/>
              </w:numPr>
              <w:rPr>
                <w:bCs/>
                <w:szCs w:val="24"/>
              </w:rPr>
            </w:pPr>
            <w:r>
              <w:rPr>
                <w:bCs/>
                <w:szCs w:val="24"/>
              </w:rPr>
              <w:t>IBM BAMOE – 8.0.</w:t>
            </w:r>
            <w:r w:rsidR="00B27E13">
              <w:rPr>
                <w:bCs/>
                <w:szCs w:val="24"/>
              </w:rPr>
              <w:t>4</w:t>
            </w:r>
            <w:r>
              <w:rPr>
                <w:bCs/>
                <w:szCs w:val="24"/>
              </w:rPr>
              <w:t>. (Rules Engine)</w:t>
            </w:r>
          </w:p>
          <w:p w14:paraId="7EADBA14" w14:textId="7197D33A" w:rsidR="00CC046B" w:rsidRDefault="00CC046B" w:rsidP="00CC046B">
            <w:pPr>
              <w:pStyle w:val="Header"/>
              <w:numPr>
                <w:ilvl w:val="0"/>
                <w:numId w:val="82"/>
              </w:numPr>
              <w:rPr>
                <w:bCs/>
                <w:szCs w:val="24"/>
              </w:rPr>
            </w:pPr>
            <w:r>
              <w:rPr>
                <w:bCs/>
                <w:szCs w:val="24"/>
              </w:rPr>
              <w:t>AWS Elasticache (Redis) – 7.</w:t>
            </w:r>
            <w:r w:rsidR="00B27E13">
              <w:rPr>
                <w:bCs/>
                <w:szCs w:val="24"/>
              </w:rPr>
              <w:t>1</w:t>
            </w:r>
            <w:r>
              <w:rPr>
                <w:bCs/>
                <w:szCs w:val="24"/>
              </w:rPr>
              <w:t>)</w:t>
            </w:r>
          </w:p>
          <w:p w14:paraId="69C8827B" w14:textId="33E4F37B" w:rsidR="00CC046B" w:rsidRDefault="00CC046B" w:rsidP="00CC046B">
            <w:pPr>
              <w:pStyle w:val="Header"/>
              <w:numPr>
                <w:ilvl w:val="0"/>
                <w:numId w:val="82"/>
              </w:numPr>
              <w:rPr>
                <w:bCs/>
                <w:szCs w:val="24"/>
              </w:rPr>
            </w:pPr>
            <w:r>
              <w:rPr>
                <w:bCs/>
                <w:szCs w:val="24"/>
              </w:rPr>
              <w:t>Linux – 8.</w:t>
            </w:r>
            <w:r w:rsidR="00B27E13">
              <w:rPr>
                <w:bCs/>
                <w:szCs w:val="24"/>
              </w:rPr>
              <w:t>9</w:t>
            </w:r>
          </w:p>
          <w:p w14:paraId="4C429435" w14:textId="77777777" w:rsidR="00CC046B" w:rsidRDefault="00CC046B" w:rsidP="00CC046B">
            <w:pPr>
              <w:pStyle w:val="Header"/>
              <w:rPr>
                <w:bCs/>
                <w:szCs w:val="24"/>
              </w:rPr>
            </w:pPr>
            <w:r>
              <w:rPr>
                <w:bCs/>
                <w:szCs w:val="24"/>
              </w:rPr>
              <w:t>These changes do not affect the architecture but results in a better response time and fixes to defects in the frameworks.</w:t>
            </w:r>
          </w:p>
          <w:p w14:paraId="147192A7" w14:textId="77777777" w:rsidR="00CC046B" w:rsidRDefault="00CC046B" w:rsidP="00CC046B">
            <w:pPr>
              <w:pStyle w:val="Header"/>
              <w:rPr>
                <w:bCs/>
                <w:szCs w:val="24"/>
              </w:rPr>
            </w:pPr>
          </w:p>
        </w:tc>
      </w:tr>
      <w:tr w:rsidR="003544A0" w:rsidRPr="00D26D6C" w14:paraId="6925B53E" w14:textId="77777777" w:rsidTr="00B4278F">
        <w:tc>
          <w:tcPr>
            <w:tcW w:w="468" w:type="dxa"/>
            <w:shd w:val="clear" w:color="auto" w:fill="auto"/>
          </w:tcPr>
          <w:p w14:paraId="6DD1FA57" w14:textId="68DEBDA6" w:rsidR="003544A0" w:rsidRDefault="003544A0" w:rsidP="003544A0">
            <w:pPr>
              <w:pStyle w:val="Header"/>
              <w:jc w:val="center"/>
              <w:rPr>
                <w:bCs/>
                <w:szCs w:val="24"/>
              </w:rPr>
            </w:pPr>
            <w:r>
              <w:rPr>
                <w:bCs/>
                <w:szCs w:val="24"/>
              </w:rPr>
              <w:t>11</w:t>
            </w:r>
          </w:p>
        </w:tc>
        <w:tc>
          <w:tcPr>
            <w:tcW w:w="2586" w:type="dxa"/>
            <w:shd w:val="clear" w:color="auto" w:fill="auto"/>
          </w:tcPr>
          <w:p w14:paraId="7C34E50D" w14:textId="77777777" w:rsidR="003544A0" w:rsidRPr="007F0104" w:rsidRDefault="003544A0" w:rsidP="003544A0">
            <w:pPr>
              <w:pStyle w:val="Header"/>
              <w:rPr>
                <w:bCs/>
                <w:szCs w:val="24"/>
              </w:rPr>
            </w:pPr>
            <w:r w:rsidRPr="007F0104">
              <w:rPr>
                <w:bCs/>
                <w:szCs w:val="24"/>
              </w:rPr>
              <w:t>Fig</w:t>
            </w:r>
            <w:r>
              <w:rPr>
                <w:bCs/>
                <w:szCs w:val="24"/>
              </w:rPr>
              <w:t>ure</w:t>
            </w:r>
            <w:r w:rsidRPr="007F0104">
              <w:rPr>
                <w:bCs/>
                <w:szCs w:val="24"/>
              </w:rPr>
              <w:t xml:space="preserve"> 2</w:t>
            </w:r>
          </w:p>
          <w:p w14:paraId="14442EB8" w14:textId="3138E5DA" w:rsidR="003544A0" w:rsidRPr="007F0104" w:rsidRDefault="003544A0" w:rsidP="003544A0">
            <w:pPr>
              <w:pStyle w:val="Header"/>
              <w:rPr>
                <w:bCs/>
                <w:szCs w:val="24"/>
              </w:rPr>
            </w:pPr>
            <w:r w:rsidRPr="007F0104">
              <w:rPr>
                <w:bCs/>
                <w:szCs w:val="24"/>
              </w:rPr>
              <w:t>7.1.7.</w:t>
            </w:r>
            <w:r w:rsidR="009F43C8">
              <w:rPr>
                <w:bCs/>
                <w:szCs w:val="24"/>
              </w:rPr>
              <w:t>5.</w:t>
            </w:r>
            <w:r w:rsidRPr="007F0104">
              <w:rPr>
                <w:bCs/>
                <w:szCs w:val="24"/>
              </w:rPr>
              <w:t>1</w:t>
            </w:r>
          </w:p>
          <w:p w14:paraId="2B7DD6F0" w14:textId="7D90BC33" w:rsidR="003544A0" w:rsidRPr="007F0104" w:rsidRDefault="003544A0" w:rsidP="003544A0">
            <w:pPr>
              <w:pStyle w:val="Header"/>
              <w:rPr>
                <w:bCs/>
                <w:szCs w:val="24"/>
              </w:rPr>
            </w:pPr>
          </w:p>
        </w:tc>
        <w:tc>
          <w:tcPr>
            <w:tcW w:w="834" w:type="dxa"/>
            <w:shd w:val="clear" w:color="auto" w:fill="auto"/>
          </w:tcPr>
          <w:p w14:paraId="15AB8E6E" w14:textId="77777777" w:rsidR="003544A0" w:rsidRDefault="003544A0" w:rsidP="003544A0">
            <w:pPr>
              <w:pStyle w:val="Header"/>
              <w:rPr>
                <w:bCs/>
                <w:szCs w:val="24"/>
              </w:rPr>
            </w:pPr>
          </w:p>
        </w:tc>
        <w:tc>
          <w:tcPr>
            <w:tcW w:w="5490" w:type="dxa"/>
            <w:shd w:val="clear" w:color="auto" w:fill="auto"/>
          </w:tcPr>
          <w:p w14:paraId="7A1319EE" w14:textId="073CAA99" w:rsidR="003544A0" w:rsidRDefault="003544A0" w:rsidP="003544A0">
            <w:pPr>
              <w:pStyle w:val="Header"/>
              <w:rPr>
                <w:bCs/>
                <w:szCs w:val="24"/>
              </w:rPr>
            </w:pPr>
            <w:r>
              <w:rPr>
                <w:bCs/>
                <w:szCs w:val="24"/>
              </w:rPr>
              <w:t>In R</w:t>
            </w:r>
            <w:r w:rsidR="00D828AB">
              <w:rPr>
                <w:bCs/>
                <w:szCs w:val="24"/>
              </w:rPr>
              <w:t>30</w:t>
            </w:r>
            <w:r>
              <w:rPr>
                <w:bCs/>
                <w:szCs w:val="24"/>
              </w:rPr>
              <w:t xml:space="preserve"> Majority of the infrastructure or software foundation changes are related to</w:t>
            </w:r>
          </w:p>
          <w:p w14:paraId="49D6CB94" w14:textId="76CA813E" w:rsidR="003544A0" w:rsidRDefault="003544A0" w:rsidP="00BE3CD9">
            <w:pPr>
              <w:pStyle w:val="Header"/>
              <w:numPr>
                <w:ilvl w:val="0"/>
                <w:numId w:val="86"/>
              </w:numPr>
              <w:rPr>
                <w:bCs/>
                <w:szCs w:val="24"/>
              </w:rPr>
            </w:pPr>
            <w:bookmarkStart w:id="16" w:name="_Hlk183162590"/>
            <w:r>
              <w:rPr>
                <w:bCs/>
                <w:szCs w:val="24"/>
              </w:rPr>
              <w:t>Oracle Sever –19.2</w:t>
            </w:r>
            <w:r w:rsidR="009F43C8">
              <w:rPr>
                <w:bCs/>
                <w:szCs w:val="24"/>
              </w:rPr>
              <w:t>5</w:t>
            </w:r>
          </w:p>
          <w:p w14:paraId="504CBA04" w14:textId="19FBFE3C" w:rsidR="003544A0" w:rsidRDefault="003544A0" w:rsidP="00BE3CD9">
            <w:pPr>
              <w:pStyle w:val="Header"/>
              <w:numPr>
                <w:ilvl w:val="0"/>
                <w:numId w:val="86"/>
              </w:numPr>
              <w:rPr>
                <w:bCs/>
                <w:szCs w:val="24"/>
              </w:rPr>
            </w:pPr>
            <w:r>
              <w:rPr>
                <w:bCs/>
                <w:szCs w:val="24"/>
              </w:rPr>
              <w:t xml:space="preserve">JBOSS EAP – </w:t>
            </w:r>
            <w:r w:rsidR="009F43C8">
              <w:rPr>
                <w:bCs/>
                <w:szCs w:val="24"/>
              </w:rPr>
              <w:t>8.0.2</w:t>
            </w:r>
          </w:p>
          <w:p w14:paraId="2A890FB5" w14:textId="1EE77654" w:rsidR="003544A0" w:rsidRDefault="003544A0" w:rsidP="00BE3CD9">
            <w:pPr>
              <w:pStyle w:val="Header"/>
              <w:numPr>
                <w:ilvl w:val="0"/>
                <w:numId w:val="86"/>
              </w:numPr>
              <w:rPr>
                <w:bCs/>
                <w:szCs w:val="24"/>
              </w:rPr>
            </w:pPr>
            <w:r>
              <w:rPr>
                <w:bCs/>
                <w:szCs w:val="24"/>
              </w:rPr>
              <w:t>JAVA – 1</w:t>
            </w:r>
            <w:r w:rsidR="009F43C8">
              <w:rPr>
                <w:bCs/>
                <w:szCs w:val="24"/>
              </w:rPr>
              <w:t>7</w:t>
            </w:r>
            <w:r>
              <w:rPr>
                <w:bCs/>
                <w:szCs w:val="24"/>
              </w:rPr>
              <w:t>.0.</w:t>
            </w:r>
            <w:r w:rsidR="009F43C8">
              <w:rPr>
                <w:bCs/>
                <w:szCs w:val="24"/>
              </w:rPr>
              <w:t>12+7</w:t>
            </w:r>
          </w:p>
          <w:p w14:paraId="672C6DF1" w14:textId="5AD0B2E3" w:rsidR="003544A0" w:rsidRDefault="003544A0" w:rsidP="00BE3CD9">
            <w:pPr>
              <w:pStyle w:val="Header"/>
              <w:numPr>
                <w:ilvl w:val="0"/>
                <w:numId w:val="86"/>
              </w:numPr>
              <w:rPr>
                <w:bCs/>
                <w:szCs w:val="24"/>
              </w:rPr>
            </w:pPr>
            <w:r>
              <w:rPr>
                <w:bCs/>
                <w:szCs w:val="24"/>
              </w:rPr>
              <w:t>JBOSS Fuse – 7.1</w:t>
            </w:r>
            <w:r w:rsidR="009F43C8">
              <w:rPr>
                <w:bCs/>
                <w:szCs w:val="24"/>
              </w:rPr>
              <w:t>3</w:t>
            </w:r>
          </w:p>
          <w:p w14:paraId="2E829290" w14:textId="1970F28D" w:rsidR="003544A0" w:rsidRDefault="003544A0" w:rsidP="00BE3CD9">
            <w:pPr>
              <w:pStyle w:val="Header"/>
              <w:numPr>
                <w:ilvl w:val="0"/>
                <w:numId w:val="86"/>
              </w:numPr>
              <w:rPr>
                <w:bCs/>
                <w:szCs w:val="24"/>
              </w:rPr>
            </w:pPr>
            <w:r>
              <w:rPr>
                <w:bCs/>
                <w:szCs w:val="24"/>
              </w:rPr>
              <w:t xml:space="preserve">IBM BAMOE – </w:t>
            </w:r>
            <w:r w:rsidR="009F43C8">
              <w:rPr>
                <w:bCs/>
                <w:szCs w:val="24"/>
              </w:rPr>
              <w:t>9.1.0</w:t>
            </w:r>
            <w:r>
              <w:rPr>
                <w:bCs/>
                <w:szCs w:val="24"/>
              </w:rPr>
              <w:t>. (Rules Engine)</w:t>
            </w:r>
          </w:p>
          <w:p w14:paraId="623D7A3F" w14:textId="77777777" w:rsidR="003544A0" w:rsidRDefault="003544A0" w:rsidP="00BE3CD9">
            <w:pPr>
              <w:pStyle w:val="Header"/>
              <w:numPr>
                <w:ilvl w:val="0"/>
                <w:numId w:val="86"/>
              </w:numPr>
              <w:rPr>
                <w:bCs/>
                <w:szCs w:val="24"/>
              </w:rPr>
            </w:pPr>
            <w:r>
              <w:rPr>
                <w:bCs/>
                <w:szCs w:val="24"/>
              </w:rPr>
              <w:t>AWS Elasticache (Redis) – 7.1)</w:t>
            </w:r>
          </w:p>
          <w:p w14:paraId="6B87BE37" w14:textId="7DDB97C6" w:rsidR="003544A0" w:rsidRDefault="003544A0" w:rsidP="00BE3CD9">
            <w:pPr>
              <w:pStyle w:val="Header"/>
              <w:numPr>
                <w:ilvl w:val="0"/>
                <w:numId w:val="86"/>
              </w:numPr>
              <w:rPr>
                <w:bCs/>
                <w:szCs w:val="24"/>
              </w:rPr>
            </w:pPr>
            <w:r>
              <w:rPr>
                <w:bCs/>
                <w:szCs w:val="24"/>
              </w:rPr>
              <w:t>Linux – 8.</w:t>
            </w:r>
            <w:r w:rsidR="009F43C8">
              <w:rPr>
                <w:bCs/>
                <w:szCs w:val="24"/>
              </w:rPr>
              <w:t>10</w:t>
            </w:r>
          </w:p>
          <w:bookmarkEnd w:id="16"/>
          <w:p w14:paraId="5199436F" w14:textId="77777777" w:rsidR="003544A0" w:rsidRDefault="003544A0" w:rsidP="003544A0">
            <w:pPr>
              <w:pStyle w:val="Header"/>
              <w:rPr>
                <w:bCs/>
                <w:szCs w:val="24"/>
              </w:rPr>
            </w:pPr>
            <w:r>
              <w:rPr>
                <w:bCs/>
                <w:szCs w:val="24"/>
              </w:rPr>
              <w:t>These changes do not affect the architecture but results in a better response time and fixes to defects in the frameworks.</w:t>
            </w:r>
          </w:p>
          <w:p w14:paraId="7183D23F" w14:textId="77777777" w:rsidR="003544A0" w:rsidRDefault="003544A0" w:rsidP="003544A0">
            <w:pPr>
              <w:pStyle w:val="Header"/>
              <w:rPr>
                <w:bCs/>
                <w:szCs w:val="24"/>
              </w:rPr>
            </w:pPr>
          </w:p>
        </w:tc>
      </w:tr>
    </w:tbl>
    <w:p w14:paraId="49FF2817" w14:textId="77777777" w:rsidR="006E3DF4" w:rsidRDefault="006E3DF4" w:rsidP="006E3DF4">
      <w:pPr>
        <w:pStyle w:val="Header"/>
        <w:jc w:val="center"/>
        <w:rPr>
          <w:szCs w:val="24"/>
        </w:rPr>
        <w:sectPr w:rsidR="006E3DF4" w:rsidSect="004141F0">
          <w:headerReference w:type="default" r:id="rId22"/>
          <w:footerReference w:type="default" r:id="rId23"/>
          <w:pgSz w:w="12240" w:h="15840" w:code="1"/>
          <w:pgMar w:top="1440" w:right="1440" w:bottom="1440" w:left="1440" w:header="1008" w:footer="1008" w:gutter="0"/>
          <w:cols w:space="720"/>
          <w:titlePg/>
          <w:docGrid w:linePitch="360"/>
        </w:sectPr>
      </w:pPr>
    </w:p>
    <w:p w14:paraId="5CB1CE33" w14:textId="77777777" w:rsidR="008F1356" w:rsidRPr="00E17FB8" w:rsidRDefault="008F1356" w:rsidP="00557E50">
      <w:pPr>
        <w:pStyle w:val="Header-Forematter"/>
      </w:pPr>
      <w:r w:rsidRPr="00E17FB8">
        <w:t>TABLE OF CONTENTS</w:t>
      </w:r>
    </w:p>
    <w:p w14:paraId="602F195B" w14:textId="2E1B74E2" w:rsidR="007F0104" w:rsidRDefault="00D145BC">
      <w:pPr>
        <w:pStyle w:val="TOC1"/>
        <w:rPr>
          <w:rFonts w:asciiTheme="minorHAnsi" w:eastAsiaTheme="minorEastAsia" w:hAnsiTheme="minorHAnsi" w:cstheme="minorBidi"/>
          <w:b w:val="0"/>
          <w:caps w:val="0"/>
          <w:color w:val="auto"/>
          <w:kern w:val="2"/>
          <w:szCs w:val="24"/>
          <w14:ligatures w14:val="standardContextual"/>
        </w:rPr>
      </w:pPr>
      <w:r>
        <w:rPr>
          <w:b w:val="0"/>
          <w:caps w:val="0"/>
        </w:rPr>
        <w:fldChar w:fldCharType="begin"/>
      </w:r>
      <w:r>
        <w:rPr>
          <w:b w:val="0"/>
          <w:caps w:val="0"/>
        </w:rPr>
        <w:instrText xml:space="preserve"> TOC \o "1-4" \h \z \u </w:instrText>
      </w:r>
      <w:r>
        <w:rPr>
          <w:b w:val="0"/>
          <w:caps w:val="0"/>
        </w:rPr>
        <w:fldChar w:fldCharType="separate"/>
      </w:r>
      <w:r w:rsidR="007F0104">
        <w:fldChar w:fldCharType="begin"/>
      </w:r>
      <w:r w:rsidR="007F0104">
        <w:instrText>HYPERLINK \l "_Toc169824130"</w:instrText>
      </w:r>
      <w:ins w:id="17" w:author="Hira, Agnes" w:date="2024-12-16T19:08:00Z" w16du:dateUtc="2024-12-17T00:08:00Z"/>
      <w:r w:rsidR="007F0104">
        <w:fldChar w:fldCharType="separate"/>
      </w:r>
      <w:r w:rsidR="007F0104" w:rsidRPr="0020163E">
        <w:rPr>
          <w:rStyle w:val="Hyperlink"/>
        </w:rPr>
        <w:t>1</w:t>
      </w:r>
      <w:r w:rsidR="007F0104">
        <w:rPr>
          <w:rFonts w:asciiTheme="minorHAnsi" w:eastAsiaTheme="minorEastAsia" w:hAnsiTheme="minorHAnsi" w:cstheme="minorBidi"/>
          <w:b w:val="0"/>
          <w:caps w:val="0"/>
          <w:color w:val="auto"/>
          <w:kern w:val="2"/>
          <w:szCs w:val="24"/>
          <w14:ligatures w14:val="standardContextual"/>
        </w:rPr>
        <w:tab/>
      </w:r>
      <w:r w:rsidR="007F0104" w:rsidRPr="0020163E">
        <w:rPr>
          <w:rStyle w:val="Hyperlink"/>
        </w:rPr>
        <w:t>INTRODUCTION</w:t>
      </w:r>
      <w:r w:rsidR="007F0104">
        <w:rPr>
          <w:webHidden/>
        </w:rPr>
        <w:tab/>
      </w:r>
      <w:r w:rsidR="007F0104">
        <w:rPr>
          <w:webHidden/>
        </w:rPr>
        <w:fldChar w:fldCharType="begin"/>
      </w:r>
      <w:r w:rsidR="007F0104">
        <w:rPr>
          <w:webHidden/>
        </w:rPr>
        <w:instrText xml:space="preserve"> PAGEREF _Toc169824130 \h </w:instrText>
      </w:r>
      <w:r w:rsidR="007F0104">
        <w:rPr>
          <w:webHidden/>
        </w:rPr>
      </w:r>
      <w:r w:rsidR="007F0104">
        <w:rPr>
          <w:webHidden/>
        </w:rPr>
        <w:fldChar w:fldCharType="separate"/>
      </w:r>
      <w:r w:rsidR="00B974F8">
        <w:rPr>
          <w:webHidden/>
        </w:rPr>
        <w:t>23</w:t>
      </w:r>
      <w:r w:rsidR="007F0104">
        <w:rPr>
          <w:webHidden/>
        </w:rPr>
        <w:fldChar w:fldCharType="end"/>
      </w:r>
      <w:r w:rsidR="007F0104">
        <w:fldChar w:fldCharType="end"/>
      </w:r>
    </w:p>
    <w:p w14:paraId="09EC914D" w14:textId="1157B93A"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"_Toc169824131"</w:instrText>
      </w:r>
      <w:ins w:id="18" w:author="Hira, Agnes" w:date="2024-12-16T19:08:00Z" w16du:dateUtc="2024-12-17T00:08:00Z"/>
      <w:r>
        <w:fldChar w:fldCharType="separate"/>
      </w:r>
      <w:r w:rsidRPr="0020163E">
        <w:rPr>
          <w:rStyle w:val="Hyperlink"/>
        </w:rPr>
        <w:t>2</w:t>
      </w:r>
      <w:r>
        <w:rPr>
          <w:rFonts w:asciiTheme="minorHAnsi" w:eastAsiaTheme="minorEastAsia" w:hAnsiTheme="minorHAnsi" w:cstheme="minorBidi"/>
          <w:b w:val="0"/>
          <w:caps w:val="0"/>
          <w:color w:val="auto"/>
          <w:kern w:val="2"/>
          <w:szCs w:val="24"/>
          <w14:ligatures w14:val="standardContextual"/>
        </w:rPr>
        <w:tab/>
      </w:r>
      <w:r w:rsidRPr="0020163E">
        <w:rPr>
          <w:rStyle w:val="Hyperlink"/>
        </w:rPr>
        <w:t>REFERENCED DOCUMENTS</w:t>
      </w:r>
      <w:r>
        <w:rPr>
          <w:webHidden/>
        </w:rPr>
        <w:tab/>
      </w:r>
      <w:r>
        <w:rPr>
          <w:webHidden/>
        </w:rPr>
        <w:fldChar w:fldCharType="begin"/>
      </w:r>
      <w:r>
        <w:rPr>
          <w:webHidden/>
        </w:rPr>
        <w:instrText xml:space="preserve"> PAGEREF _Toc169824131 \h </w:instrText>
      </w:r>
      <w:r>
        <w:rPr>
          <w:webHidden/>
        </w:rPr>
      </w:r>
      <w:r>
        <w:rPr>
          <w:webHidden/>
        </w:rPr>
        <w:fldChar w:fldCharType="separate"/>
      </w:r>
      <w:r w:rsidR="00B974F8">
        <w:rPr>
          <w:webHidden/>
        </w:rPr>
        <w:t>23</w:t>
      </w:r>
      <w:r>
        <w:rPr>
          <w:webHidden/>
        </w:rPr>
        <w:fldChar w:fldCharType="end"/>
      </w:r>
      <w:r>
        <w:fldChar w:fldCharType="end"/>
      </w:r>
    </w:p>
    <w:p w14:paraId="538EF743" w14:textId="7AFFE088"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"_Toc169824132"</w:instrText>
      </w:r>
      <w:ins w:id="19" w:author="Hira, Agnes" w:date="2024-12-16T19:08:00Z" w16du:dateUtc="2024-12-17T00:08:00Z"/>
      <w:r>
        <w:fldChar w:fldCharType="separate"/>
      </w:r>
      <w:r w:rsidRPr="0020163E">
        <w:rPr>
          <w:rStyle w:val="Hyperlink"/>
        </w:rPr>
        <w:t>3</w:t>
      </w:r>
      <w:r>
        <w:rPr>
          <w:rFonts w:asciiTheme="minorHAnsi" w:eastAsiaTheme="minorEastAsia" w:hAnsiTheme="minorHAnsi" w:cstheme="minorBidi"/>
          <w:b w:val="0"/>
          <w:caps w:val="0"/>
          <w:color w:val="auto"/>
          <w:kern w:val="2"/>
          <w:szCs w:val="24"/>
          <w14:ligatures w14:val="standardContextual"/>
        </w:rPr>
        <w:tab/>
      </w:r>
      <w:r w:rsidRPr="0020163E">
        <w:rPr>
          <w:rStyle w:val="Hyperlink"/>
        </w:rPr>
        <w:t>SAD DOCUMENT OVERVIEW</w:t>
      </w:r>
      <w:r>
        <w:rPr>
          <w:webHidden/>
        </w:rPr>
        <w:tab/>
      </w:r>
      <w:r>
        <w:rPr>
          <w:webHidden/>
        </w:rPr>
        <w:fldChar w:fldCharType="begin"/>
      </w:r>
      <w:r>
        <w:rPr>
          <w:webHidden/>
        </w:rPr>
        <w:instrText xml:space="preserve"> PAGEREF _Toc169824132 \h </w:instrText>
      </w:r>
      <w:r>
        <w:rPr>
          <w:webHidden/>
        </w:rPr>
      </w:r>
      <w:r>
        <w:rPr>
          <w:webHidden/>
        </w:rPr>
        <w:fldChar w:fldCharType="separate"/>
      </w:r>
      <w:r w:rsidR="00B974F8">
        <w:rPr>
          <w:webHidden/>
        </w:rPr>
        <w:t>26</w:t>
      </w:r>
      <w:r>
        <w:rPr>
          <w:webHidden/>
        </w:rPr>
        <w:fldChar w:fldCharType="end"/>
      </w:r>
      <w:r>
        <w:fldChar w:fldCharType="end"/>
      </w:r>
    </w:p>
    <w:p w14:paraId="2EB09956" w14:textId="6FC34D77"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"_Toc169824133"</w:instrText>
      </w:r>
      <w:ins w:id="20" w:author="Hira, Agnes" w:date="2024-12-16T19:08:00Z" w16du:dateUtc="2024-12-17T00:08:00Z"/>
      <w:r>
        <w:fldChar w:fldCharType="separate"/>
      </w:r>
      <w:r w:rsidRPr="0020163E">
        <w:rPr>
          <w:rStyle w:val="Hyperlink"/>
        </w:rPr>
        <w:t>3.1</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Definition of Layers and Views</w:t>
      </w:r>
      <w:r>
        <w:rPr>
          <w:webHidden/>
        </w:rPr>
        <w:tab/>
      </w:r>
      <w:r>
        <w:rPr>
          <w:webHidden/>
        </w:rPr>
        <w:fldChar w:fldCharType="begin"/>
      </w:r>
      <w:r>
        <w:rPr>
          <w:webHidden/>
        </w:rPr>
        <w:instrText xml:space="preserve"> PAGEREF _Toc169824133 \h </w:instrText>
      </w:r>
      <w:r>
        <w:rPr>
          <w:webHidden/>
        </w:rPr>
      </w:r>
      <w:r>
        <w:rPr>
          <w:webHidden/>
        </w:rPr>
        <w:fldChar w:fldCharType="separate"/>
      </w:r>
      <w:r w:rsidR="00B974F8">
        <w:rPr>
          <w:webHidden/>
        </w:rPr>
        <w:t>27</w:t>
      </w:r>
      <w:r>
        <w:rPr>
          <w:webHidden/>
        </w:rPr>
        <w:fldChar w:fldCharType="end"/>
      </w:r>
      <w:r>
        <w:fldChar w:fldCharType="end"/>
      </w:r>
    </w:p>
    <w:p w14:paraId="47F74378" w14:textId="013E17CD"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"_Toc169824134"</w:instrText>
      </w:r>
      <w:ins w:id="21" w:author="Hira, Agnes" w:date="2024-12-16T19:08:00Z" w16du:dateUtc="2024-12-17T00:08:00Z"/>
      <w:r>
        <w:fldChar w:fldCharType="separate"/>
      </w:r>
      <w:r w:rsidRPr="0020163E">
        <w:rPr>
          <w:rStyle w:val="Hyperlink"/>
        </w:rPr>
        <w:t>4</w:t>
      </w:r>
      <w:r>
        <w:rPr>
          <w:rFonts w:asciiTheme="minorHAnsi" w:eastAsiaTheme="minorEastAsia" w:hAnsiTheme="minorHAnsi" w:cstheme="minorBidi"/>
          <w:b w:val="0"/>
          <w:caps w:val="0"/>
          <w:color w:val="auto"/>
          <w:kern w:val="2"/>
          <w:szCs w:val="24"/>
          <w14:ligatures w14:val="standardContextual"/>
        </w:rPr>
        <w:tab/>
      </w:r>
      <w:r w:rsidRPr="0020163E">
        <w:rPr>
          <w:rStyle w:val="Hyperlink"/>
        </w:rPr>
        <w:t>ASSUMPTIONS/CONSTRAINTS/RISKS/GAPS</w:t>
      </w:r>
      <w:r>
        <w:rPr>
          <w:webHidden/>
        </w:rPr>
        <w:tab/>
      </w:r>
      <w:r>
        <w:rPr>
          <w:webHidden/>
        </w:rPr>
        <w:fldChar w:fldCharType="begin"/>
      </w:r>
      <w:r>
        <w:rPr>
          <w:webHidden/>
        </w:rPr>
        <w:instrText xml:space="preserve"> PAGEREF _Toc169824134 \h </w:instrText>
      </w:r>
      <w:r>
        <w:rPr>
          <w:webHidden/>
        </w:rPr>
      </w:r>
      <w:r>
        <w:rPr>
          <w:webHidden/>
        </w:rPr>
        <w:fldChar w:fldCharType="separate"/>
      </w:r>
      <w:r w:rsidR="00B974F8">
        <w:rPr>
          <w:webHidden/>
        </w:rPr>
        <w:t>31</w:t>
      </w:r>
      <w:r>
        <w:rPr>
          <w:webHidden/>
        </w:rPr>
        <w:fldChar w:fldCharType="end"/>
      </w:r>
      <w:r>
        <w:fldChar w:fldCharType="end"/>
      </w:r>
    </w:p>
    <w:p w14:paraId="73E43A84" w14:textId="52E98768"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"_Toc169824135"</w:instrText>
      </w:r>
      <w:ins w:id="22" w:author="Hira, Agnes" w:date="2024-12-16T19:08:00Z" w16du:dateUtc="2024-12-17T00:08:00Z"/>
      <w:r>
        <w:fldChar w:fldCharType="separate"/>
      </w:r>
      <w:r w:rsidRPr="0020163E">
        <w:rPr>
          <w:rStyle w:val="Hyperlink"/>
        </w:rPr>
        <w:t>4.1</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Architectural Gaps</w:t>
      </w:r>
      <w:r>
        <w:rPr>
          <w:webHidden/>
        </w:rPr>
        <w:tab/>
      </w:r>
      <w:r>
        <w:rPr>
          <w:webHidden/>
        </w:rPr>
        <w:fldChar w:fldCharType="begin"/>
      </w:r>
      <w:r>
        <w:rPr>
          <w:webHidden/>
        </w:rPr>
        <w:instrText xml:space="preserve"> PAGEREF _Toc169824135 \h </w:instrText>
      </w:r>
      <w:r>
        <w:rPr>
          <w:webHidden/>
        </w:rPr>
      </w:r>
      <w:r>
        <w:rPr>
          <w:webHidden/>
        </w:rPr>
        <w:fldChar w:fldCharType="separate"/>
      </w:r>
      <w:r w:rsidR="00B974F8">
        <w:rPr>
          <w:webHidden/>
        </w:rPr>
        <w:t>31</w:t>
      </w:r>
      <w:r>
        <w:rPr>
          <w:webHidden/>
        </w:rPr>
        <w:fldChar w:fldCharType="end"/>
      </w:r>
      <w:r>
        <w:fldChar w:fldCharType="end"/>
      </w:r>
    </w:p>
    <w:p w14:paraId="15A5D7B0" w14:textId="2E845241"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"_Toc169824136"</w:instrText>
      </w:r>
      <w:ins w:id="23" w:author="Hira, Agnes" w:date="2024-12-16T19:08:00Z" w16du:dateUtc="2024-12-17T00:08:00Z"/>
      <w:r>
        <w:fldChar w:fldCharType="separate"/>
      </w:r>
      <w:r w:rsidRPr="0020163E">
        <w:rPr>
          <w:rStyle w:val="Hyperlink"/>
        </w:rPr>
        <w:t>5</w:t>
      </w:r>
      <w:r>
        <w:rPr>
          <w:rFonts w:asciiTheme="minorHAnsi" w:eastAsiaTheme="minorEastAsia" w:hAnsiTheme="minorHAnsi" w:cstheme="minorBidi"/>
          <w:b w:val="0"/>
          <w:caps w:val="0"/>
          <w:color w:val="auto"/>
          <w:kern w:val="2"/>
          <w:szCs w:val="24"/>
          <w14:ligatures w14:val="standardContextual"/>
        </w:rPr>
        <w:tab/>
      </w:r>
      <w:r w:rsidRPr="0020163E">
        <w:rPr>
          <w:rStyle w:val="Hyperlink"/>
        </w:rPr>
        <w:t>DESIGN CONSIDERATIONS</w:t>
      </w:r>
      <w:r>
        <w:rPr>
          <w:webHidden/>
        </w:rPr>
        <w:tab/>
      </w:r>
      <w:r>
        <w:rPr>
          <w:webHidden/>
        </w:rPr>
        <w:fldChar w:fldCharType="begin"/>
      </w:r>
      <w:r>
        <w:rPr>
          <w:webHidden/>
        </w:rPr>
        <w:instrText xml:space="preserve"> PAGEREF _Toc169824136 \h </w:instrText>
      </w:r>
      <w:r>
        <w:rPr>
          <w:webHidden/>
        </w:rPr>
      </w:r>
      <w:r>
        <w:rPr>
          <w:webHidden/>
        </w:rPr>
        <w:fldChar w:fldCharType="separate"/>
      </w:r>
      <w:r w:rsidR="00B974F8">
        <w:rPr>
          <w:webHidden/>
        </w:rPr>
        <w:t>32</w:t>
      </w:r>
      <w:r>
        <w:rPr>
          <w:webHidden/>
        </w:rPr>
        <w:fldChar w:fldCharType="end"/>
      </w:r>
      <w:r>
        <w:fldChar w:fldCharType="end"/>
      </w:r>
    </w:p>
    <w:p w14:paraId="165026A0" w14:textId="2FB469C3"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"_Toc169824137"</w:instrText>
      </w:r>
      <w:ins w:id="24" w:author="Hira, Agnes" w:date="2024-12-16T19:08:00Z" w16du:dateUtc="2024-12-17T00:08:00Z"/>
      <w:r>
        <w:fldChar w:fldCharType="separate"/>
      </w:r>
      <w:r w:rsidRPr="0020163E">
        <w:rPr>
          <w:rStyle w:val="Hyperlink"/>
        </w:rPr>
        <w:t>6</w:t>
      </w:r>
      <w:r>
        <w:rPr>
          <w:rFonts w:asciiTheme="minorHAnsi" w:eastAsiaTheme="minorEastAsia" w:hAnsiTheme="minorHAnsi" w:cstheme="minorBidi"/>
          <w:b w:val="0"/>
          <w:caps w:val="0"/>
          <w:color w:val="auto"/>
          <w:kern w:val="2"/>
          <w:szCs w:val="24"/>
          <w14:ligatures w14:val="standardContextual"/>
        </w:rPr>
        <w:tab/>
      </w:r>
      <w:r w:rsidRPr="0020163E">
        <w:rPr>
          <w:rStyle w:val="Hyperlink"/>
        </w:rPr>
        <w:t>ARCHITECTURAL OVERVIEW</w:t>
      </w:r>
      <w:r>
        <w:rPr>
          <w:webHidden/>
        </w:rPr>
        <w:tab/>
      </w:r>
      <w:r>
        <w:rPr>
          <w:webHidden/>
        </w:rPr>
        <w:fldChar w:fldCharType="begin"/>
      </w:r>
      <w:r>
        <w:rPr>
          <w:webHidden/>
        </w:rPr>
        <w:instrText xml:space="preserve"> PAGEREF _Toc169824137 \h </w:instrText>
      </w:r>
      <w:r>
        <w:rPr>
          <w:webHidden/>
        </w:rPr>
      </w:r>
      <w:r>
        <w:rPr>
          <w:webHidden/>
        </w:rPr>
        <w:fldChar w:fldCharType="separate"/>
      </w:r>
      <w:r w:rsidR="00B974F8">
        <w:rPr>
          <w:webHidden/>
        </w:rPr>
        <w:t>33</w:t>
      </w:r>
      <w:r>
        <w:rPr>
          <w:webHidden/>
        </w:rPr>
        <w:fldChar w:fldCharType="end"/>
      </w:r>
      <w:r>
        <w:fldChar w:fldCharType="end"/>
      </w:r>
    </w:p>
    <w:p w14:paraId="1BE677A2" w14:textId="3A03EF4F"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"_Toc169824138"</w:instrText>
      </w:r>
      <w:ins w:id="25" w:author="Hira, Agnes" w:date="2024-12-16T19:08:00Z" w16du:dateUtc="2024-12-17T00:08:00Z"/>
      <w:r>
        <w:fldChar w:fldCharType="separate"/>
      </w:r>
      <w:r w:rsidRPr="0020163E">
        <w:rPr>
          <w:rStyle w:val="Hyperlink"/>
        </w:rPr>
        <w:t>6.1</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Application Service Features</w:t>
      </w:r>
      <w:r>
        <w:rPr>
          <w:webHidden/>
        </w:rPr>
        <w:tab/>
      </w:r>
      <w:r>
        <w:rPr>
          <w:webHidden/>
        </w:rPr>
        <w:fldChar w:fldCharType="begin"/>
      </w:r>
      <w:r>
        <w:rPr>
          <w:webHidden/>
        </w:rPr>
        <w:instrText xml:space="preserve"> PAGEREF _Toc169824138 \h </w:instrText>
      </w:r>
      <w:r>
        <w:rPr>
          <w:webHidden/>
        </w:rPr>
      </w:r>
      <w:r>
        <w:rPr>
          <w:webHidden/>
        </w:rPr>
        <w:fldChar w:fldCharType="separate"/>
      </w:r>
      <w:r w:rsidR="00B974F8">
        <w:rPr>
          <w:webHidden/>
        </w:rPr>
        <w:t>33</w:t>
      </w:r>
      <w:r>
        <w:rPr>
          <w:webHidden/>
        </w:rPr>
        <w:fldChar w:fldCharType="end"/>
      </w:r>
      <w:r>
        <w:fldChar w:fldCharType="end"/>
      </w:r>
    </w:p>
    <w:p w14:paraId="73883B78" w14:textId="31E691E8"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"_Toc169824139"</w:instrText>
      </w:r>
      <w:ins w:id="26" w:author="Hira, Agnes" w:date="2024-12-16T19:08:00Z" w16du:dateUtc="2024-12-17T00:08:00Z"/>
      <w:r>
        <w:fldChar w:fldCharType="separate"/>
      </w:r>
      <w:r w:rsidRPr="0020163E">
        <w:rPr>
          <w:rStyle w:val="Hyperlink"/>
        </w:rPr>
        <w:t>6.2</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Medicaid and QHP Account Transfers (AT)</w:t>
      </w:r>
      <w:r>
        <w:rPr>
          <w:webHidden/>
        </w:rPr>
        <w:tab/>
      </w:r>
      <w:r>
        <w:rPr>
          <w:webHidden/>
        </w:rPr>
        <w:fldChar w:fldCharType="begin"/>
      </w:r>
      <w:r>
        <w:rPr>
          <w:webHidden/>
        </w:rPr>
        <w:instrText xml:space="preserve"> PAGEREF _Toc169824139 \h </w:instrText>
      </w:r>
      <w:r>
        <w:rPr>
          <w:webHidden/>
        </w:rPr>
      </w:r>
      <w:r>
        <w:rPr>
          <w:webHidden/>
        </w:rPr>
        <w:fldChar w:fldCharType="separate"/>
      </w:r>
      <w:r w:rsidR="00B974F8">
        <w:rPr>
          <w:webHidden/>
        </w:rPr>
        <w:t>34</w:t>
      </w:r>
      <w:r>
        <w:rPr>
          <w:webHidden/>
        </w:rPr>
        <w:fldChar w:fldCharType="end"/>
      </w:r>
      <w:r>
        <w:fldChar w:fldCharType="end"/>
      </w:r>
    </w:p>
    <w:p w14:paraId="4C5E5E95" w14:textId="3678002F"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"_Toc169824140"</w:instrText>
      </w:r>
      <w:ins w:id="27" w:author="Hira, Agnes" w:date="2024-12-16T19:08:00Z" w16du:dateUtc="2024-12-17T00:08:00Z"/>
      <w:r>
        <w:fldChar w:fldCharType="separate"/>
      </w:r>
      <w:r w:rsidRPr="0020163E">
        <w:rPr>
          <w:rStyle w:val="Hyperlink"/>
        </w:rPr>
        <w:t>6.3</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State and Federal Trusted Data Sources (TDS)</w:t>
      </w:r>
      <w:r>
        <w:rPr>
          <w:webHidden/>
        </w:rPr>
        <w:tab/>
      </w:r>
      <w:r>
        <w:rPr>
          <w:webHidden/>
        </w:rPr>
        <w:fldChar w:fldCharType="begin"/>
      </w:r>
      <w:r>
        <w:rPr>
          <w:webHidden/>
        </w:rPr>
        <w:instrText xml:space="preserve"> PAGEREF _Toc169824140 \h </w:instrText>
      </w:r>
      <w:r>
        <w:rPr>
          <w:webHidden/>
        </w:rPr>
      </w:r>
      <w:r>
        <w:rPr>
          <w:webHidden/>
        </w:rPr>
        <w:fldChar w:fldCharType="separate"/>
      </w:r>
      <w:r w:rsidR="00B974F8">
        <w:rPr>
          <w:webHidden/>
        </w:rPr>
        <w:t>34</w:t>
      </w:r>
      <w:r>
        <w:rPr>
          <w:webHidden/>
        </w:rPr>
        <w:fldChar w:fldCharType="end"/>
      </w:r>
      <w:r>
        <w:fldChar w:fldCharType="end"/>
      </w:r>
    </w:p>
    <w:p w14:paraId="5B5F5ADC" w14:textId="25D4FA67"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"_Toc169824141"</w:instrText>
      </w:r>
      <w:ins w:id="28" w:author="Hira, Agnes" w:date="2024-12-16T19:08:00Z" w16du:dateUtc="2024-12-17T00:08:00Z"/>
      <w:r>
        <w:fldChar w:fldCharType="separate"/>
      </w:r>
      <w:r w:rsidRPr="0020163E">
        <w:rPr>
          <w:rStyle w:val="Hyperlink"/>
        </w:rPr>
        <w:t>6.4</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Optum ID</w:t>
      </w:r>
      <w:r>
        <w:rPr>
          <w:webHidden/>
        </w:rPr>
        <w:tab/>
      </w:r>
      <w:r>
        <w:rPr>
          <w:webHidden/>
        </w:rPr>
        <w:fldChar w:fldCharType="begin"/>
      </w:r>
      <w:r>
        <w:rPr>
          <w:webHidden/>
        </w:rPr>
        <w:instrText xml:space="preserve"> PAGEREF _Toc169824141 \h </w:instrText>
      </w:r>
      <w:r>
        <w:rPr>
          <w:webHidden/>
        </w:rPr>
      </w:r>
      <w:r>
        <w:rPr>
          <w:webHidden/>
        </w:rPr>
        <w:fldChar w:fldCharType="separate"/>
      </w:r>
      <w:r w:rsidR="00B974F8">
        <w:rPr>
          <w:webHidden/>
        </w:rPr>
        <w:t>34</w:t>
      </w:r>
      <w:r>
        <w:rPr>
          <w:webHidden/>
        </w:rPr>
        <w:fldChar w:fldCharType="end"/>
      </w:r>
      <w:r>
        <w:fldChar w:fldCharType="end"/>
      </w:r>
    </w:p>
    <w:p w14:paraId="742D96DD" w14:textId="40110471"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"_Toc169824142"</w:instrText>
      </w:r>
      <w:ins w:id="29" w:author="Hira, Agnes" w:date="2024-12-16T19:08:00Z" w16du:dateUtc="2024-12-17T00:08:00Z"/>
      <w:r>
        <w:fldChar w:fldCharType="separate"/>
      </w:r>
      <w:r w:rsidRPr="0020163E">
        <w:rPr>
          <w:rStyle w:val="Hyperlink"/>
        </w:rPr>
        <w:t>7</w:t>
      </w:r>
      <w:r>
        <w:rPr>
          <w:rFonts w:asciiTheme="minorHAnsi" w:eastAsiaTheme="minorEastAsia" w:hAnsiTheme="minorHAnsi" w:cstheme="minorBidi"/>
          <w:b w:val="0"/>
          <w:caps w:val="0"/>
          <w:color w:val="auto"/>
          <w:kern w:val="2"/>
          <w:szCs w:val="24"/>
          <w14:ligatures w14:val="standardContextual"/>
        </w:rPr>
        <w:tab/>
      </w:r>
      <w:r w:rsidRPr="0020163E">
        <w:rPr>
          <w:rStyle w:val="Hyperlink"/>
        </w:rPr>
        <w:t>INFRASTRUCTURE LAYER</w:t>
      </w:r>
      <w:r>
        <w:rPr>
          <w:webHidden/>
        </w:rPr>
        <w:tab/>
      </w:r>
      <w:r>
        <w:rPr>
          <w:webHidden/>
        </w:rPr>
        <w:fldChar w:fldCharType="begin"/>
      </w:r>
      <w:r>
        <w:rPr>
          <w:webHidden/>
        </w:rPr>
        <w:instrText xml:space="preserve"> PAGEREF _Toc169824142 \h </w:instrText>
      </w:r>
      <w:r>
        <w:rPr>
          <w:webHidden/>
        </w:rPr>
      </w:r>
      <w:r>
        <w:rPr>
          <w:webHidden/>
        </w:rPr>
        <w:fldChar w:fldCharType="separate"/>
      </w:r>
      <w:r w:rsidR="00B974F8">
        <w:rPr>
          <w:webHidden/>
        </w:rPr>
        <w:t>35</w:t>
      </w:r>
      <w:r>
        <w:rPr>
          <w:webHidden/>
        </w:rPr>
        <w:fldChar w:fldCharType="end"/>
      </w:r>
      <w:r>
        <w:fldChar w:fldCharType="end"/>
      </w:r>
    </w:p>
    <w:p w14:paraId="1401A089" w14:textId="4C6AB7D0"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"_Toc169824143"</w:instrText>
      </w:r>
      <w:ins w:id="30" w:author="Hira, Agnes" w:date="2024-12-16T19:08:00Z" w16du:dateUtc="2024-12-17T00:08:00Z"/>
      <w:r>
        <w:fldChar w:fldCharType="separate"/>
      </w:r>
      <w:r w:rsidRPr="0020163E">
        <w:rPr>
          <w:rStyle w:val="Hyperlink"/>
        </w:rPr>
        <w:t>7.1</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Infrastructure Systems Design</w:t>
      </w:r>
      <w:r>
        <w:rPr>
          <w:webHidden/>
        </w:rPr>
        <w:tab/>
      </w:r>
      <w:r>
        <w:rPr>
          <w:webHidden/>
        </w:rPr>
        <w:fldChar w:fldCharType="begin"/>
      </w:r>
      <w:r>
        <w:rPr>
          <w:webHidden/>
        </w:rPr>
        <w:instrText xml:space="preserve"> PAGEREF _Toc169824143 \h </w:instrText>
      </w:r>
      <w:r>
        <w:rPr>
          <w:webHidden/>
        </w:rPr>
      </w:r>
      <w:r>
        <w:rPr>
          <w:webHidden/>
        </w:rPr>
        <w:fldChar w:fldCharType="separate"/>
      </w:r>
      <w:r w:rsidR="00B974F8">
        <w:rPr>
          <w:webHidden/>
        </w:rPr>
        <w:t>35</w:t>
      </w:r>
      <w:r>
        <w:rPr>
          <w:webHidden/>
        </w:rPr>
        <w:fldChar w:fldCharType="end"/>
      </w:r>
      <w:r>
        <w:fldChar w:fldCharType="end"/>
      </w:r>
    </w:p>
    <w:p w14:paraId="1D78722D" w14:textId="4600B5A6"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"_Toc169824144"</w:instrText>
      </w:r>
      <w:ins w:id="31" w:author="Hira, Agnes" w:date="2024-12-16T19:08:00Z" w16du:dateUtc="2024-12-17T00:08:00Z"/>
      <w:r>
        <w:fldChar w:fldCharType="separate"/>
      </w:r>
      <w:r w:rsidRPr="0020163E">
        <w:rPr>
          <w:rStyle w:val="Hyperlink"/>
          <w:bCs/>
        </w:rPr>
        <w:t>7.1.1</w:t>
      </w:r>
      <w:r>
        <w:rPr>
          <w:rFonts w:asciiTheme="minorHAnsi" w:eastAsiaTheme="minorEastAsia" w:hAnsiTheme="minorHAnsi" w:cstheme="minorBidi"/>
          <w:color w:val="auto"/>
          <w:kern w:val="2"/>
          <w:sz w:val="24"/>
          <w:szCs w:val="24"/>
          <w14:ligatures w14:val="standardContextual"/>
        </w:rPr>
        <w:tab/>
      </w:r>
      <w:r w:rsidRPr="0020163E">
        <w:rPr>
          <w:rStyle w:val="Hyperlink"/>
        </w:rPr>
        <w:t>Datacenter Design</w:t>
      </w:r>
      <w:r>
        <w:rPr>
          <w:webHidden/>
        </w:rPr>
        <w:tab/>
      </w:r>
      <w:r>
        <w:rPr>
          <w:webHidden/>
        </w:rPr>
        <w:fldChar w:fldCharType="begin"/>
      </w:r>
      <w:r>
        <w:rPr>
          <w:webHidden/>
        </w:rPr>
        <w:instrText xml:space="preserve"> PAGEREF _Toc169824144 \h </w:instrText>
      </w:r>
      <w:r>
        <w:rPr>
          <w:webHidden/>
        </w:rPr>
      </w:r>
      <w:r>
        <w:rPr>
          <w:webHidden/>
        </w:rPr>
        <w:fldChar w:fldCharType="separate"/>
      </w:r>
      <w:r w:rsidR="00B974F8">
        <w:rPr>
          <w:webHidden/>
        </w:rPr>
        <w:t>35</w:t>
      </w:r>
      <w:r>
        <w:rPr>
          <w:webHidden/>
        </w:rPr>
        <w:fldChar w:fldCharType="end"/>
      </w:r>
      <w:r>
        <w:fldChar w:fldCharType="end"/>
      </w:r>
    </w:p>
    <w:p w14:paraId="30C0E9FC" w14:textId="6F81D91C"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"_Toc169824145"</w:instrText>
      </w:r>
      <w:ins w:id="32" w:author="Hira, Agnes" w:date="2024-12-16T19:08:00Z" w16du:dateUtc="2024-12-17T00:08:00Z"/>
      <w:r>
        <w:fldChar w:fldCharType="separate"/>
      </w:r>
      <w:r w:rsidRPr="0020163E">
        <w:rPr>
          <w:rStyle w:val="Hyperlink"/>
          <w:bCs/>
        </w:rPr>
        <w:t>7.1.2</w:t>
      </w:r>
      <w:r>
        <w:rPr>
          <w:rFonts w:asciiTheme="minorHAnsi" w:eastAsiaTheme="minorEastAsia" w:hAnsiTheme="minorHAnsi" w:cstheme="minorBidi"/>
          <w:color w:val="auto"/>
          <w:kern w:val="2"/>
          <w:sz w:val="24"/>
          <w:szCs w:val="24"/>
          <w14:ligatures w14:val="standardContextual"/>
        </w:rPr>
        <w:tab/>
      </w:r>
      <w:r w:rsidRPr="0020163E">
        <w:rPr>
          <w:rStyle w:val="Hyperlink"/>
        </w:rPr>
        <w:t>Environments and Purposes</w:t>
      </w:r>
      <w:r>
        <w:rPr>
          <w:webHidden/>
        </w:rPr>
        <w:tab/>
      </w:r>
      <w:r>
        <w:rPr>
          <w:webHidden/>
        </w:rPr>
        <w:fldChar w:fldCharType="begin"/>
      </w:r>
      <w:r>
        <w:rPr>
          <w:webHidden/>
        </w:rPr>
        <w:instrText xml:space="preserve"> PAGEREF _Toc169824145 \h </w:instrText>
      </w:r>
      <w:r>
        <w:rPr>
          <w:webHidden/>
        </w:rPr>
      </w:r>
      <w:r>
        <w:rPr>
          <w:webHidden/>
        </w:rPr>
        <w:fldChar w:fldCharType="separate"/>
      </w:r>
      <w:r w:rsidR="00B974F8">
        <w:rPr>
          <w:webHidden/>
        </w:rPr>
        <w:t>36</w:t>
      </w:r>
      <w:r>
        <w:rPr>
          <w:webHidden/>
        </w:rPr>
        <w:fldChar w:fldCharType="end"/>
      </w:r>
      <w:r>
        <w:fldChar w:fldCharType="end"/>
      </w:r>
    </w:p>
    <w:p w14:paraId="73DD46E1" w14:textId="78EFBE43"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"_Toc169824146"</w:instrText>
      </w:r>
      <w:ins w:id="33"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7.1.2.1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Functional Grouping by Environment</w:t>
      </w:r>
      <w:r>
        <w:rPr>
          <w:noProof/>
          <w:webHidden/>
        </w:rPr>
        <w:tab/>
      </w:r>
      <w:r>
        <w:rPr>
          <w:noProof/>
          <w:webHidden/>
        </w:rPr>
        <w:fldChar w:fldCharType="begin"/>
      </w:r>
      <w:r>
        <w:rPr>
          <w:noProof/>
          <w:webHidden/>
        </w:rPr>
        <w:instrText xml:space="preserve"> PAGEREF _Toc169824146 \h </w:instrText>
      </w:r>
      <w:r>
        <w:rPr>
          <w:noProof/>
          <w:webHidden/>
        </w:rPr>
      </w:r>
      <w:r>
        <w:rPr>
          <w:noProof/>
          <w:webHidden/>
        </w:rPr>
        <w:fldChar w:fldCharType="separate"/>
      </w:r>
      <w:r w:rsidR="00B974F8">
        <w:rPr>
          <w:noProof/>
          <w:webHidden/>
        </w:rPr>
        <w:t>37</w:t>
      </w:r>
      <w:r>
        <w:rPr>
          <w:noProof/>
          <w:webHidden/>
        </w:rPr>
        <w:fldChar w:fldCharType="end"/>
      </w:r>
      <w:r>
        <w:rPr>
          <w:noProof/>
        </w:rPr>
        <w:fldChar w:fldCharType="end"/>
      </w:r>
    </w:p>
    <w:p w14:paraId="0AF519E1" w14:textId="78A8D3FE"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"_Toc169824147"</w:instrText>
      </w:r>
      <w:ins w:id="34"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7.1.2.2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Instance – Virtual Machine</w:t>
      </w:r>
      <w:r>
        <w:rPr>
          <w:noProof/>
          <w:webHidden/>
        </w:rPr>
        <w:tab/>
      </w:r>
      <w:r>
        <w:rPr>
          <w:noProof/>
          <w:webHidden/>
        </w:rPr>
        <w:fldChar w:fldCharType="begin"/>
      </w:r>
      <w:r>
        <w:rPr>
          <w:noProof/>
          <w:webHidden/>
        </w:rPr>
        <w:instrText xml:space="preserve"> PAGEREF _Toc169824147 \h </w:instrText>
      </w:r>
      <w:r>
        <w:rPr>
          <w:noProof/>
          <w:webHidden/>
        </w:rPr>
      </w:r>
      <w:r>
        <w:rPr>
          <w:noProof/>
          <w:webHidden/>
        </w:rPr>
        <w:fldChar w:fldCharType="separate"/>
      </w:r>
      <w:r w:rsidR="00B974F8">
        <w:rPr>
          <w:noProof/>
          <w:webHidden/>
        </w:rPr>
        <w:t>37</w:t>
      </w:r>
      <w:r>
        <w:rPr>
          <w:noProof/>
          <w:webHidden/>
        </w:rPr>
        <w:fldChar w:fldCharType="end"/>
      </w:r>
      <w:r>
        <w:rPr>
          <w:noProof/>
        </w:rPr>
        <w:fldChar w:fldCharType="end"/>
      </w:r>
    </w:p>
    <w:p w14:paraId="77EE9531" w14:textId="7386E087"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"_Toc169824148"</w:instrText>
      </w:r>
      <w:ins w:id="35"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7.1.2.3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Load Balancing</w:t>
      </w:r>
      <w:r>
        <w:rPr>
          <w:noProof/>
          <w:webHidden/>
        </w:rPr>
        <w:tab/>
      </w:r>
      <w:r>
        <w:rPr>
          <w:noProof/>
          <w:webHidden/>
        </w:rPr>
        <w:fldChar w:fldCharType="begin"/>
      </w:r>
      <w:r>
        <w:rPr>
          <w:noProof/>
          <w:webHidden/>
        </w:rPr>
        <w:instrText xml:space="preserve"> PAGEREF _Toc169824148 \h </w:instrText>
      </w:r>
      <w:r>
        <w:rPr>
          <w:noProof/>
          <w:webHidden/>
        </w:rPr>
      </w:r>
      <w:r>
        <w:rPr>
          <w:noProof/>
          <w:webHidden/>
        </w:rPr>
        <w:fldChar w:fldCharType="separate"/>
      </w:r>
      <w:r w:rsidR="00B974F8">
        <w:rPr>
          <w:noProof/>
          <w:webHidden/>
        </w:rPr>
        <w:t>37</w:t>
      </w:r>
      <w:r>
        <w:rPr>
          <w:noProof/>
          <w:webHidden/>
        </w:rPr>
        <w:fldChar w:fldCharType="end"/>
      </w:r>
      <w:r>
        <w:rPr>
          <w:noProof/>
        </w:rPr>
        <w:fldChar w:fldCharType="end"/>
      </w:r>
    </w:p>
    <w:p w14:paraId="16DE6B72" w14:textId="3EDBEF74"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"_Toc169824149"</w:instrText>
      </w:r>
      <w:ins w:id="36"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7.1.2.4</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Environment Connectivity to External Interfaces</w:t>
      </w:r>
      <w:r>
        <w:rPr>
          <w:noProof/>
          <w:webHidden/>
        </w:rPr>
        <w:tab/>
      </w:r>
      <w:r>
        <w:rPr>
          <w:noProof/>
          <w:webHidden/>
        </w:rPr>
        <w:fldChar w:fldCharType="begin"/>
      </w:r>
      <w:r>
        <w:rPr>
          <w:noProof/>
          <w:webHidden/>
        </w:rPr>
        <w:instrText xml:space="preserve"> PAGEREF _Toc169824149 \h </w:instrText>
      </w:r>
      <w:r>
        <w:rPr>
          <w:noProof/>
          <w:webHidden/>
        </w:rPr>
      </w:r>
      <w:r>
        <w:rPr>
          <w:noProof/>
          <w:webHidden/>
        </w:rPr>
        <w:fldChar w:fldCharType="separate"/>
      </w:r>
      <w:r w:rsidR="00B974F8">
        <w:rPr>
          <w:noProof/>
          <w:webHidden/>
        </w:rPr>
        <w:t>38</w:t>
      </w:r>
      <w:r>
        <w:rPr>
          <w:noProof/>
          <w:webHidden/>
        </w:rPr>
        <w:fldChar w:fldCharType="end"/>
      </w:r>
      <w:r>
        <w:rPr>
          <w:noProof/>
        </w:rPr>
        <w:fldChar w:fldCharType="end"/>
      </w:r>
    </w:p>
    <w:p w14:paraId="6DCCA497" w14:textId="6E4A872F"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"_Toc169824150"</w:instrText>
      </w:r>
      <w:ins w:id="37" w:author="Hira, Agnes" w:date="2024-12-16T19:08:00Z" w16du:dateUtc="2024-12-17T00:08:00Z"/>
      <w:r>
        <w:fldChar w:fldCharType="separate"/>
      </w:r>
      <w:r w:rsidRPr="0020163E">
        <w:rPr>
          <w:rStyle w:val="Hyperlink"/>
          <w:bCs/>
        </w:rPr>
        <w:t>7.1.3</w:t>
      </w:r>
      <w:r>
        <w:rPr>
          <w:rFonts w:asciiTheme="minorHAnsi" w:eastAsiaTheme="minorEastAsia" w:hAnsiTheme="minorHAnsi" w:cstheme="minorBidi"/>
          <w:color w:val="auto"/>
          <w:kern w:val="2"/>
          <w:sz w:val="24"/>
          <w:szCs w:val="24"/>
          <w14:ligatures w14:val="standardContextual"/>
        </w:rPr>
        <w:tab/>
      </w:r>
      <w:r w:rsidRPr="0020163E">
        <w:rPr>
          <w:rStyle w:val="Hyperlink"/>
        </w:rPr>
        <w:t>Hosting Region</w:t>
      </w:r>
      <w:r>
        <w:rPr>
          <w:webHidden/>
        </w:rPr>
        <w:tab/>
      </w:r>
      <w:r>
        <w:rPr>
          <w:webHidden/>
        </w:rPr>
        <w:fldChar w:fldCharType="begin"/>
      </w:r>
      <w:r>
        <w:rPr>
          <w:webHidden/>
        </w:rPr>
        <w:instrText xml:space="preserve"> PAGEREF _Toc169824150 \h </w:instrText>
      </w:r>
      <w:r>
        <w:rPr>
          <w:webHidden/>
        </w:rPr>
      </w:r>
      <w:r>
        <w:rPr>
          <w:webHidden/>
        </w:rPr>
        <w:fldChar w:fldCharType="separate"/>
      </w:r>
      <w:r w:rsidR="00B974F8">
        <w:rPr>
          <w:webHidden/>
        </w:rPr>
        <w:t>38</w:t>
      </w:r>
      <w:r>
        <w:rPr>
          <w:webHidden/>
        </w:rPr>
        <w:fldChar w:fldCharType="end"/>
      </w:r>
      <w:r>
        <w:fldChar w:fldCharType="end"/>
      </w:r>
    </w:p>
    <w:p w14:paraId="5ED32D30" w14:textId="2D9E1B36"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"_Toc169824151"</w:instrText>
      </w:r>
      <w:ins w:id="38" w:author="Hira, Agnes" w:date="2024-12-16T19:08:00Z" w16du:dateUtc="2024-12-17T00:08:00Z"/>
      <w:r>
        <w:fldChar w:fldCharType="separate"/>
      </w:r>
      <w:r w:rsidRPr="0020163E">
        <w:rPr>
          <w:rStyle w:val="Hyperlink"/>
          <w:bCs/>
        </w:rPr>
        <w:t>7.1.4</w:t>
      </w:r>
      <w:r>
        <w:rPr>
          <w:rFonts w:asciiTheme="minorHAnsi" w:eastAsiaTheme="minorEastAsia" w:hAnsiTheme="minorHAnsi" w:cstheme="minorBidi"/>
          <w:color w:val="auto"/>
          <w:kern w:val="2"/>
          <w:sz w:val="24"/>
          <w:szCs w:val="24"/>
          <w14:ligatures w14:val="standardContextual"/>
        </w:rPr>
        <w:tab/>
      </w:r>
      <w:r w:rsidRPr="0020163E">
        <w:rPr>
          <w:rStyle w:val="Hyperlink"/>
        </w:rPr>
        <w:t>Hosting Zone</w:t>
      </w:r>
      <w:r>
        <w:rPr>
          <w:webHidden/>
        </w:rPr>
        <w:tab/>
      </w:r>
      <w:r>
        <w:rPr>
          <w:webHidden/>
        </w:rPr>
        <w:fldChar w:fldCharType="begin"/>
      </w:r>
      <w:r>
        <w:rPr>
          <w:webHidden/>
        </w:rPr>
        <w:instrText xml:space="preserve"> PAGEREF _Toc169824151 \h </w:instrText>
      </w:r>
      <w:r>
        <w:rPr>
          <w:webHidden/>
        </w:rPr>
      </w:r>
      <w:r>
        <w:rPr>
          <w:webHidden/>
        </w:rPr>
        <w:fldChar w:fldCharType="separate"/>
      </w:r>
      <w:r w:rsidR="00B974F8">
        <w:rPr>
          <w:webHidden/>
        </w:rPr>
        <w:t>38</w:t>
      </w:r>
      <w:r>
        <w:rPr>
          <w:webHidden/>
        </w:rPr>
        <w:fldChar w:fldCharType="end"/>
      </w:r>
      <w:r>
        <w:fldChar w:fldCharType="end"/>
      </w:r>
    </w:p>
    <w:p w14:paraId="66797FD9" w14:textId="3202E9EC"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"_Toc169824152"</w:instrText>
      </w:r>
      <w:ins w:id="39" w:author="Hira, Agnes" w:date="2024-12-16T19:08:00Z" w16du:dateUtc="2024-12-17T00:08:00Z"/>
      <w:r>
        <w:fldChar w:fldCharType="separate"/>
      </w:r>
      <w:r w:rsidRPr="0020163E">
        <w:rPr>
          <w:rStyle w:val="Hyperlink"/>
          <w:bCs/>
        </w:rPr>
        <w:t>7.1.5</w:t>
      </w:r>
      <w:r>
        <w:rPr>
          <w:rFonts w:asciiTheme="minorHAnsi" w:eastAsiaTheme="minorEastAsia" w:hAnsiTheme="minorHAnsi" w:cstheme="minorBidi"/>
          <w:color w:val="auto"/>
          <w:kern w:val="2"/>
          <w:sz w:val="24"/>
          <w:szCs w:val="24"/>
          <w14:ligatures w14:val="standardContextual"/>
        </w:rPr>
        <w:tab/>
      </w:r>
      <w:r w:rsidRPr="0020163E">
        <w:rPr>
          <w:rStyle w:val="Hyperlink"/>
        </w:rPr>
        <w:t>Data Centers</w:t>
      </w:r>
      <w:r>
        <w:rPr>
          <w:webHidden/>
        </w:rPr>
        <w:tab/>
      </w:r>
      <w:r>
        <w:rPr>
          <w:webHidden/>
        </w:rPr>
        <w:fldChar w:fldCharType="begin"/>
      </w:r>
      <w:r>
        <w:rPr>
          <w:webHidden/>
        </w:rPr>
        <w:instrText xml:space="preserve"> PAGEREF _Toc169824152 \h </w:instrText>
      </w:r>
      <w:r>
        <w:rPr>
          <w:webHidden/>
        </w:rPr>
      </w:r>
      <w:r>
        <w:rPr>
          <w:webHidden/>
        </w:rPr>
        <w:fldChar w:fldCharType="separate"/>
      </w:r>
      <w:r w:rsidR="00B974F8">
        <w:rPr>
          <w:webHidden/>
        </w:rPr>
        <w:t>39</w:t>
      </w:r>
      <w:r>
        <w:rPr>
          <w:webHidden/>
        </w:rPr>
        <w:fldChar w:fldCharType="end"/>
      </w:r>
      <w:r>
        <w:fldChar w:fldCharType="end"/>
      </w:r>
    </w:p>
    <w:p w14:paraId="5E2A99DF" w14:textId="2E45378B"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"_Toc169824153"</w:instrText>
      </w:r>
      <w:ins w:id="40"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7.1.5.1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Perimeter Layer</w:t>
      </w:r>
      <w:r>
        <w:rPr>
          <w:noProof/>
          <w:webHidden/>
        </w:rPr>
        <w:tab/>
      </w:r>
      <w:r>
        <w:rPr>
          <w:noProof/>
          <w:webHidden/>
        </w:rPr>
        <w:fldChar w:fldCharType="begin"/>
      </w:r>
      <w:r>
        <w:rPr>
          <w:noProof/>
          <w:webHidden/>
        </w:rPr>
        <w:instrText xml:space="preserve"> PAGEREF _Toc169824153 \h </w:instrText>
      </w:r>
      <w:r>
        <w:rPr>
          <w:noProof/>
          <w:webHidden/>
        </w:rPr>
      </w:r>
      <w:r>
        <w:rPr>
          <w:noProof/>
          <w:webHidden/>
        </w:rPr>
        <w:fldChar w:fldCharType="separate"/>
      </w:r>
      <w:r w:rsidR="00B974F8">
        <w:rPr>
          <w:noProof/>
          <w:webHidden/>
        </w:rPr>
        <w:t>39</w:t>
      </w:r>
      <w:r>
        <w:rPr>
          <w:noProof/>
          <w:webHidden/>
        </w:rPr>
        <w:fldChar w:fldCharType="end"/>
      </w:r>
      <w:r>
        <w:rPr>
          <w:noProof/>
        </w:rPr>
        <w:fldChar w:fldCharType="end"/>
      </w:r>
    </w:p>
    <w:p w14:paraId="235DEB63" w14:textId="087F858C"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"_Toc169824154"</w:instrText>
      </w:r>
      <w:ins w:id="41"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7.1.5.2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Infrastructure Layer</w:t>
      </w:r>
      <w:r>
        <w:rPr>
          <w:noProof/>
          <w:webHidden/>
        </w:rPr>
        <w:tab/>
      </w:r>
      <w:r>
        <w:rPr>
          <w:noProof/>
          <w:webHidden/>
        </w:rPr>
        <w:fldChar w:fldCharType="begin"/>
      </w:r>
      <w:r>
        <w:rPr>
          <w:noProof/>
          <w:webHidden/>
        </w:rPr>
        <w:instrText xml:space="preserve"> PAGEREF _Toc169824154 \h </w:instrText>
      </w:r>
      <w:r>
        <w:rPr>
          <w:noProof/>
          <w:webHidden/>
        </w:rPr>
      </w:r>
      <w:r>
        <w:rPr>
          <w:noProof/>
          <w:webHidden/>
        </w:rPr>
        <w:fldChar w:fldCharType="separate"/>
      </w:r>
      <w:r w:rsidR="00B974F8">
        <w:rPr>
          <w:noProof/>
          <w:webHidden/>
        </w:rPr>
        <w:t>39</w:t>
      </w:r>
      <w:r>
        <w:rPr>
          <w:noProof/>
          <w:webHidden/>
        </w:rPr>
        <w:fldChar w:fldCharType="end"/>
      </w:r>
      <w:r>
        <w:rPr>
          <w:noProof/>
        </w:rPr>
        <w:fldChar w:fldCharType="end"/>
      </w:r>
    </w:p>
    <w:p w14:paraId="651BF39A" w14:textId="22AD9E88"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"_Toc169824155"</w:instrText>
      </w:r>
      <w:ins w:id="42"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7.1.5.3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Data Layer</w:t>
      </w:r>
      <w:r>
        <w:rPr>
          <w:noProof/>
          <w:webHidden/>
        </w:rPr>
        <w:tab/>
      </w:r>
      <w:r>
        <w:rPr>
          <w:noProof/>
          <w:webHidden/>
        </w:rPr>
        <w:fldChar w:fldCharType="begin"/>
      </w:r>
      <w:r>
        <w:rPr>
          <w:noProof/>
          <w:webHidden/>
        </w:rPr>
        <w:instrText xml:space="preserve"> PAGEREF _Toc169824155 \h </w:instrText>
      </w:r>
      <w:r>
        <w:rPr>
          <w:noProof/>
          <w:webHidden/>
        </w:rPr>
      </w:r>
      <w:r>
        <w:rPr>
          <w:noProof/>
          <w:webHidden/>
        </w:rPr>
        <w:fldChar w:fldCharType="separate"/>
      </w:r>
      <w:r w:rsidR="00B974F8">
        <w:rPr>
          <w:noProof/>
          <w:webHidden/>
        </w:rPr>
        <w:t>39</w:t>
      </w:r>
      <w:r>
        <w:rPr>
          <w:noProof/>
          <w:webHidden/>
        </w:rPr>
        <w:fldChar w:fldCharType="end"/>
      </w:r>
      <w:r>
        <w:rPr>
          <w:noProof/>
        </w:rPr>
        <w:fldChar w:fldCharType="end"/>
      </w:r>
    </w:p>
    <w:p w14:paraId="7C5D5573" w14:textId="595E2F65"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"_Toc169824156"</w:instrText>
      </w:r>
      <w:ins w:id="43"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7.1.5.4</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Environment Layer</w:t>
      </w:r>
      <w:r>
        <w:rPr>
          <w:noProof/>
          <w:webHidden/>
        </w:rPr>
        <w:tab/>
      </w:r>
      <w:r>
        <w:rPr>
          <w:noProof/>
          <w:webHidden/>
        </w:rPr>
        <w:fldChar w:fldCharType="begin"/>
      </w:r>
      <w:r>
        <w:rPr>
          <w:noProof/>
          <w:webHidden/>
        </w:rPr>
        <w:instrText xml:space="preserve"> PAGEREF _Toc169824156 \h </w:instrText>
      </w:r>
      <w:r>
        <w:rPr>
          <w:noProof/>
          <w:webHidden/>
        </w:rPr>
      </w:r>
      <w:r>
        <w:rPr>
          <w:noProof/>
          <w:webHidden/>
        </w:rPr>
        <w:fldChar w:fldCharType="separate"/>
      </w:r>
      <w:r w:rsidR="00B974F8">
        <w:rPr>
          <w:noProof/>
          <w:webHidden/>
        </w:rPr>
        <w:t>39</w:t>
      </w:r>
      <w:r>
        <w:rPr>
          <w:noProof/>
          <w:webHidden/>
        </w:rPr>
        <w:fldChar w:fldCharType="end"/>
      </w:r>
      <w:r>
        <w:rPr>
          <w:noProof/>
        </w:rPr>
        <w:fldChar w:fldCharType="end"/>
      </w:r>
    </w:p>
    <w:p w14:paraId="23A41C4F" w14:textId="5A02DE61"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"_Toc169824157"</w:instrText>
      </w:r>
      <w:ins w:id="44" w:author="Hira, Agnes" w:date="2024-12-16T19:08:00Z" w16du:dateUtc="2024-12-17T00:08:00Z"/>
      <w:r>
        <w:fldChar w:fldCharType="separate"/>
      </w:r>
      <w:r w:rsidRPr="0020163E">
        <w:rPr>
          <w:rStyle w:val="Hyperlink"/>
          <w:bCs/>
        </w:rPr>
        <w:t>7.1.6</w:t>
      </w:r>
      <w:r>
        <w:rPr>
          <w:rFonts w:asciiTheme="minorHAnsi" w:eastAsiaTheme="minorEastAsia" w:hAnsiTheme="minorHAnsi" w:cstheme="minorBidi"/>
          <w:color w:val="auto"/>
          <w:kern w:val="2"/>
          <w:sz w:val="24"/>
          <w:szCs w:val="24"/>
          <w14:ligatures w14:val="standardContextual"/>
        </w:rPr>
        <w:tab/>
      </w:r>
      <w:r w:rsidRPr="0020163E">
        <w:rPr>
          <w:rStyle w:val="Hyperlink"/>
        </w:rPr>
        <w:t>Virtual Private Cloud</w:t>
      </w:r>
      <w:r>
        <w:rPr>
          <w:webHidden/>
        </w:rPr>
        <w:tab/>
      </w:r>
      <w:r>
        <w:rPr>
          <w:webHidden/>
        </w:rPr>
        <w:fldChar w:fldCharType="begin"/>
      </w:r>
      <w:r>
        <w:rPr>
          <w:webHidden/>
        </w:rPr>
        <w:instrText xml:space="preserve"> PAGEREF _Toc169824157 \h </w:instrText>
      </w:r>
      <w:r>
        <w:rPr>
          <w:webHidden/>
        </w:rPr>
      </w:r>
      <w:r>
        <w:rPr>
          <w:webHidden/>
        </w:rPr>
        <w:fldChar w:fldCharType="separate"/>
      </w:r>
      <w:r w:rsidR="00B974F8">
        <w:rPr>
          <w:webHidden/>
        </w:rPr>
        <w:t>39</w:t>
      </w:r>
      <w:r>
        <w:rPr>
          <w:webHidden/>
        </w:rPr>
        <w:fldChar w:fldCharType="end"/>
      </w:r>
      <w:r>
        <w:fldChar w:fldCharType="end"/>
      </w:r>
    </w:p>
    <w:p w14:paraId="69DEBC2B" w14:textId="1718657E"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"_Toc169824158"</w:instrText>
      </w:r>
      <w:ins w:id="45" w:author="Hira, Agnes" w:date="2024-12-16T19:08:00Z" w16du:dateUtc="2024-12-17T00:08:00Z"/>
      <w:r>
        <w:fldChar w:fldCharType="separate"/>
      </w:r>
      <w:r w:rsidRPr="0020163E">
        <w:rPr>
          <w:rStyle w:val="Hyperlink"/>
          <w:bCs/>
        </w:rPr>
        <w:t>7.1.7</w:t>
      </w:r>
      <w:r>
        <w:rPr>
          <w:rFonts w:asciiTheme="minorHAnsi" w:eastAsiaTheme="minorEastAsia" w:hAnsiTheme="minorHAnsi" w:cstheme="minorBidi"/>
          <w:color w:val="auto"/>
          <w:kern w:val="2"/>
          <w:sz w:val="24"/>
          <w:szCs w:val="24"/>
          <w14:ligatures w14:val="standardContextual"/>
        </w:rPr>
        <w:tab/>
      </w:r>
      <w:r w:rsidRPr="0020163E">
        <w:rPr>
          <w:rStyle w:val="Hyperlink"/>
        </w:rPr>
        <w:t>Security Design</w:t>
      </w:r>
      <w:r>
        <w:rPr>
          <w:webHidden/>
        </w:rPr>
        <w:tab/>
      </w:r>
      <w:r>
        <w:rPr>
          <w:webHidden/>
        </w:rPr>
        <w:fldChar w:fldCharType="begin"/>
      </w:r>
      <w:r>
        <w:rPr>
          <w:webHidden/>
        </w:rPr>
        <w:instrText xml:space="preserve"> PAGEREF _Toc169824158 \h </w:instrText>
      </w:r>
      <w:r>
        <w:rPr>
          <w:webHidden/>
        </w:rPr>
      </w:r>
      <w:r>
        <w:rPr>
          <w:webHidden/>
        </w:rPr>
        <w:fldChar w:fldCharType="separate"/>
      </w:r>
      <w:r w:rsidR="00B974F8">
        <w:rPr>
          <w:webHidden/>
        </w:rPr>
        <w:t>39</w:t>
      </w:r>
      <w:r>
        <w:rPr>
          <w:webHidden/>
        </w:rPr>
        <w:fldChar w:fldCharType="end"/>
      </w:r>
      <w:r>
        <w:fldChar w:fldCharType="end"/>
      </w:r>
    </w:p>
    <w:p w14:paraId="20E5A3AD" w14:textId="640C8AB3"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"_Toc169824159"</w:instrText>
      </w:r>
      <w:ins w:id="46"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7.1.7.1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Integration API Gateway</w:t>
      </w:r>
      <w:r>
        <w:rPr>
          <w:noProof/>
          <w:webHidden/>
        </w:rPr>
        <w:tab/>
      </w:r>
      <w:r>
        <w:rPr>
          <w:noProof/>
          <w:webHidden/>
        </w:rPr>
        <w:fldChar w:fldCharType="begin"/>
      </w:r>
      <w:r>
        <w:rPr>
          <w:noProof/>
          <w:webHidden/>
        </w:rPr>
        <w:instrText xml:space="preserve"> PAGEREF _Toc169824159 \h </w:instrText>
      </w:r>
      <w:r>
        <w:rPr>
          <w:noProof/>
          <w:webHidden/>
        </w:rPr>
      </w:r>
      <w:r>
        <w:rPr>
          <w:noProof/>
          <w:webHidden/>
        </w:rPr>
        <w:fldChar w:fldCharType="separate"/>
      </w:r>
      <w:r w:rsidR="00B974F8">
        <w:rPr>
          <w:noProof/>
          <w:webHidden/>
        </w:rPr>
        <w:t>40</w:t>
      </w:r>
      <w:r>
        <w:rPr>
          <w:noProof/>
          <w:webHidden/>
        </w:rPr>
        <w:fldChar w:fldCharType="end"/>
      </w:r>
      <w:r>
        <w:rPr>
          <w:noProof/>
        </w:rPr>
        <w:fldChar w:fldCharType="end"/>
      </w:r>
    </w:p>
    <w:p w14:paraId="24C4E676" w14:textId="1D991A83"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"_Toc169824160"</w:instrText>
      </w:r>
      <w:ins w:id="47"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7.1.7.2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Portal API Gateway</w:t>
      </w:r>
      <w:r>
        <w:rPr>
          <w:noProof/>
          <w:webHidden/>
        </w:rPr>
        <w:tab/>
      </w:r>
      <w:r>
        <w:rPr>
          <w:noProof/>
          <w:webHidden/>
        </w:rPr>
        <w:fldChar w:fldCharType="begin"/>
      </w:r>
      <w:r>
        <w:rPr>
          <w:noProof/>
          <w:webHidden/>
        </w:rPr>
        <w:instrText xml:space="preserve"> PAGEREF _Toc169824160 \h </w:instrText>
      </w:r>
      <w:r>
        <w:rPr>
          <w:noProof/>
          <w:webHidden/>
        </w:rPr>
      </w:r>
      <w:r>
        <w:rPr>
          <w:noProof/>
          <w:webHidden/>
        </w:rPr>
        <w:fldChar w:fldCharType="separate"/>
      </w:r>
      <w:r w:rsidR="00B974F8">
        <w:rPr>
          <w:noProof/>
          <w:webHidden/>
        </w:rPr>
        <w:t>40</w:t>
      </w:r>
      <w:r>
        <w:rPr>
          <w:noProof/>
          <w:webHidden/>
        </w:rPr>
        <w:fldChar w:fldCharType="end"/>
      </w:r>
      <w:r>
        <w:rPr>
          <w:noProof/>
        </w:rPr>
        <w:fldChar w:fldCharType="end"/>
      </w:r>
    </w:p>
    <w:p w14:paraId="30CA02B4" w14:textId="383BB18D"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"_Toc169824161"</w:instrText>
      </w:r>
      <w:ins w:id="48"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7.1.7.3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Intrusion and Malware Prevention</w:t>
      </w:r>
      <w:r>
        <w:rPr>
          <w:noProof/>
          <w:webHidden/>
        </w:rPr>
        <w:tab/>
      </w:r>
      <w:r>
        <w:rPr>
          <w:noProof/>
          <w:webHidden/>
        </w:rPr>
        <w:fldChar w:fldCharType="begin"/>
      </w:r>
      <w:r>
        <w:rPr>
          <w:noProof/>
          <w:webHidden/>
        </w:rPr>
        <w:instrText xml:space="preserve"> PAGEREF _Toc169824161 \h </w:instrText>
      </w:r>
      <w:r>
        <w:rPr>
          <w:noProof/>
          <w:webHidden/>
        </w:rPr>
      </w:r>
      <w:r>
        <w:rPr>
          <w:noProof/>
          <w:webHidden/>
        </w:rPr>
        <w:fldChar w:fldCharType="separate"/>
      </w:r>
      <w:r w:rsidR="00B974F8">
        <w:rPr>
          <w:noProof/>
          <w:webHidden/>
        </w:rPr>
        <w:t>41</w:t>
      </w:r>
      <w:r>
        <w:rPr>
          <w:noProof/>
          <w:webHidden/>
        </w:rPr>
        <w:fldChar w:fldCharType="end"/>
      </w:r>
      <w:r>
        <w:rPr>
          <w:noProof/>
        </w:rPr>
        <w:fldChar w:fldCharType="end"/>
      </w:r>
    </w:p>
    <w:p w14:paraId="50D671F4" w14:textId="6A60B82B"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"_Toc169824162"</w:instrText>
      </w:r>
      <w:ins w:id="49"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7.1.7.4</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CloudWatch - Traffic Analysis</w:t>
      </w:r>
      <w:r>
        <w:rPr>
          <w:noProof/>
          <w:webHidden/>
        </w:rPr>
        <w:tab/>
      </w:r>
      <w:r>
        <w:rPr>
          <w:noProof/>
          <w:webHidden/>
        </w:rPr>
        <w:fldChar w:fldCharType="begin"/>
      </w:r>
      <w:r>
        <w:rPr>
          <w:noProof/>
          <w:webHidden/>
        </w:rPr>
        <w:instrText xml:space="preserve"> PAGEREF _Toc169824162 \h </w:instrText>
      </w:r>
      <w:r>
        <w:rPr>
          <w:noProof/>
          <w:webHidden/>
        </w:rPr>
      </w:r>
      <w:r>
        <w:rPr>
          <w:noProof/>
          <w:webHidden/>
        </w:rPr>
        <w:fldChar w:fldCharType="separate"/>
      </w:r>
      <w:r w:rsidR="00B974F8">
        <w:rPr>
          <w:noProof/>
          <w:webHidden/>
        </w:rPr>
        <w:t>41</w:t>
      </w:r>
      <w:r>
        <w:rPr>
          <w:noProof/>
          <w:webHidden/>
        </w:rPr>
        <w:fldChar w:fldCharType="end"/>
      </w:r>
      <w:r>
        <w:rPr>
          <w:noProof/>
        </w:rPr>
        <w:fldChar w:fldCharType="end"/>
      </w:r>
    </w:p>
    <w:p w14:paraId="4DDE912E" w14:textId="145F361B"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"_Toc169824163"</w:instrText>
      </w:r>
      <w:ins w:id="50"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7.1.7.5</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Egress/Ingress Filtering</w:t>
      </w:r>
      <w:r>
        <w:rPr>
          <w:noProof/>
          <w:webHidden/>
        </w:rPr>
        <w:tab/>
      </w:r>
      <w:r>
        <w:rPr>
          <w:noProof/>
          <w:webHidden/>
        </w:rPr>
        <w:fldChar w:fldCharType="begin"/>
      </w:r>
      <w:r>
        <w:rPr>
          <w:noProof/>
          <w:webHidden/>
        </w:rPr>
        <w:instrText xml:space="preserve"> PAGEREF _Toc169824163 \h </w:instrText>
      </w:r>
      <w:r>
        <w:rPr>
          <w:noProof/>
          <w:webHidden/>
        </w:rPr>
      </w:r>
      <w:r>
        <w:rPr>
          <w:noProof/>
          <w:webHidden/>
        </w:rPr>
        <w:fldChar w:fldCharType="separate"/>
      </w:r>
      <w:r w:rsidR="00B974F8">
        <w:rPr>
          <w:noProof/>
          <w:webHidden/>
        </w:rPr>
        <w:t>41</w:t>
      </w:r>
      <w:r>
        <w:rPr>
          <w:noProof/>
          <w:webHidden/>
        </w:rPr>
        <w:fldChar w:fldCharType="end"/>
      </w:r>
      <w:r>
        <w:rPr>
          <w:noProof/>
        </w:rPr>
        <w:fldChar w:fldCharType="end"/>
      </w:r>
    </w:p>
    <w:p w14:paraId="6E746EFF" w14:textId="7AFD5953"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"_Toc169824164"</w:instrText>
      </w:r>
      <w:ins w:id="51"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7.1.7.6</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Virtual Firewall</w:t>
      </w:r>
      <w:r>
        <w:rPr>
          <w:noProof/>
          <w:webHidden/>
        </w:rPr>
        <w:tab/>
      </w:r>
      <w:r>
        <w:rPr>
          <w:noProof/>
          <w:webHidden/>
        </w:rPr>
        <w:fldChar w:fldCharType="begin"/>
      </w:r>
      <w:r>
        <w:rPr>
          <w:noProof/>
          <w:webHidden/>
        </w:rPr>
        <w:instrText xml:space="preserve"> PAGEREF _Toc169824164 \h </w:instrText>
      </w:r>
      <w:r>
        <w:rPr>
          <w:noProof/>
          <w:webHidden/>
        </w:rPr>
      </w:r>
      <w:r>
        <w:rPr>
          <w:noProof/>
          <w:webHidden/>
        </w:rPr>
        <w:fldChar w:fldCharType="separate"/>
      </w:r>
      <w:r w:rsidR="00B974F8">
        <w:rPr>
          <w:noProof/>
          <w:webHidden/>
        </w:rPr>
        <w:t>43</w:t>
      </w:r>
      <w:r>
        <w:rPr>
          <w:noProof/>
          <w:webHidden/>
        </w:rPr>
        <w:fldChar w:fldCharType="end"/>
      </w:r>
      <w:r>
        <w:rPr>
          <w:noProof/>
        </w:rPr>
        <w:fldChar w:fldCharType="end"/>
      </w:r>
    </w:p>
    <w:p w14:paraId="03D30BF3" w14:textId="0F90D915"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"_Toc169824165"</w:instrText>
      </w:r>
      <w:ins w:id="52"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7.1.7.7</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Palo Alto Virtual Private Cloud (VPC)</w:t>
      </w:r>
      <w:r>
        <w:rPr>
          <w:noProof/>
          <w:webHidden/>
        </w:rPr>
        <w:tab/>
      </w:r>
      <w:r>
        <w:rPr>
          <w:noProof/>
          <w:webHidden/>
        </w:rPr>
        <w:fldChar w:fldCharType="begin"/>
      </w:r>
      <w:r>
        <w:rPr>
          <w:noProof/>
          <w:webHidden/>
        </w:rPr>
        <w:instrText xml:space="preserve"> PAGEREF _Toc169824165 \h </w:instrText>
      </w:r>
      <w:r>
        <w:rPr>
          <w:noProof/>
          <w:webHidden/>
        </w:rPr>
      </w:r>
      <w:r>
        <w:rPr>
          <w:noProof/>
          <w:webHidden/>
        </w:rPr>
        <w:fldChar w:fldCharType="separate"/>
      </w:r>
      <w:r w:rsidR="00B974F8">
        <w:rPr>
          <w:noProof/>
          <w:webHidden/>
        </w:rPr>
        <w:t>44</w:t>
      </w:r>
      <w:r>
        <w:rPr>
          <w:noProof/>
          <w:webHidden/>
        </w:rPr>
        <w:fldChar w:fldCharType="end"/>
      </w:r>
      <w:r>
        <w:rPr>
          <w:noProof/>
        </w:rPr>
        <w:fldChar w:fldCharType="end"/>
      </w:r>
    </w:p>
    <w:p w14:paraId="527E1E8D" w14:textId="61F2E6B7"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"_Toc169824166"</w:instrText>
      </w:r>
      <w:ins w:id="53"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7.1.7.8</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Vulnerability Identification</w:t>
      </w:r>
      <w:r>
        <w:rPr>
          <w:noProof/>
          <w:webHidden/>
        </w:rPr>
        <w:tab/>
      </w:r>
      <w:r>
        <w:rPr>
          <w:noProof/>
          <w:webHidden/>
        </w:rPr>
        <w:fldChar w:fldCharType="begin"/>
      </w:r>
      <w:r>
        <w:rPr>
          <w:noProof/>
          <w:webHidden/>
        </w:rPr>
        <w:instrText xml:space="preserve"> PAGEREF _Toc169824166 \h </w:instrText>
      </w:r>
      <w:r>
        <w:rPr>
          <w:noProof/>
          <w:webHidden/>
        </w:rPr>
      </w:r>
      <w:r>
        <w:rPr>
          <w:noProof/>
          <w:webHidden/>
        </w:rPr>
        <w:fldChar w:fldCharType="separate"/>
      </w:r>
      <w:r w:rsidR="00B974F8">
        <w:rPr>
          <w:noProof/>
          <w:webHidden/>
        </w:rPr>
        <w:t>44</w:t>
      </w:r>
      <w:r>
        <w:rPr>
          <w:noProof/>
          <w:webHidden/>
        </w:rPr>
        <w:fldChar w:fldCharType="end"/>
      </w:r>
      <w:r>
        <w:rPr>
          <w:noProof/>
        </w:rPr>
        <w:fldChar w:fldCharType="end"/>
      </w:r>
    </w:p>
    <w:p w14:paraId="4B66E6AE" w14:textId="208F08C8"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"_Toc169824167"</w:instrText>
      </w:r>
      <w:ins w:id="54"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7.1.7.9</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Encryption At Rest</w:t>
      </w:r>
      <w:r>
        <w:rPr>
          <w:noProof/>
          <w:webHidden/>
        </w:rPr>
        <w:tab/>
      </w:r>
      <w:r>
        <w:rPr>
          <w:noProof/>
          <w:webHidden/>
        </w:rPr>
        <w:fldChar w:fldCharType="begin"/>
      </w:r>
      <w:r>
        <w:rPr>
          <w:noProof/>
          <w:webHidden/>
        </w:rPr>
        <w:instrText xml:space="preserve"> PAGEREF _Toc169824167 \h </w:instrText>
      </w:r>
      <w:r>
        <w:rPr>
          <w:noProof/>
          <w:webHidden/>
        </w:rPr>
      </w:r>
      <w:r>
        <w:rPr>
          <w:noProof/>
          <w:webHidden/>
        </w:rPr>
        <w:fldChar w:fldCharType="separate"/>
      </w:r>
      <w:r w:rsidR="00B974F8">
        <w:rPr>
          <w:noProof/>
          <w:webHidden/>
        </w:rPr>
        <w:t>45</w:t>
      </w:r>
      <w:r>
        <w:rPr>
          <w:noProof/>
          <w:webHidden/>
        </w:rPr>
        <w:fldChar w:fldCharType="end"/>
      </w:r>
      <w:r>
        <w:rPr>
          <w:noProof/>
        </w:rPr>
        <w:fldChar w:fldCharType="end"/>
      </w:r>
    </w:p>
    <w:p w14:paraId="45AC8AC9" w14:textId="4F615823"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"_Toc169824168"</w:instrText>
      </w:r>
      <w:ins w:id="55"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7.1.7.10</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Encryption In Flight</w:t>
      </w:r>
      <w:r>
        <w:rPr>
          <w:noProof/>
          <w:webHidden/>
        </w:rPr>
        <w:tab/>
      </w:r>
      <w:r>
        <w:rPr>
          <w:noProof/>
          <w:webHidden/>
        </w:rPr>
        <w:fldChar w:fldCharType="begin"/>
      </w:r>
      <w:r>
        <w:rPr>
          <w:noProof/>
          <w:webHidden/>
        </w:rPr>
        <w:instrText xml:space="preserve"> PAGEREF _Toc169824168 \h </w:instrText>
      </w:r>
      <w:r>
        <w:rPr>
          <w:noProof/>
          <w:webHidden/>
        </w:rPr>
      </w:r>
      <w:r>
        <w:rPr>
          <w:noProof/>
          <w:webHidden/>
        </w:rPr>
        <w:fldChar w:fldCharType="separate"/>
      </w:r>
      <w:r w:rsidR="00B974F8">
        <w:rPr>
          <w:noProof/>
          <w:webHidden/>
        </w:rPr>
        <w:t>45</w:t>
      </w:r>
      <w:r>
        <w:rPr>
          <w:noProof/>
          <w:webHidden/>
        </w:rPr>
        <w:fldChar w:fldCharType="end"/>
      </w:r>
      <w:r>
        <w:rPr>
          <w:noProof/>
        </w:rPr>
        <w:fldChar w:fldCharType="end"/>
      </w:r>
    </w:p>
    <w:p w14:paraId="0755183D" w14:textId="0EAE88F0"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"_Toc169824169"</w:instrText>
      </w:r>
      <w:ins w:id="56" w:author="Hira, Agnes" w:date="2024-12-16T19:08:00Z" w16du:dateUtc="2024-12-17T00:08:00Z"/>
      <w:r>
        <w:fldChar w:fldCharType="separate"/>
      </w:r>
      <w:r w:rsidRPr="0020163E">
        <w:rPr>
          <w:rStyle w:val="Hyperlink"/>
        </w:rPr>
        <w:t>7.2</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Infrastructure Capacity Design</w:t>
      </w:r>
      <w:r>
        <w:rPr>
          <w:webHidden/>
        </w:rPr>
        <w:tab/>
      </w:r>
      <w:r>
        <w:rPr>
          <w:webHidden/>
        </w:rPr>
        <w:fldChar w:fldCharType="begin"/>
      </w:r>
      <w:r>
        <w:rPr>
          <w:webHidden/>
        </w:rPr>
        <w:instrText xml:space="preserve"> PAGEREF _Toc169824169 \h </w:instrText>
      </w:r>
      <w:r>
        <w:rPr>
          <w:webHidden/>
        </w:rPr>
      </w:r>
      <w:r>
        <w:rPr>
          <w:webHidden/>
        </w:rPr>
        <w:fldChar w:fldCharType="separate"/>
      </w:r>
      <w:r w:rsidR="00B974F8">
        <w:rPr>
          <w:webHidden/>
        </w:rPr>
        <w:t>45</w:t>
      </w:r>
      <w:r>
        <w:rPr>
          <w:webHidden/>
        </w:rPr>
        <w:fldChar w:fldCharType="end"/>
      </w:r>
      <w:r>
        <w:fldChar w:fldCharType="end"/>
      </w:r>
    </w:p>
    <w:p w14:paraId="668FA01E" w14:textId="3C7DD7FB"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"_Toc169824170"</w:instrText>
      </w:r>
      <w:ins w:id="57" w:author="Hira, Agnes" w:date="2024-12-16T19:08:00Z" w16du:dateUtc="2024-12-17T00:08:00Z"/>
      <w:r>
        <w:fldChar w:fldCharType="separate"/>
      </w:r>
      <w:r w:rsidRPr="0020163E">
        <w:rPr>
          <w:rStyle w:val="Hyperlink"/>
          <w:bCs/>
        </w:rPr>
        <w:t>7.2.1</w:t>
      </w:r>
      <w:r>
        <w:rPr>
          <w:rFonts w:asciiTheme="minorHAnsi" w:eastAsiaTheme="minorEastAsia" w:hAnsiTheme="minorHAnsi" w:cstheme="minorBidi"/>
          <w:color w:val="auto"/>
          <w:kern w:val="2"/>
          <w:sz w:val="24"/>
          <w:szCs w:val="24"/>
          <w14:ligatures w14:val="standardContextual"/>
        </w:rPr>
        <w:tab/>
      </w:r>
      <w:r w:rsidRPr="0020163E">
        <w:rPr>
          <w:rStyle w:val="Hyperlink"/>
        </w:rPr>
        <w:t>Database</w:t>
      </w:r>
      <w:r>
        <w:rPr>
          <w:webHidden/>
        </w:rPr>
        <w:tab/>
      </w:r>
      <w:r>
        <w:rPr>
          <w:webHidden/>
        </w:rPr>
        <w:fldChar w:fldCharType="begin"/>
      </w:r>
      <w:r>
        <w:rPr>
          <w:webHidden/>
        </w:rPr>
        <w:instrText xml:space="preserve"> PAGEREF _Toc169824170 \h </w:instrText>
      </w:r>
      <w:r>
        <w:rPr>
          <w:webHidden/>
        </w:rPr>
      </w:r>
      <w:r>
        <w:rPr>
          <w:webHidden/>
        </w:rPr>
        <w:fldChar w:fldCharType="separate"/>
      </w:r>
      <w:r w:rsidR="00B974F8">
        <w:rPr>
          <w:webHidden/>
        </w:rPr>
        <w:t>45</w:t>
      </w:r>
      <w:r>
        <w:rPr>
          <w:webHidden/>
        </w:rPr>
        <w:fldChar w:fldCharType="end"/>
      </w:r>
      <w:r>
        <w:fldChar w:fldCharType="end"/>
      </w:r>
    </w:p>
    <w:p w14:paraId="2EFE9570" w14:textId="22738EA4"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"_Toc169824171"</w:instrText>
      </w:r>
      <w:ins w:id="58" w:author="Hira, Agnes" w:date="2024-12-16T19:08:00Z" w16du:dateUtc="2024-12-17T00:08:00Z"/>
      <w:r>
        <w:fldChar w:fldCharType="separate"/>
      </w:r>
      <w:r w:rsidRPr="0020163E">
        <w:rPr>
          <w:rStyle w:val="Hyperlink"/>
          <w:bCs/>
        </w:rPr>
        <w:t>7.2.2</w:t>
      </w:r>
      <w:r>
        <w:rPr>
          <w:rFonts w:asciiTheme="minorHAnsi" w:eastAsiaTheme="minorEastAsia" w:hAnsiTheme="minorHAnsi" w:cstheme="minorBidi"/>
          <w:color w:val="auto"/>
          <w:kern w:val="2"/>
          <w:sz w:val="24"/>
          <w:szCs w:val="24"/>
          <w14:ligatures w14:val="standardContextual"/>
        </w:rPr>
        <w:tab/>
      </w:r>
      <w:r w:rsidRPr="0020163E">
        <w:rPr>
          <w:rStyle w:val="Hyperlink"/>
        </w:rPr>
        <w:t>Application Servers</w:t>
      </w:r>
      <w:r>
        <w:rPr>
          <w:webHidden/>
        </w:rPr>
        <w:tab/>
      </w:r>
      <w:r>
        <w:rPr>
          <w:webHidden/>
        </w:rPr>
        <w:fldChar w:fldCharType="begin"/>
      </w:r>
      <w:r>
        <w:rPr>
          <w:webHidden/>
        </w:rPr>
        <w:instrText xml:space="preserve"> PAGEREF _Toc169824171 \h </w:instrText>
      </w:r>
      <w:r>
        <w:rPr>
          <w:webHidden/>
        </w:rPr>
      </w:r>
      <w:r>
        <w:rPr>
          <w:webHidden/>
        </w:rPr>
        <w:fldChar w:fldCharType="separate"/>
      </w:r>
      <w:r w:rsidR="00B974F8">
        <w:rPr>
          <w:webHidden/>
        </w:rPr>
        <w:t>46</w:t>
      </w:r>
      <w:r>
        <w:rPr>
          <w:webHidden/>
        </w:rPr>
        <w:fldChar w:fldCharType="end"/>
      </w:r>
      <w:r>
        <w:fldChar w:fldCharType="end"/>
      </w:r>
    </w:p>
    <w:p w14:paraId="77B7AACC" w14:textId="7F0CBA83"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"_Toc169824172"</w:instrText>
      </w:r>
      <w:ins w:id="59" w:author="Hira, Agnes" w:date="2024-12-16T19:08:00Z" w16du:dateUtc="2024-12-17T00:08:00Z"/>
      <w:r>
        <w:fldChar w:fldCharType="separate"/>
      </w:r>
      <w:r w:rsidRPr="0020163E">
        <w:rPr>
          <w:rStyle w:val="Hyperlink"/>
          <w:bCs/>
        </w:rPr>
        <w:t>7.2.3</w:t>
      </w:r>
      <w:r>
        <w:rPr>
          <w:rFonts w:asciiTheme="minorHAnsi" w:eastAsiaTheme="minorEastAsia" w:hAnsiTheme="minorHAnsi" w:cstheme="minorBidi"/>
          <w:color w:val="auto"/>
          <w:kern w:val="2"/>
          <w:sz w:val="24"/>
          <w:szCs w:val="24"/>
          <w14:ligatures w14:val="standardContextual"/>
        </w:rPr>
        <w:tab/>
      </w:r>
      <w:r w:rsidRPr="0020163E">
        <w:rPr>
          <w:rStyle w:val="Hyperlink"/>
        </w:rPr>
        <w:t>Network</w:t>
      </w:r>
      <w:r>
        <w:rPr>
          <w:webHidden/>
        </w:rPr>
        <w:tab/>
      </w:r>
      <w:r>
        <w:rPr>
          <w:webHidden/>
        </w:rPr>
        <w:fldChar w:fldCharType="begin"/>
      </w:r>
      <w:r>
        <w:rPr>
          <w:webHidden/>
        </w:rPr>
        <w:instrText xml:space="preserve"> PAGEREF _Toc169824172 \h </w:instrText>
      </w:r>
      <w:r>
        <w:rPr>
          <w:webHidden/>
        </w:rPr>
      </w:r>
      <w:r>
        <w:rPr>
          <w:webHidden/>
        </w:rPr>
        <w:fldChar w:fldCharType="separate"/>
      </w:r>
      <w:r w:rsidR="00B974F8">
        <w:rPr>
          <w:webHidden/>
        </w:rPr>
        <w:t>46</w:t>
      </w:r>
      <w:r>
        <w:rPr>
          <w:webHidden/>
        </w:rPr>
        <w:fldChar w:fldCharType="end"/>
      </w:r>
      <w:r>
        <w:fldChar w:fldCharType="end"/>
      </w:r>
    </w:p>
    <w:p w14:paraId="5C204E64" w14:textId="734C6411"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"_Toc169824173"</w:instrText>
      </w:r>
      <w:ins w:id="60" w:author="Hira, Agnes" w:date="2024-12-16T19:08:00Z" w16du:dateUtc="2024-12-17T00:08:00Z"/>
      <w:r>
        <w:fldChar w:fldCharType="separate"/>
      </w:r>
      <w:r w:rsidRPr="0020163E">
        <w:rPr>
          <w:rStyle w:val="Hyperlink"/>
        </w:rPr>
        <w:t>7.3</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Infrastructure Performance Design</w:t>
      </w:r>
      <w:r>
        <w:rPr>
          <w:webHidden/>
        </w:rPr>
        <w:tab/>
      </w:r>
      <w:r>
        <w:rPr>
          <w:webHidden/>
        </w:rPr>
        <w:fldChar w:fldCharType="begin"/>
      </w:r>
      <w:r>
        <w:rPr>
          <w:webHidden/>
        </w:rPr>
        <w:instrText xml:space="preserve"> PAGEREF _Toc169824173 \h </w:instrText>
      </w:r>
      <w:r>
        <w:rPr>
          <w:webHidden/>
        </w:rPr>
      </w:r>
      <w:r>
        <w:rPr>
          <w:webHidden/>
        </w:rPr>
        <w:fldChar w:fldCharType="separate"/>
      </w:r>
      <w:r w:rsidR="00B974F8">
        <w:rPr>
          <w:webHidden/>
        </w:rPr>
        <w:t>46</w:t>
      </w:r>
      <w:r>
        <w:rPr>
          <w:webHidden/>
        </w:rPr>
        <w:fldChar w:fldCharType="end"/>
      </w:r>
      <w:r>
        <w:fldChar w:fldCharType="end"/>
      </w:r>
    </w:p>
    <w:p w14:paraId="5E6C3CF3" w14:textId="4A7E40FA"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"_Toc169824174"</w:instrText>
      </w:r>
      <w:ins w:id="61" w:author="Hira, Agnes" w:date="2024-12-16T19:08:00Z" w16du:dateUtc="2024-12-17T00:08:00Z"/>
      <w:r>
        <w:fldChar w:fldCharType="separate"/>
      </w:r>
      <w:r w:rsidRPr="0020163E">
        <w:rPr>
          <w:rStyle w:val="Hyperlink"/>
          <w:bCs/>
        </w:rPr>
        <w:t>7.3.1</w:t>
      </w:r>
      <w:r>
        <w:rPr>
          <w:rFonts w:asciiTheme="minorHAnsi" w:eastAsiaTheme="minorEastAsia" w:hAnsiTheme="minorHAnsi" w:cstheme="minorBidi"/>
          <w:color w:val="auto"/>
          <w:kern w:val="2"/>
          <w:sz w:val="24"/>
          <w:szCs w:val="24"/>
          <w14:ligatures w14:val="standardContextual"/>
        </w:rPr>
        <w:tab/>
      </w:r>
      <w:r w:rsidRPr="0020163E">
        <w:rPr>
          <w:rStyle w:val="Hyperlink"/>
        </w:rPr>
        <w:t>Database</w:t>
      </w:r>
      <w:r>
        <w:rPr>
          <w:webHidden/>
        </w:rPr>
        <w:tab/>
      </w:r>
      <w:r>
        <w:rPr>
          <w:webHidden/>
        </w:rPr>
        <w:fldChar w:fldCharType="begin"/>
      </w:r>
      <w:r>
        <w:rPr>
          <w:webHidden/>
        </w:rPr>
        <w:instrText xml:space="preserve"> PAGEREF _Toc169824174 \h </w:instrText>
      </w:r>
      <w:r>
        <w:rPr>
          <w:webHidden/>
        </w:rPr>
      </w:r>
      <w:r>
        <w:rPr>
          <w:webHidden/>
        </w:rPr>
        <w:fldChar w:fldCharType="separate"/>
      </w:r>
      <w:r w:rsidR="00B974F8">
        <w:rPr>
          <w:webHidden/>
        </w:rPr>
        <w:t>46</w:t>
      </w:r>
      <w:r>
        <w:rPr>
          <w:webHidden/>
        </w:rPr>
        <w:fldChar w:fldCharType="end"/>
      </w:r>
      <w:r>
        <w:fldChar w:fldCharType="end"/>
      </w:r>
    </w:p>
    <w:p w14:paraId="796B2252" w14:textId="65E3E17B"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"_Toc169824175"</w:instrText>
      </w:r>
      <w:ins w:id="62" w:author="Hira, Agnes" w:date="2024-12-16T19:08:00Z" w16du:dateUtc="2024-12-17T00:08:00Z"/>
      <w:r>
        <w:fldChar w:fldCharType="separate"/>
      </w:r>
      <w:r w:rsidRPr="0020163E">
        <w:rPr>
          <w:rStyle w:val="Hyperlink"/>
          <w:bCs/>
        </w:rPr>
        <w:t>7.3.2</w:t>
      </w:r>
      <w:r>
        <w:rPr>
          <w:rFonts w:asciiTheme="minorHAnsi" w:eastAsiaTheme="minorEastAsia" w:hAnsiTheme="minorHAnsi" w:cstheme="minorBidi"/>
          <w:color w:val="auto"/>
          <w:kern w:val="2"/>
          <w:sz w:val="24"/>
          <w:szCs w:val="24"/>
          <w14:ligatures w14:val="standardContextual"/>
        </w:rPr>
        <w:tab/>
      </w:r>
      <w:r w:rsidRPr="0020163E">
        <w:rPr>
          <w:rStyle w:val="Hyperlink"/>
        </w:rPr>
        <w:t>Application</w:t>
      </w:r>
      <w:r>
        <w:rPr>
          <w:webHidden/>
        </w:rPr>
        <w:tab/>
      </w:r>
      <w:r>
        <w:rPr>
          <w:webHidden/>
        </w:rPr>
        <w:fldChar w:fldCharType="begin"/>
      </w:r>
      <w:r>
        <w:rPr>
          <w:webHidden/>
        </w:rPr>
        <w:instrText xml:space="preserve"> PAGEREF _Toc169824175 \h </w:instrText>
      </w:r>
      <w:r>
        <w:rPr>
          <w:webHidden/>
        </w:rPr>
      </w:r>
      <w:r>
        <w:rPr>
          <w:webHidden/>
        </w:rPr>
        <w:fldChar w:fldCharType="separate"/>
      </w:r>
      <w:r w:rsidR="00B974F8">
        <w:rPr>
          <w:webHidden/>
        </w:rPr>
        <w:t>46</w:t>
      </w:r>
      <w:r>
        <w:rPr>
          <w:webHidden/>
        </w:rPr>
        <w:fldChar w:fldCharType="end"/>
      </w:r>
      <w:r>
        <w:fldChar w:fldCharType="end"/>
      </w:r>
    </w:p>
    <w:p w14:paraId="1E10A126" w14:textId="33B70C1F"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"_Toc169824176"</w:instrText>
      </w:r>
      <w:ins w:id="63" w:author="Hira, Agnes" w:date="2024-12-16T19:08:00Z" w16du:dateUtc="2024-12-17T00:08:00Z"/>
      <w:r>
        <w:fldChar w:fldCharType="separate"/>
      </w:r>
      <w:r w:rsidRPr="0020163E">
        <w:rPr>
          <w:rStyle w:val="Hyperlink"/>
        </w:rPr>
        <w:t>7.4</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Infrastructure Availability Design</w:t>
      </w:r>
      <w:r>
        <w:rPr>
          <w:webHidden/>
        </w:rPr>
        <w:tab/>
      </w:r>
      <w:r>
        <w:rPr>
          <w:webHidden/>
        </w:rPr>
        <w:fldChar w:fldCharType="begin"/>
      </w:r>
      <w:r>
        <w:rPr>
          <w:webHidden/>
        </w:rPr>
        <w:instrText xml:space="preserve"> PAGEREF _Toc169824176 \h </w:instrText>
      </w:r>
      <w:r>
        <w:rPr>
          <w:webHidden/>
        </w:rPr>
      </w:r>
      <w:r>
        <w:rPr>
          <w:webHidden/>
        </w:rPr>
        <w:fldChar w:fldCharType="separate"/>
      </w:r>
      <w:r w:rsidR="00B974F8">
        <w:rPr>
          <w:webHidden/>
        </w:rPr>
        <w:t>47</w:t>
      </w:r>
      <w:r>
        <w:rPr>
          <w:webHidden/>
        </w:rPr>
        <w:fldChar w:fldCharType="end"/>
      </w:r>
      <w:r>
        <w:fldChar w:fldCharType="end"/>
      </w:r>
    </w:p>
    <w:p w14:paraId="7F02DDEE" w14:textId="642FEB67"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"_Toc169824177"</w:instrText>
      </w:r>
      <w:ins w:id="64" w:author="Hira, Agnes" w:date="2024-12-16T19:08:00Z" w16du:dateUtc="2024-12-17T00:08:00Z"/>
      <w:r>
        <w:fldChar w:fldCharType="separate"/>
      </w:r>
      <w:r w:rsidRPr="0020163E">
        <w:rPr>
          <w:rStyle w:val="Hyperlink"/>
          <w:bCs/>
        </w:rPr>
        <w:t>7.4.1</w:t>
      </w:r>
      <w:r>
        <w:rPr>
          <w:rFonts w:asciiTheme="minorHAnsi" w:eastAsiaTheme="minorEastAsia" w:hAnsiTheme="minorHAnsi" w:cstheme="minorBidi"/>
          <w:color w:val="auto"/>
          <w:kern w:val="2"/>
          <w:sz w:val="24"/>
          <w:szCs w:val="24"/>
          <w14:ligatures w14:val="standardContextual"/>
        </w:rPr>
        <w:tab/>
      </w:r>
      <w:r w:rsidRPr="0020163E">
        <w:rPr>
          <w:rStyle w:val="Hyperlink"/>
        </w:rPr>
        <w:t>Database</w:t>
      </w:r>
      <w:r>
        <w:rPr>
          <w:webHidden/>
        </w:rPr>
        <w:tab/>
      </w:r>
      <w:r>
        <w:rPr>
          <w:webHidden/>
        </w:rPr>
        <w:fldChar w:fldCharType="begin"/>
      </w:r>
      <w:r>
        <w:rPr>
          <w:webHidden/>
        </w:rPr>
        <w:instrText xml:space="preserve"> PAGEREF _Toc169824177 \h </w:instrText>
      </w:r>
      <w:r>
        <w:rPr>
          <w:webHidden/>
        </w:rPr>
      </w:r>
      <w:r>
        <w:rPr>
          <w:webHidden/>
        </w:rPr>
        <w:fldChar w:fldCharType="separate"/>
      </w:r>
      <w:r w:rsidR="00B974F8">
        <w:rPr>
          <w:webHidden/>
        </w:rPr>
        <w:t>47</w:t>
      </w:r>
      <w:r>
        <w:rPr>
          <w:webHidden/>
        </w:rPr>
        <w:fldChar w:fldCharType="end"/>
      </w:r>
      <w:r>
        <w:fldChar w:fldCharType="end"/>
      </w:r>
    </w:p>
    <w:p w14:paraId="2C08FD55" w14:textId="2F838176"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"_Toc169824178"</w:instrText>
      </w:r>
      <w:ins w:id="65" w:author="Hira, Agnes" w:date="2024-12-16T19:08:00Z" w16du:dateUtc="2024-12-17T00:08:00Z"/>
      <w:r>
        <w:fldChar w:fldCharType="separate"/>
      </w:r>
      <w:r w:rsidRPr="0020163E">
        <w:rPr>
          <w:rStyle w:val="Hyperlink"/>
          <w:bCs/>
        </w:rPr>
        <w:t>7.4.2</w:t>
      </w:r>
      <w:r>
        <w:rPr>
          <w:rFonts w:asciiTheme="minorHAnsi" w:eastAsiaTheme="minorEastAsia" w:hAnsiTheme="minorHAnsi" w:cstheme="minorBidi"/>
          <w:color w:val="auto"/>
          <w:kern w:val="2"/>
          <w:sz w:val="24"/>
          <w:szCs w:val="24"/>
          <w14:ligatures w14:val="standardContextual"/>
        </w:rPr>
        <w:tab/>
      </w:r>
      <w:r w:rsidRPr="0020163E">
        <w:rPr>
          <w:rStyle w:val="Hyperlink"/>
        </w:rPr>
        <w:t>Application</w:t>
      </w:r>
      <w:r>
        <w:rPr>
          <w:webHidden/>
        </w:rPr>
        <w:tab/>
      </w:r>
      <w:r>
        <w:rPr>
          <w:webHidden/>
        </w:rPr>
        <w:fldChar w:fldCharType="begin"/>
      </w:r>
      <w:r>
        <w:rPr>
          <w:webHidden/>
        </w:rPr>
        <w:instrText xml:space="preserve"> PAGEREF _Toc169824178 \h </w:instrText>
      </w:r>
      <w:r>
        <w:rPr>
          <w:webHidden/>
        </w:rPr>
      </w:r>
      <w:r>
        <w:rPr>
          <w:webHidden/>
        </w:rPr>
        <w:fldChar w:fldCharType="separate"/>
      </w:r>
      <w:r w:rsidR="00B974F8">
        <w:rPr>
          <w:webHidden/>
        </w:rPr>
        <w:t>47</w:t>
      </w:r>
      <w:r>
        <w:rPr>
          <w:webHidden/>
        </w:rPr>
        <w:fldChar w:fldCharType="end"/>
      </w:r>
      <w:r>
        <w:fldChar w:fldCharType="end"/>
      </w:r>
    </w:p>
    <w:p w14:paraId="6FEB61BE" w14:textId="52143A0D"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"_Toc169824179"</w:instrText>
      </w:r>
      <w:ins w:id="66" w:author="Hira, Agnes" w:date="2024-12-16T19:08:00Z" w16du:dateUtc="2024-12-17T00:08:00Z"/>
      <w:r>
        <w:fldChar w:fldCharType="separate"/>
      </w:r>
      <w:r w:rsidRPr="0020163E">
        <w:rPr>
          <w:rStyle w:val="Hyperlink"/>
          <w:bCs/>
        </w:rPr>
        <w:t>7.4.3</w:t>
      </w:r>
      <w:r>
        <w:rPr>
          <w:rFonts w:asciiTheme="minorHAnsi" w:eastAsiaTheme="minorEastAsia" w:hAnsiTheme="minorHAnsi" w:cstheme="minorBidi"/>
          <w:color w:val="auto"/>
          <w:kern w:val="2"/>
          <w:sz w:val="24"/>
          <w:szCs w:val="24"/>
          <w14:ligatures w14:val="standardContextual"/>
        </w:rPr>
        <w:tab/>
      </w:r>
      <w:r w:rsidRPr="0020163E">
        <w:rPr>
          <w:rStyle w:val="Hyperlink"/>
        </w:rPr>
        <w:t>Networking</w:t>
      </w:r>
      <w:r>
        <w:rPr>
          <w:webHidden/>
        </w:rPr>
        <w:tab/>
      </w:r>
      <w:r>
        <w:rPr>
          <w:webHidden/>
        </w:rPr>
        <w:fldChar w:fldCharType="begin"/>
      </w:r>
      <w:r>
        <w:rPr>
          <w:webHidden/>
        </w:rPr>
        <w:instrText xml:space="preserve"> PAGEREF _Toc169824179 \h </w:instrText>
      </w:r>
      <w:r>
        <w:rPr>
          <w:webHidden/>
        </w:rPr>
      </w:r>
      <w:r>
        <w:rPr>
          <w:webHidden/>
        </w:rPr>
        <w:fldChar w:fldCharType="separate"/>
      </w:r>
      <w:r w:rsidR="00B974F8">
        <w:rPr>
          <w:webHidden/>
        </w:rPr>
        <w:t>47</w:t>
      </w:r>
      <w:r>
        <w:rPr>
          <w:webHidden/>
        </w:rPr>
        <w:fldChar w:fldCharType="end"/>
      </w:r>
      <w:r>
        <w:fldChar w:fldCharType="end"/>
      </w:r>
    </w:p>
    <w:p w14:paraId="3411BB3F" w14:textId="3AD71C90"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"_Toc169824180"</w:instrText>
      </w:r>
      <w:ins w:id="67" w:author="Hira, Agnes" w:date="2024-12-16T19:08:00Z" w16du:dateUtc="2024-12-17T00:08:00Z"/>
      <w:r>
        <w:fldChar w:fldCharType="separate"/>
      </w:r>
      <w:r w:rsidRPr="0020163E">
        <w:rPr>
          <w:rStyle w:val="Hyperlink"/>
        </w:rPr>
        <w:t>7.5</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Disaster Recovery (DR)</w:t>
      </w:r>
      <w:r>
        <w:rPr>
          <w:webHidden/>
        </w:rPr>
        <w:tab/>
      </w:r>
      <w:r>
        <w:rPr>
          <w:webHidden/>
        </w:rPr>
        <w:fldChar w:fldCharType="begin"/>
      </w:r>
      <w:r>
        <w:rPr>
          <w:webHidden/>
        </w:rPr>
        <w:instrText xml:space="preserve"> PAGEREF _Toc169824180 \h </w:instrText>
      </w:r>
      <w:r>
        <w:rPr>
          <w:webHidden/>
        </w:rPr>
      </w:r>
      <w:r>
        <w:rPr>
          <w:webHidden/>
        </w:rPr>
        <w:fldChar w:fldCharType="separate"/>
      </w:r>
      <w:r w:rsidR="00B974F8">
        <w:rPr>
          <w:webHidden/>
        </w:rPr>
        <w:t>47</w:t>
      </w:r>
      <w:r>
        <w:rPr>
          <w:webHidden/>
        </w:rPr>
        <w:fldChar w:fldCharType="end"/>
      </w:r>
      <w:r>
        <w:fldChar w:fldCharType="end"/>
      </w:r>
    </w:p>
    <w:p w14:paraId="2749383B" w14:textId="69A83E79"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"_Toc169824181"</w:instrText>
      </w:r>
      <w:ins w:id="68" w:author="Hira, Agnes" w:date="2024-12-16T19:08:00Z" w16du:dateUtc="2024-12-17T00:08:00Z"/>
      <w:r>
        <w:fldChar w:fldCharType="separate"/>
      </w:r>
      <w:r w:rsidRPr="0020163E">
        <w:rPr>
          <w:rStyle w:val="Hyperlink"/>
        </w:rPr>
        <w:t>8</w:t>
      </w:r>
      <w:r>
        <w:rPr>
          <w:rFonts w:asciiTheme="minorHAnsi" w:eastAsiaTheme="minorEastAsia" w:hAnsiTheme="minorHAnsi" w:cstheme="minorBidi"/>
          <w:b w:val="0"/>
          <w:caps w:val="0"/>
          <w:color w:val="auto"/>
          <w:kern w:val="2"/>
          <w:szCs w:val="24"/>
          <w14:ligatures w14:val="standardContextual"/>
        </w:rPr>
        <w:tab/>
      </w:r>
      <w:r w:rsidRPr="0020163E">
        <w:rPr>
          <w:rStyle w:val="Hyperlink"/>
        </w:rPr>
        <w:t>MIDDLEWARE LAYER</w:t>
      </w:r>
      <w:r>
        <w:rPr>
          <w:webHidden/>
        </w:rPr>
        <w:tab/>
      </w:r>
      <w:r>
        <w:rPr>
          <w:webHidden/>
        </w:rPr>
        <w:fldChar w:fldCharType="begin"/>
      </w:r>
      <w:r>
        <w:rPr>
          <w:webHidden/>
        </w:rPr>
        <w:instrText xml:space="preserve"> PAGEREF _Toc169824181 \h </w:instrText>
      </w:r>
      <w:r>
        <w:rPr>
          <w:webHidden/>
        </w:rPr>
      </w:r>
      <w:r>
        <w:rPr>
          <w:webHidden/>
        </w:rPr>
        <w:fldChar w:fldCharType="separate"/>
      </w:r>
      <w:r w:rsidR="00B974F8">
        <w:rPr>
          <w:webHidden/>
        </w:rPr>
        <w:t>48</w:t>
      </w:r>
      <w:r>
        <w:rPr>
          <w:webHidden/>
        </w:rPr>
        <w:fldChar w:fldCharType="end"/>
      </w:r>
      <w:r>
        <w:fldChar w:fldCharType="end"/>
      </w:r>
    </w:p>
    <w:p w14:paraId="3EFEE8D4" w14:textId="5CE72424"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"_Toc169824182"</w:instrText>
      </w:r>
      <w:ins w:id="69" w:author="Hira, Agnes" w:date="2024-12-16T19:08:00Z" w16du:dateUtc="2024-12-17T00:08:00Z"/>
      <w:r>
        <w:fldChar w:fldCharType="separate"/>
      </w:r>
      <w:r w:rsidRPr="0020163E">
        <w:rPr>
          <w:rStyle w:val="Hyperlink"/>
        </w:rPr>
        <w:t>8.1</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Middleware Services</w:t>
      </w:r>
      <w:r>
        <w:rPr>
          <w:webHidden/>
        </w:rPr>
        <w:tab/>
      </w:r>
      <w:r>
        <w:rPr>
          <w:webHidden/>
        </w:rPr>
        <w:fldChar w:fldCharType="begin"/>
      </w:r>
      <w:r>
        <w:rPr>
          <w:webHidden/>
        </w:rPr>
        <w:instrText xml:space="preserve"> PAGEREF _Toc169824182 \h </w:instrText>
      </w:r>
      <w:r>
        <w:rPr>
          <w:webHidden/>
        </w:rPr>
      </w:r>
      <w:r>
        <w:rPr>
          <w:webHidden/>
        </w:rPr>
        <w:fldChar w:fldCharType="separate"/>
      </w:r>
      <w:r w:rsidR="00B974F8">
        <w:rPr>
          <w:webHidden/>
        </w:rPr>
        <w:t>48</w:t>
      </w:r>
      <w:r>
        <w:rPr>
          <w:webHidden/>
        </w:rPr>
        <w:fldChar w:fldCharType="end"/>
      </w:r>
      <w:r>
        <w:fldChar w:fldCharType="end"/>
      </w:r>
    </w:p>
    <w:p w14:paraId="5436EC19" w14:textId="0D0BE47F"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"_Toc169824183"</w:instrText>
      </w:r>
      <w:ins w:id="70" w:author="Hira, Agnes" w:date="2024-12-16T19:08:00Z" w16du:dateUtc="2024-12-17T00:08:00Z"/>
      <w:r>
        <w:fldChar w:fldCharType="separate"/>
      </w:r>
      <w:r w:rsidRPr="0020163E">
        <w:rPr>
          <w:rStyle w:val="Hyperlink"/>
          <w:bCs/>
        </w:rPr>
        <w:t>8.1.1</w:t>
      </w:r>
      <w:r>
        <w:rPr>
          <w:rFonts w:asciiTheme="minorHAnsi" w:eastAsiaTheme="minorEastAsia" w:hAnsiTheme="minorHAnsi" w:cstheme="minorBidi"/>
          <w:color w:val="auto"/>
          <w:kern w:val="2"/>
          <w:sz w:val="24"/>
          <w:szCs w:val="24"/>
          <w14:ligatures w14:val="standardContextual"/>
        </w:rPr>
        <w:tab/>
      </w:r>
      <w:r w:rsidRPr="0020163E">
        <w:rPr>
          <w:rStyle w:val="Hyperlink"/>
        </w:rPr>
        <w:t>JBoss FUSE ESB</w:t>
      </w:r>
      <w:r>
        <w:rPr>
          <w:webHidden/>
        </w:rPr>
        <w:tab/>
      </w:r>
      <w:r>
        <w:rPr>
          <w:webHidden/>
        </w:rPr>
        <w:fldChar w:fldCharType="begin"/>
      </w:r>
      <w:r>
        <w:rPr>
          <w:webHidden/>
        </w:rPr>
        <w:instrText xml:space="preserve"> PAGEREF _Toc169824183 \h </w:instrText>
      </w:r>
      <w:r>
        <w:rPr>
          <w:webHidden/>
        </w:rPr>
      </w:r>
      <w:r>
        <w:rPr>
          <w:webHidden/>
        </w:rPr>
        <w:fldChar w:fldCharType="separate"/>
      </w:r>
      <w:r w:rsidR="00B974F8">
        <w:rPr>
          <w:webHidden/>
        </w:rPr>
        <w:t>48</w:t>
      </w:r>
      <w:r>
        <w:rPr>
          <w:webHidden/>
        </w:rPr>
        <w:fldChar w:fldCharType="end"/>
      </w:r>
      <w:r>
        <w:fldChar w:fldCharType="end"/>
      </w:r>
    </w:p>
    <w:p w14:paraId="5A0C682D" w14:textId="251D618A"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"_Toc169824184"</w:instrText>
      </w:r>
      <w:ins w:id="71" w:author="Hira, Agnes" w:date="2024-12-16T19:08:00Z" w16du:dateUtc="2024-12-17T00:08:00Z"/>
      <w:r>
        <w:fldChar w:fldCharType="separate"/>
      </w:r>
      <w:r w:rsidRPr="0020163E">
        <w:rPr>
          <w:rStyle w:val="Hyperlink"/>
          <w:bCs/>
        </w:rPr>
        <w:t>8.1.2</w:t>
      </w:r>
      <w:r>
        <w:rPr>
          <w:rFonts w:asciiTheme="minorHAnsi" w:eastAsiaTheme="minorEastAsia" w:hAnsiTheme="minorHAnsi" w:cstheme="minorBidi"/>
          <w:color w:val="auto"/>
          <w:kern w:val="2"/>
          <w:sz w:val="24"/>
          <w:szCs w:val="24"/>
          <w14:ligatures w14:val="standardContextual"/>
        </w:rPr>
        <w:tab/>
      </w:r>
      <w:r w:rsidRPr="0020163E">
        <w:rPr>
          <w:rStyle w:val="Hyperlink"/>
        </w:rPr>
        <w:t>Session Cache - Redis</w:t>
      </w:r>
      <w:r>
        <w:rPr>
          <w:webHidden/>
        </w:rPr>
        <w:tab/>
      </w:r>
      <w:r>
        <w:rPr>
          <w:webHidden/>
        </w:rPr>
        <w:fldChar w:fldCharType="begin"/>
      </w:r>
      <w:r>
        <w:rPr>
          <w:webHidden/>
        </w:rPr>
        <w:instrText xml:space="preserve"> PAGEREF _Toc169824184 \h </w:instrText>
      </w:r>
      <w:r>
        <w:rPr>
          <w:webHidden/>
        </w:rPr>
      </w:r>
      <w:r>
        <w:rPr>
          <w:webHidden/>
        </w:rPr>
        <w:fldChar w:fldCharType="separate"/>
      </w:r>
      <w:r w:rsidR="00B974F8">
        <w:rPr>
          <w:webHidden/>
        </w:rPr>
        <w:t>48</w:t>
      </w:r>
      <w:r>
        <w:rPr>
          <w:webHidden/>
        </w:rPr>
        <w:fldChar w:fldCharType="end"/>
      </w:r>
      <w:r>
        <w:fldChar w:fldCharType="end"/>
      </w:r>
    </w:p>
    <w:p w14:paraId="2905722C" w14:textId="2F170EEF"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"_Toc169824185"</w:instrText>
      </w:r>
      <w:ins w:id="72" w:author="Hira, Agnes" w:date="2024-12-16T19:08:00Z" w16du:dateUtc="2024-12-17T00:08:00Z"/>
      <w:r>
        <w:fldChar w:fldCharType="separate"/>
      </w:r>
      <w:r w:rsidRPr="0020163E">
        <w:rPr>
          <w:rStyle w:val="Hyperlink"/>
          <w:bCs/>
        </w:rPr>
        <w:t>8.1.3</w:t>
      </w:r>
      <w:r>
        <w:rPr>
          <w:rFonts w:asciiTheme="minorHAnsi" w:eastAsiaTheme="minorEastAsia" w:hAnsiTheme="minorHAnsi" w:cstheme="minorBidi"/>
          <w:color w:val="auto"/>
          <w:kern w:val="2"/>
          <w:sz w:val="24"/>
          <w:szCs w:val="24"/>
          <w14:ligatures w14:val="standardContextual"/>
        </w:rPr>
        <w:tab/>
      </w:r>
      <w:r w:rsidRPr="0020163E">
        <w:rPr>
          <w:rStyle w:val="Hyperlink"/>
        </w:rPr>
        <w:t>Business Rules Engine [bre-app]</w:t>
      </w:r>
      <w:r>
        <w:rPr>
          <w:webHidden/>
        </w:rPr>
        <w:tab/>
      </w:r>
      <w:r>
        <w:rPr>
          <w:webHidden/>
        </w:rPr>
        <w:fldChar w:fldCharType="begin"/>
      </w:r>
      <w:r>
        <w:rPr>
          <w:webHidden/>
        </w:rPr>
        <w:instrText xml:space="preserve"> PAGEREF _Toc169824185 \h </w:instrText>
      </w:r>
      <w:r>
        <w:rPr>
          <w:webHidden/>
        </w:rPr>
      </w:r>
      <w:r>
        <w:rPr>
          <w:webHidden/>
        </w:rPr>
        <w:fldChar w:fldCharType="separate"/>
      </w:r>
      <w:r w:rsidR="00B974F8">
        <w:rPr>
          <w:webHidden/>
        </w:rPr>
        <w:t>48</w:t>
      </w:r>
      <w:r>
        <w:rPr>
          <w:webHidden/>
        </w:rPr>
        <w:fldChar w:fldCharType="end"/>
      </w:r>
      <w:r>
        <w:fldChar w:fldCharType="end"/>
      </w:r>
    </w:p>
    <w:p w14:paraId="50F9C412" w14:textId="68FD7DE3"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"_Toc169824186"</w:instrText>
      </w:r>
      <w:ins w:id="73" w:author="Hira, Agnes" w:date="2024-12-16T19:08:00Z" w16du:dateUtc="2024-12-17T00:08:00Z"/>
      <w:r>
        <w:fldChar w:fldCharType="separate"/>
      </w:r>
      <w:r w:rsidRPr="0020163E">
        <w:rPr>
          <w:rStyle w:val="Hyperlink"/>
          <w:bCs/>
        </w:rPr>
        <w:t>8.1.4</w:t>
      </w:r>
      <w:r>
        <w:rPr>
          <w:rFonts w:asciiTheme="minorHAnsi" w:eastAsiaTheme="minorEastAsia" w:hAnsiTheme="minorHAnsi" w:cstheme="minorBidi"/>
          <w:color w:val="auto"/>
          <w:kern w:val="2"/>
          <w:sz w:val="24"/>
          <w:szCs w:val="24"/>
          <w14:ligatures w14:val="standardContextual"/>
        </w:rPr>
        <w:tab/>
      </w:r>
      <w:r w:rsidRPr="0020163E">
        <w:rPr>
          <w:rStyle w:val="Hyperlink"/>
        </w:rPr>
        <w:t>Spring based Messaging Framework</w:t>
      </w:r>
      <w:r>
        <w:rPr>
          <w:webHidden/>
        </w:rPr>
        <w:tab/>
      </w:r>
      <w:r>
        <w:rPr>
          <w:webHidden/>
        </w:rPr>
        <w:fldChar w:fldCharType="begin"/>
      </w:r>
      <w:r>
        <w:rPr>
          <w:webHidden/>
        </w:rPr>
        <w:instrText xml:space="preserve"> PAGEREF _Toc169824186 \h </w:instrText>
      </w:r>
      <w:r>
        <w:rPr>
          <w:webHidden/>
        </w:rPr>
      </w:r>
      <w:r>
        <w:rPr>
          <w:webHidden/>
        </w:rPr>
        <w:fldChar w:fldCharType="separate"/>
      </w:r>
      <w:r w:rsidR="00B974F8">
        <w:rPr>
          <w:webHidden/>
        </w:rPr>
        <w:t>49</w:t>
      </w:r>
      <w:r>
        <w:rPr>
          <w:webHidden/>
        </w:rPr>
        <w:fldChar w:fldCharType="end"/>
      </w:r>
      <w:r>
        <w:fldChar w:fldCharType="end"/>
      </w:r>
    </w:p>
    <w:p w14:paraId="18E3C853" w14:textId="76C3B3CF"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"_Toc169824187"</w:instrText>
      </w:r>
      <w:ins w:id="74" w:author="Hira, Agnes" w:date="2024-12-16T19:08:00Z" w16du:dateUtc="2024-12-17T00:08:00Z"/>
      <w:r>
        <w:fldChar w:fldCharType="separate"/>
      </w:r>
      <w:r w:rsidRPr="0020163E">
        <w:rPr>
          <w:rStyle w:val="Hyperlink"/>
          <w:bCs/>
        </w:rPr>
        <w:t>8.1.5</w:t>
      </w:r>
      <w:r>
        <w:rPr>
          <w:rFonts w:asciiTheme="minorHAnsi" w:eastAsiaTheme="minorEastAsia" w:hAnsiTheme="minorHAnsi" w:cstheme="minorBidi"/>
          <w:color w:val="auto"/>
          <w:kern w:val="2"/>
          <w:sz w:val="24"/>
          <w:szCs w:val="24"/>
          <w14:ligatures w14:val="standardContextual"/>
        </w:rPr>
        <w:tab/>
      </w:r>
      <w:r w:rsidRPr="0020163E">
        <w:rPr>
          <w:rStyle w:val="Hyperlink"/>
        </w:rPr>
        <w:t>Electronic File System (EFS)</w:t>
      </w:r>
      <w:r>
        <w:rPr>
          <w:webHidden/>
        </w:rPr>
        <w:tab/>
      </w:r>
      <w:r>
        <w:rPr>
          <w:webHidden/>
        </w:rPr>
        <w:fldChar w:fldCharType="begin"/>
      </w:r>
      <w:r>
        <w:rPr>
          <w:webHidden/>
        </w:rPr>
        <w:instrText xml:space="preserve"> PAGEREF _Toc169824187 \h </w:instrText>
      </w:r>
      <w:r>
        <w:rPr>
          <w:webHidden/>
        </w:rPr>
      </w:r>
      <w:r>
        <w:rPr>
          <w:webHidden/>
        </w:rPr>
        <w:fldChar w:fldCharType="separate"/>
      </w:r>
      <w:r w:rsidR="00B974F8">
        <w:rPr>
          <w:webHidden/>
        </w:rPr>
        <w:t>49</w:t>
      </w:r>
      <w:r>
        <w:rPr>
          <w:webHidden/>
        </w:rPr>
        <w:fldChar w:fldCharType="end"/>
      </w:r>
      <w:r>
        <w:fldChar w:fldCharType="end"/>
      </w:r>
    </w:p>
    <w:p w14:paraId="7588CD33" w14:textId="1753652A"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"_Toc169824188"</w:instrText>
      </w:r>
      <w:ins w:id="75" w:author="Hira, Agnes" w:date="2024-12-16T19:08:00Z" w16du:dateUtc="2024-12-17T00:08:00Z"/>
      <w:r>
        <w:fldChar w:fldCharType="separate"/>
      </w:r>
      <w:r w:rsidRPr="0020163E">
        <w:rPr>
          <w:rStyle w:val="Hyperlink"/>
          <w:bCs/>
        </w:rPr>
        <w:t>8.1.6</w:t>
      </w:r>
      <w:r>
        <w:rPr>
          <w:rFonts w:asciiTheme="minorHAnsi" w:eastAsiaTheme="minorEastAsia" w:hAnsiTheme="minorHAnsi" w:cstheme="minorBidi"/>
          <w:color w:val="auto"/>
          <w:kern w:val="2"/>
          <w:sz w:val="24"/>
          <w:szCs w:val="24"/>
          <w14:ligatures w14:val="standardContextual"/>
        </w:rPr>
        <w:tab/>
      </w:r>
      <w:r w:rsidRPr="0020163E">
        <w:rPr>
          <w:rStyle w:val="Hyperlink"/>
        </w:rPr>
        <w:t>Authentication Service</w:t>
      </w:r>
      <w:r>
        <w:rPr>
          <w:webHidden/>
        </w:rPr>
        <w:tab/>
      </w:r>
      <w:r>
        <w:rPr>
          <w:webHidden/>
        </w:rPr>
        <w:fldChar w:fldCharType="begin"/>
      </w:r>
      <w:r>
        <w:rPr>
          <w:webHidden/>
        </w:rPr>
        <w:instrText xml:space="preserve"> PAGEREF _Toc169824188 \h </w:instrText>
      </w:r>
      <w:r>
        <w:rPr>
          <w:webHidden/>
        </w:rPr>
      </w:r>
      <w:r>
        <w:rPr>
          <w:webHidden/>
        </w:rPr>
        <w:fldChar w:fldCharType="separate"/>
      </w:r>
      <w:r w:rsidR="00B974F8">
        <w:rPr>
          <w:webHidden/>
        </w:rPr>
        <w:t>50</w:t>
      </w:r>
      <w:r>
        <w:rPr>
          <w:webHidden/>
        </w:rPr>
        <w:fldChar w:fldCharType="end"/>
      </w:r>
      <w:r>
        <w:fldChar w:fldCharType="end"/>
      </w:r>
    </w:p>
    <w:p w14:paraId="1C350E72" w14:textId="0CF56FCC"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"_Toc169824189"</w:instrText>
      </w:r>
      <w:ins w:id="76"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8.1.6.1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Components of Access Management</w:t>
      </w:r>
      <w:r>
        <w:rPr>
          <w:noProof/>
          <w:webHidden/>
        </w:rPr>
        <w:tab/>
      </w:r>
      <w:r>
        <w:rPr>
          <w:noProof/>
          <w:webHidden/>
        </w:rPr>
        <w:fldChar w:fldCharType="begin"/>
      </w:r>
      <w:r>
        <w:rPr>
          <w:noProof/>
          <w:webHidden/>
        </w:rPr>
        <w:instrText xml:space="preserve"> PAGEREF _Toc169824189 \h </w:instrText>
      </w:r>
      <w:r>
        <w:rPr>
          <w:noProof/>
          <w:webHidden/>
        </w:rPr>
      </w:r>
      <w:r>
        <w:rPr>
          <w:noProof/>
          <w:webHidden/>
        </w:rPr>
        <w:fldChar w:fldCharType="separate"/>
      </w:r>
      <w:r w:rsidR="00B974F8">
        <w:rPr>
          <w:noProof/>
          <w:webHidden/>
        </w:rPr>
        <w:t>50</w:t>
      </w:r>
      <w:r>
        <w:rPr>
          <w:noProof/>
          <w:webHidden/>
        </w:rPr>
        <w:fldChar w:fldCharType="end"/>
      </w:r>
      <w:r>
        <w:rPr>
          <w:noProof/>
        </w:rPr>
        <w:fldChar w:fldCharType="end"/>
      </w:r>
    </w:p>
    <w:p w14:paraId="3A77FB10" w14:textId="1A5CA7A4"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"_Toc169824190"</w:instrText>
      </w:r>
      <w:ins w:id="77"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8.1.6.2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Optum ID – Identity as a Service</w:t>
      </w:r>
      <w:r>
        <w:rPr>
          <w:noProof/>
          <w:webHidden/>
        </w:rPr>
        <w:tab/>
      </w:r>
      <w:r>
        <w:rPr>
          <w:noProof/>
          <w:webHidden/>
        </w:rPr>
        <w:fldChar w:fldCharType="begin"/>
      </w:r>
      <w:r>
        <w:rPr>
          <w:noProof/>
          <w:webHidden/>
        </w:rPr>
        <w:instrText xml:space="preserve"> PAGEREF _Toc169824190 \h </w:instrText>
      </w:r>
      <w:r>
        <w:rPr>
          <w:noProof/>
          <w:webHidden/>
        </w:rPr>
      </w:r>
      <w:r>
        <w:rPr>
          <w:noProof/>
          <w:webHidden/>
        </w:rPr>
        <w:fldChar w:fldCharType="separate"/>
      </w:r>
      <w:r w:rsidR="00B974F8">
        <w:rPr>
          <w:noProof/>
          <w:webHidden/>
        </w:rPr>
        <w:t>51</w:t>
      </w:r>
      <w:r>
        <w:rPr>
          <w:noProof/>
          <w:webHidden/>
        </w:rPr>
        <w:fldChar w:fldCharType="end"/>
      </w:r>
      <w:r>
        <w:rPr>
          <w:noProof/>
        </w:rPr>
        <w:fldChar w:fldCharType="end"/>
      </w:r>
    </w:p>
    <w:p w14:paraId="27E771E0" w14:textId="64D8A621"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"_Toc169824191"</w:instrText>
      </w:r>
      <w:ins w:id="78"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8.1.6.3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Single sign-on benefits with Optum ID</w:t>
      </w:r>
      <w:r>
        <w:rPr>
          <w:noProof/>
          <w:webHidden/>
        </w:rPr>
        <w:tab/>
      </w:r>
      <w:r>
        <w:rPr>
          <w:noProof/>
          <w:webHidden/>
        </w:rPr>
        <w:fldChar w:fldCharType="begin"/>
      </w:r>
      <w:r>
        <w:rPr>
          <w:noProof/>
          <w:webHidden/>
        </w:rPr>
        <w:instrText xml:space="preserve"> PAGEREF _Toc169824191 \h </w:instrText>
      </w:r>
      <w:r>
        <w:rPr>
          <w:noProof/>
          <w:webHidden/>
        </w:rPr>
      </w:r>
      <w:r>
        <w:rPr>
          <w:noProof/>
          <w:webHidden/>
        </w:rPr>
        <w:fldChar w:fldCharType="separate"/>
      </w:r>
      <w:r w:rsidR="00B974F8">
        <w:rPr>
          <w:noProof/>
          <w:webHidden/>
        </w:rPr>
        <w:t>51</w:t>
      </w:r>
      <w:r>
        <w:rPr>
          <w:noProof/>
          <w:webHidden/>
        </w:rPr>
        <w:fldChar w:fldCharType="end"/>
      </w:r>
      <w:r>
        <w:rPr>
          <w:noProof/>
        </w:rPr>
        <w:fldChar w:fldCharType="end"/>
      </w:r>
    </w:p>
    <w:p w14:paraId="750868C7" w14:textId="5EC89A61"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"_Toc169824192"</w:instrText>
      </w:r>
      <w:ins w:id="79"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8.1.6.4</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Optum ID 2.0 Framework</w:t>
      </w:r>
      <w:r>
        <w:rPr>
          <w:noProof/>
          <w:webHidden/>
        </w:rPr>
        <w:tab/>
      </w:r>
      <w:r>
        <w:rPr>
          <w:noProof/>
          <w:webHidden/>
        </w:rPr>
        <w:fldChar w:fldCharType="begin"/>
      </w:r>
      <w:r>
        <w:rPr>
          <w:noProof/>
          <w:webHidden/>
        </w:rPr>
        <w:instrText xml:space="preserve"> PAGEREF _Toc169824192 \h </w:instrText>
      </w:r>
      <w:r>
        <w:rPr>
          <w:noProof/>
          <w:webHidden/>
        </w:rPr>
      </w:r>
      <w:r>
        <w:rPr>
          <w:noProof/>
          <w:webHidden/>
        </w:rPr>
        <w:fldChar w:fldCharType="separate"/>
      </w:r>
      <w:r w:rsidR="00B974F8">
        <w:rPr>
          <w:noProof/>
          <w:webHidden/>
        </w:rPr>
        <w:t>52</w:t>
      </w:r>
      <w:r>
        <w:rPr>
          <w:noProof/>
          <w:webHidden/>
        </w:rPr>
        <w:fldChar w:fldCharType="end"/>
      </w:r>
      <w:r>
        <w:rPr>
          <w:noProof/>
        </w:rPr>
        <w:fldChar w:fldCharType="end"/>
      </w:r>
    </w:p>
    <w:p w14:paraId="5EA8824B" w14:textId="7F3A107E"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"_Toc169824193"</w:instrText>
      </w:r>
      <w:ins w:id="80"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8.1.6.5</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Delineating Optum ID from MA-HIX Web Application</w:t>
      </w:r>
      <w:r>
        <w:rPr>
          <w:noProof/>
          <w:webHidden/>
        </w:rPr>
        <w:tab/>
      </w:r>
      <w:r>
        <w:rPr>
          <w:noProof/>
          <w:webHidden/>
        </w:rPr>
        <w:fldChar w:fldCharType="begin"/>
      </w:r>
      <w:r>
        <w:rPr>
          <w:noProof/>
          <w:webHidden/>
        </w:rPr>
        <w:instrText xml:space="preserve"> PAGEREF _Toc169824193 \h </w:instrText>
      </w:r>
      <w:r>
        <w:rPr>
          <w:noProof/>
          <w:webHidden/>
        </w:rPr>
      </w:r>
      <w:r>
        <w:rPr>
          <w:noProof/>
          <w:webHidden/>
        </w:rPr>
        <w:fldChar w:fldCharType="separate"/>
      </w:r>
      <w:r w:rsidR="00B974F8">
        <w:rPr>
          <w:noProof/>
          <w:webHidden/>
        </w:rPr>
        <w:t>56</w:t>
      </w:r>
      <w:r>
        <w:rPr>
          <w:noProof/>
          <w:webHidden/>
        </w:rPr>
        <w:fldChar w:fldCharType="end"/>
      </w:r>
      <w:r>
        <w:rPr>
          <w:noProof/>
        </w:rPr>
        <w:fldChar w:fldCharType="end"/>
      </w:r>
    </w:p>
    <w:p w14:paraId="019B5596" w14:textId="464652AE"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"_Toc169824194"</w:instrText>
      </w:r>
      <w:ins w:id="81"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8.1.6.6</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MFA for Assister Portal</w:t>
      </w:r>
      <w:r>
        <w:rPr>
          <w:noProof/>
          <w:webHidden/>
        </w:rPr>
        <w:tab/>
      </w:r>
      <w:r>
        <w:rPr>
          <w:noProof/>
          <w:webHidden/>
        </w:rPr>
        <w:fldChar w:fldCharType="begin"/>
      </w:r>
      <w:r>
        <w:rPr>
          <w:noProof/>
          <w:webHidden/>
        </w:rPr>
        <w:instrText xml:space="preserve"> PAGEREF _Toc169824194 \h </w:instrText>
      </w:r>
      <w:r>
        <w:rPr>
          <w:noProof/>
          <w:webHidden/>
        </w:rPr>
      </w:r>
      <w:r>
        <w:rPr>
          <w:noProof/>
          <w:webHidden/>
        </w:rPr>
        <w:fldChar w:fldCharType="separate"/>
      </w:r>
      <w:r w:rsidR="00B974F8">
        <w:rPr>
          <w:noProof/>
          <w:webHidden/>
        </w:rPr>
        <w:t>56</w:t>
      </w:r>
      <w:r>
        <w:rPr>
          <w:noProof/>
          <w:webHidden/>
        </w:rPr>
        <w:fldChar w:fldCharType="end"/>
      </w:r>
      <w:r>
        <w:rPr>
          <w:noProof/>
        </w:rPr>
        <w:fldChar w:fldCharType="end"/>
      </w:r>
    </w:p>
    <w:p w14:paraId="3F2F02E8" w14:textId="273BADF9"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"_Toc169824195"</w:instrText>
      </w:r>
      <w:ins w:id="82"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8.1.6.7</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Gold Listing Authentication</w:t>
      </w:r>
      <w:r>
        <w:rPr>
          <w:noProof/>
          <w:webHidden/>
        </w:rPr>
        <w:tab/>
      </w:r>
      <w:r>
        <w:rPr>
          <w:noProof/>
          <w:webHidden/>
        </w:rPr>
        <w:fldChar w:fldCharType="begin"/>
      </w:r>
      <w:r>
        <w:rPr>
          <w:noProof/>
          <w:webHidden/>
        </w:rPr>
        <w:instrText xml:space="preserve"> PAGEREF _Toc169824195 \h </w:instrText>
      </w:r>
      <w:r>
        <w:rPr>
          <w:noProof/>
          <w:webHidden/>
        </w:rPr>
      </w:r>
      <w:r>
        <w:rPr>
          <w:noProof/>
          <w:webHidden/>
        </w:rPr>
        <w:fldChar w:fldCharType="separate"/>
      </w:r>
      <w:r w:rsidR="00B974F8">
        <w:rPr>
          <w:noProof/>
          <w:webHidden/>
        </w:rPr>
        <w:t>56</w:t>
      </w:r>
      <w:r>
        <w:rPr>
          <w:noProof/>
          <w:webHidden/>
        </w:rPr>
        <w:fldChar w:fldCharType="end"/>
      </w:r>
      <w:r>
        <w:rPr>
          <w:noProof/>
        </w:rPr>
        <w:fldChar w:fldCharType="end"/>
      </w:r>
    </w:p>
    <w:p w14:paraId="098F4698" w14:textId="679E3223"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"_Toc169824196"</w:instrText>
      </w:r>
      <w:ins w:id="83"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8.1.6.8</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Spring Security Interceptor</w:t>
      </w:r>
      <w:r>
        <w:rPr>
          <w:noProof/>
          <w:webHidden/>
        </w:rPr>
        <w:tab/>
      </w:r>
      <w:r>
        <w:rPr>
          <w:noProof/>
          <w:webHidden/>
        </w:rPr>
        <w:fldChar w:fldCharType="begin"/>
      </w:r>
      <w:r>
        <w:rPr>
          <w:noProof/>
          <w:webHidden/>
        </w:rPr>
        <w:instrText xml:space="preserve"> PAGEREF _Toc169824196 \h </w:instrText>
      </w:r>
      <w:r>
        <w:rPr>
          <w:noProof/>
          <w:webHidden/>
        </w:rPr>
      </w:r>
      <w:r>
        <w:rPr>
          <w:noProof/>
          <w:webHidden/>
        </w:rPr>
        <w:fldChar w:fldCharType="separate"/>
      </w:r>
      <w:r w:rsidR="00B974F8">
        <w:rPr>
          <w:noProof/>
          <w:webHidden/>
        </w:rPr>
        <w:t>56</w:t>
      </w:r>
      <w:r>
        <w:rPr>
          <w:noProof/>
          <w:webHidden/>
        </w:rPr>
        <w:fldChar w:fldCharType="end"/>
      </w:r>
      <w:r>
        <w:rPr>
          <w:noProof/>
        </w:rPr>
        <w:fldChar w:fldCharType="end"/>
      </w:r>
    </w:p>
    <w:p w14:paraId="5893D8A9" w14:textId="3F6794D1"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"_Toc169824197"</w:instrText>
      </w:r>
      <w:ins w:id="84" w:author="Hira, Agnes" w:date="2024-12-16T19:08:00Z" w16du:dateUtc="2024-12-17T00:08:00Z"/>
      <w:r>
        <w:fldChar w:fldCharType="separate"/>
      </w:r>
      <w:r w:rsidRPr="0020163E">
        <w:rPr>
          <w:rStyle w:val="Hyperlink"/>
          <w:bCs/>
        </w:rPr>
        <w:t>8.1.7</w:t>
      </w:r>
      <w:r>
        <w:rPr>
          <w:rFonts w:asciiTheme="minorHAnsi" w:eastAsiaTheme="minorEastAsia" w:hAnsiTheme="minorHAnsi" w:cstheme="minorBidi"/>
          <w:color w:val="auto"/>
          <w:kern w:val="2"/>
          <w:sz w:val="24"/>
          <w:szCs w:val="24"/>
          <w14:ligatures w14:val="standardContextual"/>
        </w:rPr>
        <w:tab/>
      </w:r>
      <w:r w:rsidRPr="0020163E">
        <w:rPr>
          <w:rStyle w:val="Hyperlink"/>
        </w:rPr>
        <w:t>Batch Service</w:t>
      </w:r>
      <w:r>
        <w:rPr>
          <w:webHidden/>
        </w:rPr>
        <w:tab/>
      </w:r>
      <w:r>
        <w:rPr>
          <w:webHidden/>
        </w:rPr>
        <w:fldChar w:fldCharType="begin"/>
      </w:r>
      <w:r>
        <w:rPr>
          <w:webHidden/>
        </w:rPr>
        <w:instrText xml:space="preserve"> PAGEREF _Toc169824197 \h </w:instrText>
      </w:r>
      <w:r>
        <w:rPr>
          <w:webHidden/>
        </w:rPr>
      </w:r>
      <w:r>
        <w:rPr>
          <w:webHidden/>
        </w:rPr>
        <w:fldChar w:fldCharType="separate"/>
      </w:r>
      <w:r w:rsidR="00B974F8">
        <w:rPr>
          <w:webHidden/>
        </w:rPr>
        <w:t>57</w:t>
      </w:r>
      <w:r>
        <w:rPr>
          <w:webHidden/>
        </w:rPr>
        <w:fldChar w:fldCharType="end"/>
      </w:r>
      <w:r>
        <w:fldChar w:fldCharType="end"/>
      </w:r>
    </w:p>
    <w:p w14:paraId="3AEBA203" w14:textId="3DC31D11"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"_Toc169824198"</w:instrText>
      </w:r>
      <w:ins w:id="85" w:author="Hira, Agnes" w:date="2024-12-16T19:08:00Z" w16du:dateUtc="2024-12-17T00:08:00Z"/>
      <w:r>
        <w:fldChar w:fldCharType="separate"/>
      </w:r>
      <w:r w:rsidRPr="0020163E">
        <w:rPr>
          <w:rStyle w:val="Hyperlink"/>
          <w:bCs/>
        </w:rPr>
        <w:t>8.1.8</w:t>
      </w:r>
      <w:r>
        <w:rPr>
          <w:rFonts w:asciiTheme="minorHAnsi" w:eastAsiaTheme="minorEastAsia" w:hAnsiTheme="minorHAnsi" w:cstheme="minorBidi"/>
          <w:color w:val="auto"/>
          <w:kern w:val="2"/>
          <w:sz w:val="24"/>
          <w:szCs w:val="24"/>
          <w14:ligatures w14:val="standardContextual"/>
        </w:rPr>
        <w:tab/>
      </w:r>
      <w:r w:rsidRPr="0020163E">
        <w:rPr>
          <w:rStyle w:val="Hyperlink"/>
        </w:rPr>
        <w:t>Logging Service</w:t>
      </w:r>
      <w:r>
        <w:rPr>
          <w:webHidden/>
        </w:rPr>
        <w:tab/>
      </w:r>
      <w:r>
        <w:rPr>
          <w:webHidden/>
        </w:rPr>
        <w:fldChar w:fldCharType="begin"/>
      </w:r>
      <w:r>
        <w:rPr>
          <w:webHidden/>
        </w:rPr>
        <w:instrText xml:space="preserve"> PAGEREF _Toc169824198 \h </w:instrText>
      </w:r>
      <w:r>
        <w:rPr>
          <w:webHidden/>
        </w:rPr>
      </w:r>
      <w:r>
        <w:rPr>
          <w:webHidden/>
        </w:rPr>
        <w:fldChar w:fldCharType="separate"/>
      </w:r>
      <w:r w:rsidR="00B974F8">
        <w:rPr>
          <w:webHidden/>
        </w:rPr>
        <w:t>57</w:t>
      </w:r>
      <w:r>
        <w:rPr>
          <w:webHidden/>
        </w:rPr>
        <w:fldChar w:fldCharType="end"/>
      </w:r>
      <w:r>
        <w:fldChar w:fldCharType="end"/>
      </w:r>
    </w:p>
    <w:p w14:paraId="7CB32607" w14:textId="6CF67138"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"_Toc169824199"</w:instrText>
      </w:r>
      <w:ins w:id="86"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8.1.8.1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HIX Logging Strategy</w:t>
      </w:r>
      <w:r>
        <w:rPr>
          <w:noProof/>
          <w:webHidden/>
        </w:rPr>
        <w:tab/>
      </w:r>
      <w:r>
        <w:rPr>
          <w:noProof/>
          <w:webHidden/>
        </w:rPr>
        <w:fldChar w:fldCharType="begin"/>
      </w:r>
      <w:r>
        <w:rPr>
          <w:noProof/>
          <w:webHidden/>
        </w:rPr>
        <w:instrText xml:space="preserve"> PAGEREF _Toc169824199 \h </w:instrText>
      </w:r>
      <w:r>
        <w:rPr>
          <w:noProof/>
          <w:webHidden/>
        </w:rPr>
      </w:r>
      <w:r>
        <w:rPr>
          <w:noProof/>
          <w:webHidden/>
        </w:rPr>
        <w:fldChar w:fldCharType="separate"/>
      </w:r>
      <w:r w:rsidR="00B974F8">
        <w:rPr>
          <w:noProof/>
          <w:webHidden/>
        </w:rPr>
        <w:t>58</w:t>
      </w:r>
      <w:r>
        <w:rPr>
          <w:noProof/>
          <w:webHidden/>
        </w:rPr>
        <w:fldChar w:fldCharType="end"/>
      </w:r>
      <w:r>
        <w:rPr>
          <w:noProof/>
        </w:rPr>
        <w:fldChar w:fldCharType="end"/>
      </w:r>
    </w:p>
    <w:p w14:paraId="7FC6CBAE" w14:textId="415D8AAC"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"_Toc169824200"</w:instrText>
      </w:r>
      <w:ins w:id="87"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8.1.8.2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Agent/Assister Portal View Logging</w:t>
      </w:r>
      <w:r>
        <w:rPr>
          <w:noProof/>
          <w:webHidden/>
        </w:rPr>
        <w:tab/>
      </w:r>
      <w:r>
        <w:rPr>
          <w:noProof/>
          <w:webHidden/>
        </w:rPr>
        <w:fldChar w:fldCharType="begin"/>
      </w:r>
      <w:r>
        <w:rPr>
          <w:noProof/>
          <w:webHidden/>
        </w:rPr>
        <w:instrText xml:space="preserve"> PAGEREF _Toc169824200 \h </w:instrText>
      </w:r>
      <w:r>
        <w:rPr>
          <w:noProof/>
          <w:webHidden/>
        </w:rPr>
      </w:r>
      <w:r>
        <w:rPr>
          <w:noProof/>
          <w:webHidden/>
        </w:rPr>
        <w:fldChar w:fldCharType="separate"/>
      </w:r>
      <w:r w:rsidR="00B974F8">
        <w:rPr>
          <w:noProof/>
          <w:webHidden/>
        </w:rPr>
        <w:t>58</w:t>
      </w:r>
      <w:r>
        <w:rPr>
          <w:noProof/>
          <w:webHidden/>
        </w:rPr>
        <w:fldChar w:fldCharType="end"/>
      </w:r>
      <w:r>
        <w:rPr>
          <w:noProof/>
        </w:rPr>
        <w:fldChar w:fldCharType="end"/>
      </w:r>
    </w:p>
    <w:p w14:paraId="0880DD35" w14:textId="0A218A31"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"_Toc169824201"</w:instrText>
      </w:r>
      <w:ins w:id="88"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8.1.8.3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Batch Job Events (L0/L1/L2/L3)</w:t>
      </w:r>
      <w:r>
        <w:rPr>
          <w:noProof/>
          <w:webHidden/>
        </w:rPr>
        <w:tab/>
      </w:r>
      <w:r>
        <w:rPr>
          <w:noProof/>
          <w:webHidden/>
        </w:rPr>
        <w:fldChar w:fldCharType="begin"/>
      </w:r>
      <w:r>
        <w:rPr>
          <w:noProof/>
          <w:webHidden/>
        </w:rPr>
        <w:instrText xml:space="preserve"> PAGEREF _Toc169824201 \h </w:instrText>
      </w:r>
      <w:r>
        <w:rPr>
          <w:noProof/>
          <w:webHidden/>
        </w:rPr>
      </w:r>
      <w:r>
        <w:rPr>
          <w:noProof/>
          <w:webHidden/>
        </w:rPr>
        <w:fldChar w:fldCharType="separate"/>
      </w:r>
      <w:r w:rsidR="00B974F8">
        <w:rPr>
          <w:noProof/>
          <w:webHidden/>
        </w:rPr>
        <w:t>58</w:t>
      </w:r>
      <w:r>
        <w:rPr>
          <w:noProof/>
          <w:webHidden/>
        </w:rPr>
        <w:fldChar w:fldCharType="end"/>
      </w:r>
      <w:r>
        <w:rPr>
          <w:noProof/>
        </w:rPr>
        <w:fldChar w:fldCharType="end"/>
      </w:r>
    </w:p>
    <w:p w14:paraId="52B2EBA1" w14:textId="757D91FC"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"_Toc169824202"</w:instrText>
      </w:r>
      <w:ins w:id="89"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8.1.8.4</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Enrollment Event Statistics</w:t>
      </w:r>
      <w:r>
        <w:rPr>
          <w:noProof/>
          <w:webHidden/>
        </w:rPr>
        <w:tab/>
      </w:r>
      <w:r>
        <w:rPr>
          <w:noProof/>
          <w:webHidden/>
        </w:rPr>
        <w:fldChar w:fldCharType="begin"/>
      </w:r>
      <w:r>
        <w:rPr>
          <w:noProof/>
          <w:webHidden/>
        </w:rPr>
        <w:instrText xml:space="preserve"> PAGEREF _Toc169824202 \h </w:instrText>
      </w:r>
      <w:r>
        <w:rPr>
          <w:noProof/>
          <w:webHidden/>
        </w:rPr>
      </w:r>
      <w:r>
        <w:rPr>
          <w:noProof/>
          <w:webHidden/>
        </w:rPr>
        <w:fldChar w:fldCharType="separate"/>
      </w:r>
      <w:r w:rsidR="00B974F8">
        <w:rPr>
          <w:noProof/>
          <w:webHidden/>
        </w:rPr>
        <w:t>59</w:t>
      </w:r>
      <w:r>
        <w:rPr>
          <w:noProof/>
          <w:webHidden/>
        </w:rPr>
        <w:fldChar w:fldCharType="end"/>
      </w:r>
      <w:r>
        <w:rPr>
          <w:noProof/>
        </w:rPr>
        <w:fldChar w:fldCharType="end"/>
      </w:r>
    </w:p>
    <w:p w14:paraId="3506743A" w14:textId="0A64416B"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"_Toc169824203"</w:instrText>
      </w:r>
      <w:ins w:id="90" w:author="Hira, Agnes" w:date="2024-12-16T19:08:00Z" w16du:dateUtc="2024-12-17T00:08:00Z"/>
      <w:r>
        <w:fldChar w:fldCharType="separate"/>
      </w:r>
      <w:r w:rsidRPr="0020163E">
        <w:rPr>
          <w:rStyle w:val="Hyperlink"/>
          <w:bCs/>
        </w:rPr>
        <w:t>8.1.9</w:t>
      </w:r>
      <w:r>
        <w:rPr>
          <w:rFonts w:asciiTheme="minorHAnsi" w:eastAsiaTheme="minorEastAsia" w:hAnsiTheme="minorHAnsi" w:cstheme="minorBidi"/>
          <w:color w:val="auto"/>
          <w:kern w:val="2"/>
          <w:sz w:val="24"/>
          <w:szCs w:val="24"/>
          <w14:ligatures w14:val="standardContextual"/>
        </w:rPr>
        <w:tab/>
      </w:r>
      <w:r w:rsidRPr="0020163E">
        <w:rPr>
          <w:rStyle w:val="Hyperlink"/>
        </w:rPr>
        <w:t>Code Deployment Services</w:t>
      </w:r>
      <w:r>
        <w:rPr>
          <w:webHidden/>
        </w:rPr>
        <w:tab/>
      </w:r>
      <w:r>
        <w:rPr>
          <w:webHidden/>
        </w:rPr>
        <w:fldChar w:fldCharType="begin"/>
      </w:r>
      <w:r>
        <w:rPr>
          <w:webHidden/>
        </w:rPr>
        <w:instrText xml:space="preserve"> PAGEREF _Toc169824203 \h </w:instrText>
      </w:r>
      <w:r>
        <w:rPr>
          <w:webHidden/>
        </w:rPr>
      </w:r>
      <w:r>
        <w:rPr>
          <w:webHidden/>
        </w:rPr>
        <w:fldChar w:fldCharType="separate"/>
      </w:r>
      <w:r w:rsidR="00B974F8">
        <w:rPr>
          <w:webHidden/>
        </w:rPr>
        <w:t>60</w:t>
      </w:r>
      <w:r>
        <w:rPr>
          <w:webHidden/>
        </w:rPr>
        <w:fldChar w:fldCharType="end"/>
      </w:r>
      <w:r>
        <w:fldChar w:fldCharType="end"/>
      </w:r>
    </w:p>
    <w:p w14:paraId="53A5AEC2" w14:textId="4D38A45E"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"_Toc169824204"</w:instrText>
      </w:r>
      <w:ins w:id="91" w:author="Hira, Agnes" w:date="2024-12-16T19:08:00Z" w16du:dateUtc="2024-12-17T00:08:00Z"/>
      <w:r>
        <w:fldChar w:fldCharType="separate"/>
      </w:r>
      <w:r w:rsidRPr="0020163E">
        <w:rPr>
          <w:rStyle w:val="Hyperlink"/>
          <w:bCs/>
        </w:rPr>
        <w:t>8.1.10</w:t>
      </w:r>
      <w:r>
        <w:rPr>
          <w:rFonts w:asciiTheme="minorHAnsi" w:eastAsiaTheme="minorEastAsia" w:hAnsiTheme="minorHAnsi" w:cstheme="minorBidi"/>
          <w:color w:val="auto"/>
          <w:kern w:val="2"/>
          <w:sz w:val="24"/>
          <w:szCs w:val="24"/>
          <w14:ligatures w14:val="standardContextual"/>
        </w:rPr>
        <w:tab/>
      </w:r>
      <w:r w:rsidRPr="0020163E">
        <w:rPr>
          <w:rStyle w:val="Hyperlink"/>
        </w:rPr>
        <w:t>Monitoring Services and Reporting</w:t>
      </w:r>
      <w:r>
        <w:rPr>
          <w:webHidden/>
        </w:rPr>
        <w:tab/>
      </w:r>
      <w:r>
        <w:rPr>
          <w:webHidden/>
        </w:rPr>
        <w:fldChar w:fldCharType="begin"/>
      </w:r>
      <w:r>
        <w:rPr>
          <w:webHidden/>
        </w:rPr>
        <w:instrText xml:space="preserve"> PAGEREF _Toc169824204 \h </w:instrText>
      </w:r>
      <w:r>
        <w:rPr>
          <w:webHidden/>
        </w:rPr>
      </w:r>
      <w:r>
        <w:rPr>
          <w:webHidden/>
        </w:rPr>
        <w:fldChar w:fldCharType="separate"/>
      </w:r>
      <w:r w:rsidR="00B974F8">
        <w:rPr>
          <w:webHidden/>
        </w:rPr>
        <w:t>60</w:t>
      </w:r>
      <w:r>
        <w:rPr>
          <w:webHidden/>
        </w:rPr>
        <w:fldChar w:fldCharType="end"/>
      </w:r>
      <w:r>
        <w:fldChar w:fldCharType="end"/>
      </w:r>
    </w:p>
    <w:p w14:paraId="162E3294" w14:textId="44DDB65F"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"_Toc169824205"</w:instrText>
      </w:r>
      <w:ins w:id="92"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8.1.10.1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AWS CloudFront &amp; WAF Monitoring</w:t>
      </w:r>
      <w:r>
        <w:rPr>
          <w:noProof/>
          <w:webHidden/>
        </w:rPr>
        <w:tab/>
      </w:r>
      <w:r>
        <w:rPr>
          <w:noProof/>
          <w:webHidden/>
        </w:rPr>
        <w:fldChar w:fldCharType="begin"/>
      </w:r>
      <w:r>
        <w:rPr>
          <w:noProof/>
          <w:webHidden/>
        </w:rPr>
        <w:instrText xml:space="preserve"> PAGEREF _Toc169824205 \h </w:instrText>
      </w:r>
      <w:r>
        <w:rPr>
          <w:noProof/>
          <w:webHidden/>
        </w:rPr>
      </w:r>
      <w:r>
        <w:rPr>
          <w:noProof/>
          <w:webHidden/>
        </w:rPr>
        <w:fldChar w:fldCharType="separate"/>
      </w:r>
      <w:r w:rsidR="00B974F8">
        <w:rPr>
          <w:noProof/>
          <w:webHidden/>
        </w:rPr>
        <w:t>60</w:t>
      </w:r>
      <w:r>
        <w:rPr>
          <w:noProof/>
          <w:webHidden/>
        </w:rPr>
        <w:fldChar w:fldCharType="end"/>
      </w:r>
      <w:r>
        <w:rPr>
          <w:noProof/>
        </w:rPr>
        <w:fldChar w:fldCharType="end"/>
      </w:r>
    </w:p>
    <w:p w14:paraId="0557130A" w14:textId="10A5E4CF"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"_Toc169824206"</w:instrText>
      </w:r>
      <w:ins w:id="93"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8.1.10.2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AWS CloudWatch Infrastructure Monitoring</w:t>
      </w:r>
      <w:r>
        <w:rPr>
          <w:noProof/>
          <w:webHidden/>
        </w:rPr>
        <w:tab/>
      </w:r>
      <w:r>
        <w:rPr>
          <w:noProof/>
          <w:webHidden/>
        </w:rPr>
        <w:fldChar w:fldCharType="begin"/>
      </w:r>
      <w:r>
        <w:rPr>
          <w:noProof/>
          <w:webHidden/>
        </w:rPr>
        <w:instrText xml:space="preserve"> PAGEREF _Toc169824206 \h </w:instrText>
      </w:r>
      <w:r>
        <w:rPr>
          <w:noProof/>
          <w:webHidden/>
        </w:rPr>
      </w:r>
      <w:r>
        <w:rPr>
          <w:noProof/>
          <w:webHidden/>
        </w:rPr>
        <w:fldChar w:fldCharType="separate"/>
      </w:r>
      <w:r w:rsidR="00B974F8">
        <w:rPr>
          <w:noProof/>
          <w:webHidden/>
        </w:rPr>
        <w:t>61</w:t>
      </w:r>
      <w:r>
        <w:rPr>
          <w:noProof/>
          <w:webHidden/>
        </w:rPr>
        <w:fldChar w:fldCharType="end"/>
      </w:r>
      <w:r>
        <w:rPr>
          <w:noProof/>
        </w:rPr>
        <w:fldChar w:fldCharType="end"/>
      </w:r>
    </w:p>
    <w:p w14:paraId="78820DBE" w14:textId="2C650AB0"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"_Toc169824207"</w:instrText>
      </w:r>
      <w:ins w:id="94"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8.1.10.3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Dynatrace Application Monitoring</w:t>
      </w:r>
      <w:r>
        <w:rPr>
          <w:noProof/>
          <w:webHidden/>
        </w:rPr>
        <w:tab/>
      </w:r>
      <w:r>
        <w:rPr>
          <w:noProof/>
          <w:webHidden/>
        </w:rPr>
        <w:fldChar w:fldCharType="begin"/>
      </w:r>
      <w:r>
        <w:rPr>
          <w:noProof/>
          <w:webHidden/>
        </w:rPr>
        <w:instrText xml:space="preserve"> PAGEREF _Toc169824207 \h </w:instrText>
      </w:r>
      <w:r>
        <w:rPr>
          <w:noProof/>
          <w:webHidden/>
        </w:rPr>
      </w:r>
      <w:r>
        <w:rPr>
          <w:noProof/>
          <w:webHidden/>
        </w:rPr>
        <w:fldChar w:fldCharType="separate"/>
      </w:r>
      <w:r w:rsidR="00B974F8">
        <w:rPr>
          <w:noProof/>
          <w:webHidden/>
        </w:rPr>
        <w:t>61</w:t>
      </w:r>
      <w:r>
        <w:rPr>
          <w:noProof/>
          <w:webHidden/>
        </w:rPr>
        <w:fldChar w:fldCharType="end"/>
      </w:r>
      <w:r>
        <w:rPr>
          <w:noProof/>
        </w:rPr>
        <w:fldChar w:fldCharType="end"/>
      </w:r>
    </w:p>
    <w:p w14:paraId="30562B2F" w14:textId="770BC5AC"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"_Toc169824208"</w:instrText>
      </w:r>
      <w:ins w:id="95"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8.1.10.4</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DynaTrace User Experience Monitor (UEM)</w:t>
      </w:r>
      <w:r>
        <w:rPr>
          <w:noProof/>
          <w:webHidden/>
        </w:rPr>
        <w:tab/>
      </w:r>
      <w:r>
        <w:rPr>
          <w:noProof/>
          <w:webHidden/>
        </w:rPr>
        <w:fldChar w:fldCharType="begin"/>
      </w:r>
      <w:r>
        <w:rPr>
          <w:noProof/>
          <w:webHidden/>
        </w:rPr>
        <w:instrText xml:space="preserve"> PAGEREF _Toc169824208 \h </w:instrText>
      </w:r>
      <w:r>
        <w:rPr>
          <w:noProof/>
          <w:webHidden/>
        </w:rPr>
      </w:r>
      <w:r>
        <w:rPr>
          <w:noProof/>
          <w:webHidden/>
        </w:rPr>
        <w:fldChar w:fldCharType="separate"/>
      </w:r>
      <w:r w:rsidR="00B974F8">
        <w:rPr>
          <w:noProof/>
          <w:webHidden/>
        </w:rPr>
        <w:t>61</w:t>
      </w:r>
      <w:r>
        <w:rPr>
          <w:noProof/>
          <w:webHidden/>
        </w:rPr>
        <w:fldChar w:fldCharType="end"/>
      </w:r>
      <w:r>
        <w:rPr>
          <w:noProof/>
        </w:rPr>
        <w:fldChar w:fldCharType="end"/>
      </w:r>
    </w:p>
    <w:p w14:paraId="74C378F9" w14:textId="1F84CBB6"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"_Toc169824209"</w:instrText>
      </w:r>
      <w:ins w:id="96"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8.1.10.5</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Oracle Enterprise Manager</w:t>
      </w:r>
      <w:r>
        <w:rPr>
          <w:noProof/>
          <w:webHidden/>
        </w:rPr>
        <w:tab/>
      </w:r>
      <w:r>
        <w:rPr>
          <w:noProof/>
          <w:webHidden/>
        </w:rPr>
        <w:fldChar w:fldCharType="begin"/>
      </w:r>
      <w:r>
        <w:rPr>
          <w:noProof/>
          <w:webHidden/>
        </w:rPr>
        <w:instrText xml:space="preserve"> PAGEREF _Toc169824209 \h </w:instrText>
      </w:r>
      <w:r>
        <w:rPr>
          <w:noProof/>
          <w:webHidden/>
        </w:rPr>
      </w:r>
      <w:r>
        <w:rPr>
          <w:noProof/>
          <w:webHidden/>
        </w:rPr>
        <w:fldChar w:fldCharType="separate"/>
      </w:r>
      <w:r w:rsidR="00B974F8">
        <w:rPr>
          <w:noProof/>
          <w:webHidden/>
        </w:rPr>
        <w:t>61</w:t>
      </w:r>
      <w:r>
        <w:rPr>
          <w:noProof/>
          <w:webHidden/>
        </w:rPr>
        <w:fldChar w:fldCharType="end"/>
      </w:r>
      <w:r>
        <w:rPr>
          <w:noProof/>
        </w:rPr>
        <w:fldChar w:fldCharType="end"/>
      </w:r>
    </w:p>
    <w:p w14:paraId="0A04CC91" w14:textId="633C6526"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"_Toc169824210"</w:instrText>
      </w:r>
      <w:ins w:id="97"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8.1.10.6</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Imperva Database Activity Monitor</w:t>
      </w:r>
      <w:r>
        <w:rPr>
          <w:noProof/>
          <w:webHidden/>
        </w:rPr>
        <w:tab/>
      </w:r>
      <w:r>
        <w:rPr>
          <w:noProof/>
          <w:webHidden/>
        </w:rPr>
        <w:fldChar w:fldCharType="begin"/>
      </w:r>
      <w:r>
        <w:rPr>
          <w:noProof/>
          <w:webHidden/>
        </w:rPr>
        <w:instrText xml:space="preserve"> PAGEREF _Toc169824210 \h </w:instrText>
      </w:r>
      <w:r>
        <w:rPr>
          <w:noProof/>
          <w:webHidden/>
        </w:rPr>
      </w:r>
      <w:r>
        <w:rPr>
          <w:noProof/>
          <w:webHidden/>
        </w:rPr>
        <w:fldChar w:fldCharType="separate"/>
      </w:r>
      <w:r w:rsidR="00B974F8">
        <w:rPr>
          <w:noProof/>
          <w:webHidden/>
        </w:rPr>
        <w:t>62</w:t>
      </w:r>
      <w:r>
        <w:rPr>
          <w:noProof/>
          <w:webHidden/>
        </w:rPr>
        <w:fldChar w:fldCharType="end"/>
      </w:r>
      <w:r>
        <w:rPr>
          <w:noProof/>
        </w:rPr>
        <w:fldChar w:fldCharType="end"/>
      </w:r>
    </w:p>
    <w:p w14:paraId="75287D90" w14:textId="719B7F69"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"_Toc169824211"</w:instrText>
      </w:r>
      <w:ins w:id="98"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8.1.10.7</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Splunk Event Logging and Management</w:t>
      </w:r>
      <w:r>
        <w:rPr>
          <w:noProof/>
          <w:webHidden/>
        </w:rPr>
        <w:tab/>
      </w:r>
      <w:r>
        <w:rPr>
          <w:noProof/>
          <w:webHidden/>
        </w:rPr>
        <w:fldChar w:fldCharType="begin"/>
      </w:r>
      <w:r>
        <w:rPr>
          <w:noProof/>
          <w:webHidden/>
        </w:rPr>
        <w:instrText xml:space="preserve"> PAGEREF _Toc169824211 \h </w:instrText>
      </w:r>
      <w:r>
        <w:rPr>
          <w:noProof/>
          <w:webHidden/>
        </w:rPr>
      </w:r>
      <w:r>
        <w:rPr>
          <w:noProof/>
          <w:webHidden/>
        </w:rPr>
        <w:fldChar w:fldCharType="separate"/>
      </w:r>
      <w:r w:rsidR="00B974F8">
        <w:rPr>
          <w:noProof/>
          <w:webHidden/>
        </w:rPr>
        <w:t>62</w:t>
      </w:r>
      <w:r>
        <w:rPr>
          <w:noProof/>
          <w:webHidden/>
        </w:rPr>
        <w:fldChar w:fldCharType="end"/>
      </w:r>
      <w:r>
        <w:rPr>
          <w:noProof/>
        </w:rPr>
        <w:fldChar w:fldCharType="end"/>
      </w:r>
    </w:p>
    <w:p w14:paraId="2D65E191" w14:textId="5DE6300B"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"_Toc169824212"</w:instrText>
      </w:r>
      <w:ins w:id="99"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8.1.10.8</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Federal HUB Verification</w:t>
      </w:r>
      <w:r>
        <w:rPr>
          <w:noProof/>
          <w:webHidden/>
        </w:rPr>
        <w:tab/>
      </w:r>
      <w:r>
        <w:rPr>
          <w:noProof/>
          <w:webHidden/>
        </w:rPr>
        <w:fldChar w:fldCharType="begin"/>
      </w:r>
      <w:r>
        <w:rPr>
          <w:noProof/>
          <w:webHidden/>
        </w:rPr>
        <w:instrText xml:space="preserve"> PAGEREF _Toc169824212 \h </w:instrText>
      </w:r>
      <w:r>
        <w:rPr>
          <w:noProof/>
          <w:webHidden/>
        </w:rPr>
      </w:r>
      <w:r>
        <w:rPr>
          <w:noProof/>
          <w:webHidden/>
        </w:rPr>
        <w:fldChar w:fldCharType="separate"/>
      </w:r>
      <w:r w:rsidR="00B974F8">
        <w:rPr>
          <w:noProof/>
          <w:webHidden/>
        </w:rPr>
        <w:t>62</w:t>
      </w:r>
      <w:r>
        <w:rPr>
          <w:noProof/>
          <w:webHidden/>
        </w:rPr>
        <w:fldChar w:fldCharType="end"/>
      </w:r>
      <w:r>
        <w:rPr>
          <w:noProof/>
        </w:rPr>
        <w:fldChar w:fldCharType="end"/>
      </w:r>
    </w:p>
    <w:p w14:paraId="388B5304" w14:textId="5F74FA69"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"_Toc169824213"</w:instrText>
      </w:r>
      <w:ins w:id="100" w:author="Hira, Agnes" w:date="2024-12-16T19:08:00Z" w16du:dateUtc="2024-12-17T00:08:00Z"/>
      <w:r>
        <w:fldChar w:fldCharType="separate"/>
      </w:r>
      <w:r w:rsidRPr="0020163E">
        <w:rPr>
          <w:rStyle w:val="Hyperlink"/>
        </w:rPr>
        <w:t>8.2</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Middleware Database Design</w:t>
      </w:r>
      <w:r>
        <w:rPr>
          <w:webHidden/>
        </w:rPr>
        <w:tab/>
      </w:r>
      <w:r>
        <w:rPr>
          <w:webHidden/>
        </w:rPr>
        <w:fldChar w:fldCharType="begin"/>
      </w:r>
      <w:r>
        <w:rPr>
          <w:webHidden/>
        </w:rPr>
        <w:instrText xml:space="preserve"> PAGEREF _Toc169824213 \h </w:instrText>
      </w:r>
      <w:r>
        <w:rPr>
          <w:webHidden/>
        </w:rPr>
      </w:r>
      <w:r>
        <w:rPr>
          <w:webHidden/>
        </w:rPr>
        <w:fldChar w:fldCharType="separate"/>
      </w:r>
      <w:r w:rsidR="00B974F8">
        <w:rPr>
          <w:webHidden/>
        </w:rPr>
        <w:t>62</w:t>
      </w:r>
      <w:r>
        <w:rPr>
          <w:webHidden/>
        </w:rPr>
        <w:fldChar w:fldCharType="end"/>
      </w:r>
      <w:r>
        <w:fldChar w:fldCharType="end"/>
      </w:r>
    </w:p>
    <w:p w14:paraId="53FC840A" w14:textId="706543F6"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"_Toc169824214"</w:instrText>
      </w:r>
      <w:ins w:id="101" w:author="Hira, Agnes" w:date="2024-12-16T19:08:00Z" w16du:dateUtc="2024-12-17T00:08:00Z"/>
      <w:r>
        <w:fldChar w:fldCharType="separate"/>
      </w:r>
      <w:r w:rsidRPr="0020163E">
        <w:rPr>
          <w:rStyle w:val="Hyperlink"/>
          <w:bCs/>
        </w:rPr>
        <w:t>8.2.1</w:t>
      </w:r>
      <w:r>
        <w:rPr>
          <w:rFonts w:asciiTheme="minorHAnsi" w:eastAsiaTheme="minorEastAsia" w:hAnsiTheme="minorHAnsi" w:cstheme="minorBidi"/>
          <w:color w:val="auto"/>
          <w:kern w:val="2"/>
          <w:sz w:val="24"/>
          <w:szCs w:val="24"/>
          <w14:ligatures w14:val="standardContextual"/>
        </w:rPr>
        <w:tab/>
      </w:r>
      <w:r w:rsidRPr="0020163E">
        <w:rPr>
          <w:rStyle w:val="Hyperlink"/>
        </w:rPr>
        <w:t>AxWay Secure FTP</w:t>
      </w:r>
      <w:r>
        <w:rPr>
          <w:webHidden/>
        </w:rPr>
        <w:tab/>
      </w:r>
      <w:r>
        <w:rPr>
          <w:webHidden/>
        </w:rPr>
        <w:fldChar w:fldCharType="begin"/>
      </w:r>
      <w:r>
        <w:rPr>
          <w:webHidden/>
        </w:rPr>
        <w:instrText xml:space="preserve"> PAGEREF _Toc169824214 \h </w:instrText>
      </w:r>
      <w:r>
        <w:rPr>
          <w:webHidden/>
        </w:rPr>
      </w:r>
      <w:r>
        <w:rPr>
          <w:webHidden/>
        </w:rPr>
        <w:fldChar w:fldCharType="separate"/>
      </w:r>
      <w:r w:rsidR="00B974F8">
        <w:rPr>
          <w:webHidden/>
        </w:rPr>
        <w:t>63</w:t>
      </w:r>
      <w:r>
        <w:rPr>
          <w:webHidden/>
        </w:rPr>
        <w:fldChar w:fldCharType="end"/>
      </w:r>
      <w:r>
        <w:fldChar w:fldCharType="end"/>
      </w:r>
    </w:p>
    <w:p w14:paraId="19624755" w14:textId="3D27D689"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"_Toc169824215"</w:instrText>
      </w:r>
      <w:ins w:id="102" w:author="Hira, Agnes" w:date="2024-12-16T19:08:00Z" w16du:dateUtc="2024-12-17T00:08:00Z"/>
      <w:r>
        <w:fldChar w:fldCharType="separate"/>
      </w:r>
      <w:r w:rsidRPr="0020163E">
        <w:rPr>
          <w:rStyle w:val="Hyperlink"/>
        </w:rPr>
        <w:t>8.3</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Middleware Security Design</w:t>
      </w:r>
      <w:r>
        <w:rPr>
          <w:webHidden/>
        </w:rPr>
        <w:tab/>
      </w:r>
      <w:r>
        <w:rPr>
          <w:webHidden/>
        </w:rPr>
        <w:fldChar w:fldCharType="begin"/>
      </w:r>
      <w:r>
        <w:rPr>
          <w:webHidden/>
        </w:rPr>
        <w:instrText xml:space="preserve"> PAGEREF _Toc169824215 \h </w:instrText>
      </w:r>
      <w:r>
        <w:rPr>
          <w:webHidden/>
        </w:rPr>
      </w:r>
      <w:r>
        <w:rPr>
          <w:webHidden/>
        </w:rPr>
        <w:fldChar w:fldCharType="separate"/>
      </w:r>
      <w:r w:rsidR="00B974F8">
        <w:rPr>
          <w:webHidden/>
        </w:rPr>
        <w:t>63</w:t>
      </w:r>
      <w:r>
        <w:rPr>
          <w:webHidden/>
        </w:rPr>
        <w:fldChar w:fldCharType="end"/>
      </w:r>
      <w:r>
        <w:fldChar w:fldCharType="end"/>
      </w:r>
    </w:p>
    <w:p w14:paraId="6A57373B" w14:textId="1C62A49A"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"_Toc169824216"</w:instrText>
      </w:r>
      <w:ins w:id="103" w:author="Hira, Agnes" w:date="2024-12-16T19:08:00Z" w16du:dateUtc="2024-12-17T00:08:00Z"/>
      <w:r>
        <w:fldChar w:fldCharType="separate"/>
      </w:r>
      <w:r w:rsidRPr="0020163E">
        <w:rPr>
          <w:rStyle w:val="Hyperlink"/>
          <w:bCs/>
        </w:rPr>
        <w:t>8.3.1</w:t>
      </w:r>
      <w:r>
        <w:rPr>
          <w:rFonts w:asciiTheme="minorHAnsi" w:eastAsiaTheme="minorEastAsia" w:hAnsiTheme="minorHAnsi" w:cstheme="minorBidi"/>
          <w:color w:val="auto"/>
          <w:kern w:val="2"/>
          <w:sz w:val="24"/>
          <w:szCs w:val="24"/>
          <w14:ligatures w14:val="standardContextual"/>
        </w:rPr>
        <w:tab/>
      </w:r>
      <w:r w:rsidRPr="0020163E">
        <w:rPr>
          <w:rStyle w:val="Hyperlink"/>
        </w:rPr>
        <w:t>Information Risk Management</w:t>
      </w:r>
      <w:r>
        <w:rPr>
          <w:webHidden/>
        </w:rPr>
        <w:tab/>
      </w:r>
      <w:r>
        <w:rPr>
          <w:webHidden/>
        </w:rPr>
        <w:fldChar w:fldCharType="begin"/>
      </w:r>
      <w:r>
        <w:rPr>
          <w:webHidden/>
        </w:rPr>
        <w:instrText xml:space="preserve"> PAGEREF _Toc169824216 \h </w:instrText>
      </w:r>
      <w:r>
        <w:rPr>
          <w:webHidden/>
        </w:rPr>
      </w:r>
      <w:r>
        <w:rPr>
          <w:webHidden/>
        </w:rPr>
        <w:fldChar w:fldCharType="separate"/>
      </w:r>
      <w:r w:rsidR="00B974F8">
        <w:rPr>
          <w:webHidden/>
        </w:rPr>
        <w:t>63</w:t>
      </w:r>
      <w:r>
        <w:rPr>
          <w:webHidden/>
        </w:rPr>
        <w:fldChar w:fldCharType="end"/>
      </w:r>
      <w:r>
        <w:fldChar w:fldCharType="end"/>
      </w:r>
    </w:p>
    <w:p w14:paraId="2EEECAD8" w14:textId="6D3C914C"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"_Toc169824217"</w:instrText>
      </w:r>
      <w:ins w:id="104"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8.3.1.1</w:t>
      </w:r>
      <w:r>
        <w:rPr>
          <w:rFonts w:asciiTheme="minorHAnsi" w:eastAsiaTheme="minorEastAsia" w:hAnsiTheme="minorHAnsi" w:cstheme="minorBidi"/>
          <w:noProof/>
          <w:color w:val="auto"/>
          <w:kern w:val="2"/>
          <w:sz w:val="24"/>
          <w:szCs w:val="24"/>
          <w14:ligatures w14:val="standardContextual"/>
        </w:rPr>
        <w:tab/>
      </w:r>
      <w:r w:rsidRPr="0020163E">
        <w:rPr>
          <w:rStyle w:val="Hyperlink"/>
          <w:bCs/>
          <w:noProof/>
        </w:rPr>
        <w:t>IRM Role</w:t>
      </w:r>
      <w:r>
        <w:rPr>
          <w:noProof/>
          <w:webHidden/>
        </w:rPr>
        <w:tab/>
      </w:r>
      <w:r>
        <w:rPr>
          <w:noProof/>
          <w:webHidden/>
        </w:rPr>
        <w:fldChar w:fldCharType="begin"/>
      </w:r>
      <w:r>
        <w:rPr>
          <w:noProof/>
          <w:webHidden/>
        </w:rPr>
        <w:instrText xml:space="preserve"> PAGEREF _Toc169824217 \h </w:instrText>
      </w:r>
      <w:r>
        <w:rPr>
          <w:noProof/>
          <w:webHidden/>
        </w:rPr>
      </w:r>
      <w:r>
        <w:rPr>
          <w:noProof/>
          <w:webHidden/>
        </w:rPr>
        <w:fldChar w:fldCharType="separate"/>
      </w:r>
      <w:r w:rsidR="00B974F8">
        <w:rPr>
          <w:noProof/>
          <w:webHidden/>
        </w:rPr>
        <w:t>63</w:t>
      </w:r>
      <w:r>
        <w:rPr>
          <w:noProof/>
          <w:webHidden/>
        </w:rPr>
        <w:fldChar w:fldCharType="end"/>
      </w:r>
      <w:r>
        <w:rPr>
          <w:noProof/>
        </w:rPr>
        <w:fldChar w:fldCharType="end"/>
      </w:r>
    </w:p>
    <w:p w14:paraId="19E89657" w14:textId="0207F985"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"_Toc169824218"</w:instrText>
      </w:r>
      <w:ins w:id="105"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8.3.1.2</w:t>
      </w:r>
      <w:r>
        <w:rPr>
          <w:rFonts w:asciiTheme="minorHAnsi" w:eastAsiaTheme="minorEastAsia" w:hAnsiTheme="minorHAnsi" w:cstheme="minorBidi"/>
          <w:noProof/>
          <w:color w:val="auto"/>
          <w:kern w:val="2"/>
          <w:sz w:val="24"/>
          <w:szCs w:val="24"/>
          <w14:ligatures w14:val="standardContextual"/>
        </w:rPr>
        <w:tab/>
      </w:r>
      <w:r w:rsidRPr="0020163E">
        <w:rPr>
          <w:rStyle w:val="Hyperlink"/>
          <w:bCs/>
          <w:noProof/>
        </w:rPr>
        <w:t>IRM Proactive Measures</w:t>
      </w:r>
      <w:r>
        <w:rPr>
          <w:noProof/>
          <w:webHidden/>
        </w:rPr>
        <w:tab/>
      </w:r>
      <w:r>
        <w:rPr>
          <w:noProof/>
          <w:webHidden/>
        </w:rPr>
        <w:fldChar w:fldCharType="begin"/>
      </w:r>
      <w:r>
        <w:rPr>
          <w:noProof/>
          <w:webHidden/>
        </w:rPr>
        <w:instrText xml:space="preserve"> PAGEREF _Toc169824218 \h </w:instrText>
      </w:r>
      <w:r>
        <w:rPr>
          <w:noProof/>
          <w:webHidden/>
        </w:rPr>
      </w:r>
      <w:r>
        <w:rPr>
          <w:noProof/>
          <w:webHidden/>
        </w:rPr>
        <w:fldChar w:fldCharType="separate"/>
      </w:r>
      <w:r w:rsidR="00B974F8">
        <w:rPr>
          <w:noProof/>
          <w:webHidden/>
        </w:rPr>
        <w:t>64</w:t>
      </w:r>
      <w:r>
        <w:rPr>
          <w:noProof/>
          <w:webHidden/>
        </w:rPr>
        <w:fldChar w:fldCharType="end"/>
      </w:r>
      <w:r>
        <w:rPr>
          <w:noProof/>
        </w:rPr>
        <w:fldChar w:fldCharType="end"/>
      </w:r>
    </w:p>
    <w:p w14:paraId="0ADC413B" w14:textId="3306E119"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"_Toc169824219"</w:instrText>
      </w:r>
      <w:ins w:id="106" w:author="Hira, Agnes" w:date="2024-12-16T19:08:00Z" w16du:dateUtc="2024-12-17T00:08:00Z"/>
      <w:r>
        <w:fldChar w:fldCharType="separate"/>
      </w:r>
      <w:r w:rsidRPr="0020163E">
        <w:rPr>
          <w:rStyle w:val="Hyperlink"/>
          <w:bCs/>
        </w:rPr>
        <w:t>8.3.2</w:t>
      </w:r>
      <w:r>
        <w:rPr>
          <w:rFonts w:asciiTheme="minorHAnsi" w:eastAsiaTheme="minorEastAsia" w:hAnsiTheme="minorHAnsi" w:cstheme="minorBidi"/>
          <w:color w:val="auto"/>
          <w:kern w:val="2"/>
          <w:sz w:val="24"/>
          <w:szCs w:val="24"/>
          <w14:ligatures w14:val="standardContextual"/>
        </w:rPr>
        <w:tab/>
      </w:r>
      <w:r w:rsidRPr="0020163E">
        <w:rPr>
          <w:rStyle w:val="Hyperlink"/>
        </w:rPr>
        <w:t>Identity Management</w:t>
      </w:r>
      <w:r>
        <w:rPr>
          <w:webHidden/>
        </w:rPr>
        <w:tab/>
      </w:r>
      <w:r>
        <w:rPr>
          <w:webHidden/>
        </w:rPr>
        <w:fldChar w:fldCharType="begin"/>
      </w:r>
      <w:r>
        <w:rPr>
          <w:webHidden/>
        </w:rPr>
        <w:instrText xml:space="preserve"> PAGEREF _Toc169824219 \h </w:instrText>
      </w:r>
      <w:r>
        <w:rPr>
          <w:webHidden/>
        </w:rPr>
      </w:r>
      <w:r>
        <w:rPr>
          <w:webHidden/>
        </w:rPr>
        <w:fldChar w:fldCharType="separate"/>
      </w:r>
      <w:r w:rsidR="00B974F8">
        <w:rPr>
          <w:webHidden/>
        </w:rPr>
        <w:t>64</w:t>
      </w:r>
      <w:r>
        <w:rPr>
          <w:webHidden/>
        </w:rPr>
        <w:fldChar w:fldCharType="end"/>
      </w:r>
      <w:r>
        <w:fldChar w:fldCharType="end"/>
      </w:r>
    </w:p>
    <w:p w14:paraId="3EBF1BB2" w14:textId="69CE113A"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"_Toc169824220"</w:instrText>
      </w:r>
      <w:ins w:id="107"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8.3.2.1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Active Directory</w:t>
      </w:r>
      <w:r>
        <w:rPr>
          <w:noProof/>
          <w:webHidden/>
        </w:rPr>
        <w:tab/>
      </w:r>
      <w:r>
        <w:rPr>
          <w:noProof/>
          <w:webHidden/>
        </w:rPr>
        <w:fldChar w:fldCharType="begin"/>
      </w:r>
      <w:r>
        <w:rPr>
          <w:noProof/>
          <w:webHidden/>
        </w:rPr>
        <w:instrText xml:space="preserve"> PAGEREF _Toc169824220 \h </w:instrText>
      </w:r>
      <w:r>
        <w:rPr>
          <w:noProof/>
          <w:webHidden/>
        </w:rPr>
      </w:r>
      <w:r>
        <w:rPr>
          <w:noProof/>
          <w:webHidden/>
        </w:rPr>
        <w:fldChar w:fldCharType="separate"/>
      </w:r>
      <w:r w:rsidR="00B974F8">
        <w:rPr>
          <w:noProof/>
          <w:webHidden/>
        </w:rPr>
        <w:t>64</w:t>
      </w:r>
      <w:r>
        <w:rPr>
          <w:noProof/>
          <w:webHidden/>
        </w:rPr>
        <w:fldChar w:fldCharType="end"/>
      </w:r>
      <w:r>
        <w:rPr>
          <w:noProof/>
        </w:rPr>
        <w:fldChar w:fldCharType="end"/>
      </w:r>
    </w:p>
    <w:p w14:paraId="44965C66" w14:textId="7E389243"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"_Toc169824221"</w:instrText>
      </w:r>
      <w:ins w:id="108"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8.3.2.2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Privileged User Identity Management</w:t>
      </w:r>
      <w:r>
        <w:rPr>
          <w:noProof/>
          <w:webHidden/>
        </w:rPr>
        <w:tab/>
      </w:r>
      <w:r>
        <w:rPr>
          <w:noProof/>
          <w:webHidden/>
        </w:rPr>
        <w:fldChar w:fldCharType="begin"/>
      </w:r>
      <w:r>
        <w:rPr>
          <w:noProof/>
          <w:webHidden/>
        </w:rPr>
        <w:instrText xml:space="preserve"> PAGEREF _Toc169824221 \h </w:instrText>
      </w:r>
      <w:r>
        <w:rPr>
          <w:noProof/>
          <w:webHidden/>
        </w:rPr>
      </w:r>
      <w:r>
        <w:rPr>
          <w:noProof/>
          <w:webHidden/>
        </w:rPr>
        <w:fldChar w:fldCharType="separate"/>
      </w:r>
      <w:r w:rsidR="00B974F8">
        <w:rPr>
          <w:noProof/>
          <w:webHidden/>
        </w:rPr>
        <w:t>65</w:t>
      </w:r>
      <w:r>
        <w:rPr>
          <w:noProof/>
          <w:webHidden/>
        </w:rPr>
        <w:fldChar w:fldCharType="end"/>
      </w:r>
      <w:r>
        <w:rPr>
          <w:noProof/>
        </w:rPr>
        <w:fldChar w:fldCharType="end"/>
      </w:r>
    </w:p>
    <w:p w14:paraId="57637BA3" w14:textId="2B4495A5"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"_Toc169824222"</w:instrText>
      </w:r>
      <w:ins w:id="109"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8.3.2.3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User Identity Management</w:t>
      </w:r>
      <w:r>
        <w:rPr>
          <w:noProof/>
          <w:webHidden/>
        </w:rPr>
        <w:tab/>
      </w:r>
      <w:r>
        <w:rPr>
          <w:noProof/>
          <w:webHidden/>
        </w:rPr>
        <w:fldChar w:fldCharType="begin"/>
      </w:r>
      <w:r>
        <w:rPr>
          <w:noProof/>
          <w:webHidden/>
        </w:rPr>
        <w:instrText xml:space="preserve"> PAGEREF _Toc169824222 \h </w:instrText>
      </w:r>
      <w:r>
        <w:rPr>
          <w:noProof/>
          <w:webHidden/>
        </w:rPr>
      </w:r>
      <w:r>
        <w:rPr>
          <w:noProof/>
          <w:webHidden/>
        </w:rPr>
        <w:fldChar w:fldCharType="separate"/>
      </w:r>
      <w:r w:rsidR="00B974F8">
        <w:rPr>
          <w:noProof/>
          <w:webHidden/>
        </w:rPr>
        <w:t>65</w:t>
      </w:r>
      <w:r>
        <w:rPr>
          <w:noProof/>
          <w:webHidden/>
        </w:rPr>
        <w:fldChar w:fldCharType="end"/>
      </w:r>
      <w:r>
        <w:rPr>
          <w:noProof/>
        </w:rPr>
        <w:fldChar w:fldCharType="end"/>
      </w:r>
    </w:p>
    <w:p w14:paraId="1E8AFA1A" w14:textId="48B1A4D0"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"_Toc169824223"</w:instrText>
      </w:r>
      <w:ins w:id="110" w:author="Hira, Agnes" w:date="2024-12-16T19:08:00Z" w16du:dateUtc="2024-12-17T00:08:00Z"/>
      <w:r>
        <w:fldChar w:fldCharType="separate"/>
      </w:r>
      <w:r w:rsidRPr="0020163E">
        <w:rPr>
          <w:rStyle w:val="Hyperlink"/>
          <w:bCs/>
        </w:rPr>
        <w:t>8.3.3</w:t>
      </w:r>
      <w:r>
        <w:rPr>
          <w:rFonts w:asciiTheme="minorHAnsi" w:eastAsiaTheme="minorEastAsia" w:hAnsiTheme="minorHAnsi" w:cstheme="minorBidi"/>
          <w:color w:val="auto"/>
          <w:kern w:val="2"/>
          <w:sz w:val="24"/>
          <w:szCs w:val="24"/>
          <w14:ligatures w14:val="standardContextual"/>
        </w:rPr>
        <w:tab/>
      </w:r>
      <w:r w:rsidRPr="0020163E">
        <w:rPr>
          <w:rStyle w:val="Hyperlink"/>
        </w:rPr>
        <w:t>Amazon Workspaces</w:t>
      </w:r>
      <w:r>
        <w:rPr>
          <w:webHidden/>
        </w:rPr>
        <w:tab/>
      </w:r>
      <w:r>
        <w:rPr>
          <w:webHidden/>
        </w:rPr>
        <w:fldChar w:fldCharType="begin"/>
      </w:r>
      <w:r>
        <w:rPr>
          <w:webHidden/>
        </w:rPr>
        <w:instrText xml:space="preserve"> PAGEREF _Toc169824223 \h </w:instrText>
      </w:r>
      <w:r>
        <w:rPr>
          <w:webHidden/>
        </w:rPr>
      </w:r>
      <w:r>
        <w:rPr>
          <w:webHidden/>
        </w:rPr>
        <w:fldChar w:fldCharType="separate"/>
      </w:r>
      <w:r w:rsidR="00B974F8">
        <w:rPr>
          <w:webHidden/>
        </w:rPr>
        <w:t>65</w:t>
      </w:r>
      <w:r>
        <w:rPr>
          <w:webHidden/>
        </w:rPr>
        <w:fldChar w:fldCharType="end"/>
      </w:r>
      <w:r>
        <w:fldChar w:fldCharType="end"/>
      </w:r>
    </w:p>
    <w:p w14:paraId="54A981C6" w14:textId="1CB44E31"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"_Toc169824224"</w:instrText>
      </w:r>
      <w:ins w:id="111" w:author="Hira, Agnes" w:date="2024-12-16T19:08:00Z" w16du:dateUtc="2024-12-17T00:08:00Z"/>
      <w:r>
        <w:fldChar w:fldCharType="separate"/>
      </w:r>
      <w:r w:rsidRPr="0020163E">
        <w:rPr>
          <w:rStyle w:val="Hyperlink"/>
          <w:bCs/>
        </w:rPr>
        <w:t>8.3.4</w:t>
      </w:r>
      <w:r>
        <w:rPr>
          <w:rFonts w:asciiTheme="minorHAnsi" w:eastAsiaTheme="minorEastAsia" w:hAnsiTheme="minorHAnsi" w:cstheme="minorBidi"/>
          <w:color w:val="auto"/>
          <w:kern w:val="2"/>
          <w:sz w:val="24"/>
          <w:szCs w:val="24"/>
          <w14:ligatures w14:val="standardContextual"/>
        </w:rPr>
        <w:tab/>
      </w:r>
      <w:r w:rsidRPr="0020163E">
        <w:rPr>
          <w:rStyle w:val="Hyperlink"/>
        </w:rPr>
        <w:t>Vaccine Workbench</w:t>
      </w:r>
      <w:r>
        <w:rPr>
          <w:webHidden/>
        </w:rPr>
        <w:tab/>
      </w:r>
      <w:r>
        <w:rPr>
          <w:webHidden/>
        </w:rPr>
        <w:fldChar w:fldCharType="begin"/>
      </w:r>
      <w:r>
        <w:rPr>
          <w:webHidden/>
        </w:rPr>
        <w:instrText xml:space="preserve"> PAGEREF _Toc169824224 \h </w:instrText>
      </w:r>
      <w:r>
        <w:rPr>
          <w:webHidden/>
        </w:rPr>
      </w:r>
      <w:r>
        <w:rPr>
          <w:webHidden/>
        </w:rPr>
        <w:fldChar w:fldCharType="separate"/>
      </w:r>
      <w:r w:rsidR="00B974F8">
        <w:rPr>
          <w:webHidden/>
        </w:rPr>
        <w:t>66</w:t>
      </w:r>
      <w:r>
        <w:rPr>
          <w:webHidden/>
        </w:rPr>
        <w:fldChar w:fldCharType="end"/>
      </w:r>
      <w:r>
        <w:fldChar w:fldCharType="end"/>
      </w:r>
    </w:p>
    <w:p w14:paraId="05E469F7" w14:textId="5B236965"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"_Toc169824225"</w:instrText>
      </w:r>
      <w:ins w:id="112" w:author="Hira, Agnes" w:date="2024-12-16T19:08:00Z" w16du:dateUtc="2024-12-17T00:08:00Z"/>
      <w:r>
        <w:fldChar w:fldCharType="separate"/>
      </w:r>
      <w:r w:rsidRPr="0020163E">
        <w:rPr>
          <w:rStyle w:val="Hyperlink"/>
          <w:bCs/>
        </w:rPr>
        <w:t>8.3.5</w:t>
      </w:r>
      <w:r>
        <w:rPr>
          <w:rFonts w:asciiTheme="minorHAnsi" w:eastAsiaTheme="minorEastAsia" w:hAnsiTheme="minorHAnsi" w:cstheme="minorBidi"/>
          <w:color w:val="auto"/>
          <w:kern w:val="2"/>
          <w:sz w:val="24"/>
          <w:szCs w:val="24"/>
          <w14:ligatures w14:val="standardContextual"/>
        </w:rPr>
        <w:tab/>
      </w:r>
      <w:r w:rsidRPr="0020163E">
        <w:rPr>
          <w:rStyle w:val="Hyperlink"/>
        </w:rPr>
        <w:t>Trend Micro Deep Security</w:t>
      </w:r>
      <w:r>
        <w:rPr>
          <w:webHidden/>
        </w:rPr>
        <w:tab/>
      </w:r>
      <w:r>
        <w:rPr>
          <w:webHidden/>
        </w:rPr>
        <w:fldChar w:fldCharType="begin"/>
      </w:r>
      <w:r>
        <w:rPr>
          <w:webHidden/>
        </w:rPr>
        <w:instrText xml:space="preserve"> PAGEREF _Toc169824225 \h </w:instrText>
      </w:r>
      <w:r>
        <w:rPr>
          <w:webHidden/>
        </w:rPr>
      </w:r>
      <w:r>
        <w:rPr>
          <w:webHidden/>
        </w:rPr>
        <w:fldChar w:fldCharType="separate"/>
      </w:r>
      <w:r w:rsidR="00B974F8">
        <w:rPr>
          <w:webHidden/>
        </w:rPr>
        <w:t>66</w:t>
      </w:r>
      <w:r>
        <w:rPr>
          <w:webHidden/>
        </w:rPr>
        <w:fldChar w:fldCharType="end"/>
      </w:r>
      <w:r>
        <w:fldChar w:fldCharType="end"/>
      </w:r>
    </w:p>
    <w:p w14:paraId="26C1E4D3" w14:textId="5A722720"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"_Toc169824226"</w:instrText>
      </w:r>
      <w:ins w:id="113" w:author="Hira, Agnes" w:date="2024-12-16T19:08:00Z" w16du:dateUtc="2024-12-17T00:08:00Z"/>
      <w:r>
        <w:fldChar w:fldCharType="separate"/>
      </w:r>
      <w:r w:rsidRPr="0020163E">
        <w:rPr>
          <w:rStyle w:val="Hyperlink"/>
          <w:bCs/>
        </w:rPr>
        <w:t>8.3.6</w:t>
      </w:r>
      <w:r>
        <w:rPr>
          <w:rFonts w:asciiTheme="minorHAnsi" w:eastAsiaTheme="minorEastAsia" w:hAnsiTheme="minorHAnsi" w:cstheme="minorBidi"/>
          <w:color w:val="auto"/>
          <w:kern w:val="2"/>
          <w:sz w:val="24"/>
          <w:szCs w:val="24"/>
          <w14:ligatures w14:val="standardContextual"/>
        </w:rPr>
        <w:tab/>
      </w:r>
      <w:r w:rsidRPr="0020163E">
        <w:rPr>
          <w:rStyle w:val="Hyperlink"/>
        </w:rPr>
        <w:t>Encryption of Data at Rest</w:t>
      </w:r>
      <w:r>
        <w:rPr>
          <w:webHidden/>
        </w:rPr>
        <w:tab/>
      </w:r>
      <w:r>
        <w:rPr>
          <w:webHidden/>
        </w:rPr>
        <w:fldChar w:fldCharType="begin"/>
      </w:r>
      <w:r>
        <w:rPr>
          <w:webHidden/>
        </w:rPr>
        <w:instrText xml:space="preserve"> PAGEREF _Toc169824226 \h </w:instrText>
      </w:r>
      <w:r>
        <w:rPr>
          <w:webHidden/>
        </w:rPr>
      </w:r>
      <w:r>
        <w:rPr>
          <w:webHidden/>
        </w:rPr>
        <w:fldChar w:fldCharType="separate"/>
      </w:r>
      <w:r w:rsidR="00B974F8">
        <w:rPr>
          <w:webHidden/>
        </w:rPr>
        <w:t>66</w:t>
      </w:r>
      <w:r>
        <w:rPr>
          <w:webHidden/>
        </w:rPr>
        <w:fldChar w:fldCharType="end"/>
      </w:r>
      <w:r>
        <w:fldChar w:fldCharType="end"/>
      </w:r>
    </w:p>
    <w:p w14:paraId="7774400D" w14:textId="0A66619E"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"_Toc169824227"</w:instrText>
      </w:r>
      <w:ins w:id="114" w:author="Hira, Agnes" w:date="2024-12-16T19:08:00Z" w16du:dateUtc="2024-12-17T00:08:00Z"/>
      <w:r>
        <w:fldChar w:fldCharType="separate"/>
      </w:r>
      <w:r w:rsidRPr="0020163E">
        <w:rPr>
          <w:rStyle w:val="Hyperlink"/>
          <w:bCs/>
        </w:rPr>
        <w:t>8.3.7</w:t>
      </w:r>
      <w:r>
        <w:rPr>
          <w:rFonts w:asciiTheme="minorHAnsi" w:eastAsiaTheme="minorEastAsia" w:hAnsiTheme="minorHAnsi" w:cstheme="minorBidi"/>
          <w:color w:val="auto"/>
          <w:kern w:val="2"/>
          <w:sz w:val="24"/>
          <w:szCs w:val="24"/>
          <w14:ligatures w14:val="standardContextual"/>
        </w:rPr>
        <w:tab/>
      </w:r>
      <w:r w:rsidRPr="0020163E">
        <w:rPr>
          <w:rStyle w:val="Hyperlink"/>
        </w:rPr>
        <w:t>Privilege User Management</w:t>
      </w:r>
      <w:r>
        <w:rPr>
          <w:webHidden/>
        </w:rPr>
        <w:tab/>
      </w:r>
      <w:r>
        <w:rPr>
          <w:webHidden/>
        </w:rPr>
        <w:fldChar w:fldCharType="begin"/>
      </w:r>
      <w:r>
        <w:rPr>
          <w:webHidden/>
        </w:rPr>
        <w:instrText xml:space="preserve"> PAGEREF _Toc169824227 \h </w:instrText>
      </w:r>
      <w:r>
        <w:rPr>
          <w:webHidden/>
        </w:rPr>
      </w:r>
      <w:r>
        <w:rPr>
          <w:webHidden/>
        </w:rPr>
        <w:fldChar w:fldCharType="separate"/>
      </w:r>
      <w:r w:rsidR="00B974F8">
        <w:rPr>
          <w:webHidden/>
        </w:rPr>
        <w:t>66</w:t>
      </w:r>
      <w:r>
        <w:rPr>
          <w:webHidden/>
        </w:rPr>
        <w:fldChar w:fldCharType="end"/>
      </w:r>
      <w:r>
        <w:fldChar w:fldCharType="end"/>
      </w:r>
    </w:p>
    <w:p w14:paraId="41CA24EA" w14:textId="4B466EEE"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"_Toc169824228"</w:instrText>
      </w:r>
      <w:ins w:id="115" w:author="Hira, Agnes" w:date="2024-12-16T19:08:00Z" w16du:dateUtc="2024-12-17T00:08:00Z"/>
      <w:r>
        <w:fldChar w:fldCharType="separate"/>
      </w:r>
      <w:r w:rsidRPr="0020163E">
        <w:rPr>
          <w:rStyle w:val="Hyperlink"/>
          <w:bCs/>
        </w:rPr>
        <w:t>8.3.8</w:t>
      </w:r>
      <w:r>
        <w:rPr>
          <w:rFonts w:asciiTheme="minorHAnsi" w:eastAsiaTheme="minorEastAsia" w:hAnsiTheme="minorHAnsi" w:cstheme="minorBidi"/>
          <w:color w:val="auto"/>
          <w:kern w:val="2"/>
          <w:sz w:val="24"/>
          <w:szCs w:val="24"/>
          <w14:ligatures w14:val="standardContextual"/>
        </w:rPr>
        <w:tab/>
      </w:r>
      <w:r w:rsidRPr="0020163E">
        <w:rPr>
          <w:rStyle w:val="Hyperlink"/>
        </w:rPr>
        <w:t>Database Security</w:t>
      </w:r>
      <w:r>
        <w:rPr>
          <w:webHidden/>
        </w:rPr>
        <w:tab/>
      </w:r>
      <w:r>
        <w:rPr>
          <w:webHidden/>
        </w:rPr>
        <w:fldChar w:fldCharType="begin"/>
      </w:r>
      <w:r>
        <w:rPr>
          <w:webHidden/>
        </w:rPr>
        <w:instrText xml:space="preserve"> PAGEREF _Toc169824228 \h </w:instrText>
      </w:r>
      <w:r>
        <w:rPr>
          <w:webHidden/>
        </w:rPr>
      </w:r>
      <w:r>
        <w:rPr>
          <w:webHidden/>
        </w:rPr>
        <w:fldChar w:fldCharType="separate"/>
      </w:r>
      <w:r w:rsidR="00B974F8">
        <w:rPr>
          <w:webHidden/>
        </w:rPr>
        <w:t>67</w:t>
      </w:r>
      <w:r>
        <w:rPr>
          <w:webHidden/>
        </w:rPr>
        <w:fldChar w:fldCharType="end"/>
      </w:r>
      <w:r>
        <w:fldChar w:fldCharType="end"/>
      </w:r>
    </w:p>
    <w:p w14:paraId="02F6F7F5" w14:textId="2DE572D4"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"_Toc169824229"</w:instrText>
      </w:r>
      <w:ins w:id="116"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8.3.8.1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Application Server connectivity to the database</w:t>
      </w:r>
      <w:r>
        <w:rPr>
          <w:noProof/>
          <w:webHidden/>
        </w:rPr>
        <w:tab/>
      </w:r>
      <w:r>
        <w:rPr>
          <w:noProof/>
          <w:webHidden/>
        </w:rPr>
        <w:fldChar w:fldCharType="begin"/>
      </w:r>
      <w:r>
        <w:rPr>
          <w:noProof/>
          <w:webHidden/>
        </w:rPr>
        <w:instrText xml:space="preserve"> PAGEREF _Toc169824229 \h </w:instrText>
      </w:r>
      <w:r>
        <w:rPr>
          <w:noProof/>
          <w:webHidden/>
        </w:rPr>
      </w:r>
      <w:r>
        <w:rPr>
          <w:noProof/>
          <w:webHidden/>
        </w:rPr>
        <w:fldChar w:fldCharType="separate"/>
      </w:r>
      <w:r w:rsidR="00B974F8">
        <w:rPr>
          <w:noProof/>
          <w:webHidden/>
        </w:rPr>
        <w:t>67</w:t>
      </w:r>
      <w:r>
        <w:rPr>
          <w:noProof/>
          <w:webHidden/>
        </w:rPr>
        <w:fldChar w:fldCharType="end"/>
      </w:r>
      <w:r>
        <w:rPr>
          <w:noProof/>
        </w:rPr>
        <w:fldChar w:fldCharType="end"/>
      </w:r>
    </w:p>
    <w:p w14:paraId="57932867" w14:textId="393A6C6A"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"_Toc169824230"</w:instrText>
      </w:r>
      <w:ins w:id="117"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8.3.8.2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Batch Server connectivity to the database</w:t>
      </w:r>
      <w:r>
        <w:rPr>
          <w:noProof/>
          <w:webHidden/>
        </w:rPr>
        <w:tab/>
      </w:r>
      <w:r>
        <w:rPr>
          <w:noProof/>
          <w:webHidden/>
        </w:rPr>
        <w:fldChar w:fldCharType="begin"/>
      </w:r>
      <w:r>
        <w:rPr>
          <w:noProof/>
          <w:webHidden/>
        </w:rPr>
        <w:instrText xml:space="preserve"> PAGEREF _Toc169824230 \h </w:instrText>
      </w:r>
      <w:r>
        <w:rPr>
          <w:noProof/>
          <w:webHidden/>
        </w:rPr>
      </w:r>
      <w:r>
        <w:rPr>
          <w:noProof/>
          <w:webHidden/>
        </w:rPr>
        <w:fldChar w:fldCharType="separate"/>
      </w:r>
      <w:r w:rsidR="00B974F8">
        <w:rPr>
          <w:noProof/>
          <w:webHidden/>
        </w:rPr>
        <w:t>68</w:t>
      </w:r>
      <w:r>
        <w:rPr>
          <w:noProof/>
          <w:webHidden/>
        </w:rPr>
        <w:fldChar w:fldCharType="end"/>
      </w:r>
      <w:r>
        <w:rPr>
          <w:noProof/>
        </w:rPr>
        <w:fldChar w:fldCharType="end"/>
      </w:r>
    </w:p>
    <w:p w14:paraId="4381CC50" w14:textId="4BBAA3C1"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"_Toc169824231"</w:instrText>
      </w:r>
      <w:ins w:id="118" w:author="Hira, Agnes" w:date="2024-12-16T19:08:00Z" w16du:dateUtc="2024-12-17T00:08:00Z"/>
      <w:r>
        <w:fldChar w:fldCharType="separate"/>
      </w:r>
      <w:r w:rsidRPr="0020163E">
        <w:rPr>
          <w:rStyle w:val="Hyperlink"/>
          <w:bCs/>
        </w:rPr>
        <w:t>8.3.9</w:t>
      </w:r>
      <w:r>
        <w:rPr>
          <w:rFonts w:asciiTheme="minorHAnsi" w:eastAsiaTheme="minorEastAsia" w:hAnsiTheme="minorHAnsi" w:cstheme="minorBidi"/>
          <w:color w:val="auto"/>
          <w:kern w:val="2"/>
          <w:sz w:val="24"/>
          <w:szCs w:val="24"/>
          <w14:ligatures w14:val="standardContextual"/>
        </w:rPr>
        <w:tab/>
      </w:r>
      <w:r w:rsidRPr="0020163E">
        <w:rPr>
          <w:rStyle w:val="Hyperlink"/>
        </w:rPr>
        <w:t>Application/Network Pen Testing (Ethical Hacking)</w:t>
      </w:r>
      <w:r>
        <w:rPr>
          <w:webHidden/>
        </w:rPr>
        <w:tab/>
      </w:r>
      <w:r>
        <w:rPr>
          <w:webHidden/>
        </w:rPr>
        <w:fldChar w:fldCharType="begin"/>
      </w:r>
      <w:r>
        <w:rPr>
          <w:webHidden/>
        </w:rPr>
        <w:instrText xml:space="preserve"> PAGEREF _Toc169824231 \h </w:instrText>
      </w:r>
      <w:r>
        <w:rPr>
          <w:webHidden/>
        </w:rPr>
      </w:r>
      <w:r>
        <w:rPr>
          <w:webHidden/>
        </w:rPr>
        <w:fldChar w:fldCharType="separate"/>
      </w:r>
      <w:r w:rsidR="00B974F8">
        <w:rPr>
          <w:webHidden/>
        </w:rPr>
        <w:t>68</w:t>
      </w:r>
      <w:r>
        <w:rPr>
          <w:webHidden/>
        </w:rPr>
        <w:fldChar w:fldCharType="end"/>
      </w:r>
      <w:r>
        <w:fldChar w:fldCharType="end"/>
      </w:r>
    </w:p>
    <w:p w14:paraId="6588022F" w14:textId="6E652D8B"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"_Toc169824232"</w:instrText>
      </w:r>
      <w:ins w:id="119" w:author="Hira, Agnes" w:date="2024-12-16T19:08:00Z" w16du:dateUtc="2024-12-17T00:08:00Z"/>
      <w:r>
        <w:fldChar w:fldCharType="separate"/>
      </w:r>
      <w:r w:rsidRPr="0020163E">
        <w:rPr>
          <w:rStyle w:val="Hyperlink"/>
          <w:bCs/>
        </w:rPr>
        <w:t>8.3.10</w:t>
      </w:r>
      <w:r>
        <w:rPr>
          <w:rFonts w:asciiTheme="minorHAnsi" w:eastAsiaTheme="minorEastAsia" w:hAnsiTheme="minorHAnsi" w:cstheme="minorBidi"/>
          <w:color w:val="auto"/>
          <w:kern w:val="2"/>
          <w:sz w:val="24"/>
          <w:szCs w:val="24"/>
          <w14:ligatures w14:val="standardContextual"/>
        </w:rPr>
        <w:tab/>
      </w:r>
      <w:r w:rsidRPr="0020163E">
        <w:rPr>
          <w:rStyle w:val="Hyperlink"/>
        </w:rPr>
        <w:t>Monitoring and Security Information and Event Management (SIEM) Services</w:t>
      </w:r>
      <w:r>
        <w:rPr>
          <w:webHidden/>
        </w:rPr>
        <w:tab/>
      </w:r>
      <w:r>
        <w:rPr>
          <w:webHidden/>
        </w:rPr>
        <w:fldChar w:fldCharType="begin"/>
      </w:r>
      <w:r>
        <w:rPr>
          <w:webHidden/>
        </w:rPr>
        <w:instrText xml:space="preserve"> PAGEREF _Toc169824232 \h </w:instrText>
      </w:r>
      <w:r>
        <w:rPr>
          <w:webHidden/>
        </w:rPr>
      </w:r>
      <w:r>
        <w:rPr>
          <w:webHidden/>
        </w:rPr>
        <w:fldChar w:fldCharType="separate"/>
      </w:r>
      <w:r w:rsidR="00B974F8">
        <w:rPr>
          <w:webHidden/>
        </w:rPr>
        <w:t>68</w:t>
      </w:r>
      <w:r>
        <w:rPr>
          <w:webHidden/>
        </w:rPr>
        <w:fldChar w:fldCharType="end"/>
      </w:r>
      <w:r>
        <w:fldChar w:fldCharType="end"/>
      </w:r>
    </w:p>
    <w:p w14:paraId="2DC8BF35" w14:textId="2853F727"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"_Toc169824233"</w:instrText>
      </w:r>
      <w:ins w:id="120" w:author="Hira, Agnes" w:date="2024-12-16T19:08:00Z" w16du:dateUtc="2024-12-17T00:08:00Z"/>
      <w:r>
        <w:fldChar w:fldCharType="separate"/>
      </w:r>
      <w:r w:rsidRPr="0020163E">
        <w:rPr>
          <w:rStyle w:val="Hyperlink"/>
          <w:bCs/>
        </w:rPr>
        <w:t>8.3.11</w:t>
      </w:r>
      <w:r>
        <w:rPr>
          <w:rFonts w:asciiTheme="minorHAnsi" w:eastAsiaTheme="minorEastAsia" w:hAnsiTheme="minorHAnsi" w:cstheme="minorBidi"/>
          <w:color w:val="auto"/>
          <w:kern w:val="2"/>
          <w:sz w:val="24"/>
          <w:szCs w:val="24"/>
          <w14:ligatures w14:val="standardContextual"/>
        </w:rPr>
        <w:tab/>
      </w:r>
      <w:r w:rsidRPr="0020163E">
        <w:rPr>
          <w:rStyle w:val="Hyperlink"/>
        </w:rPr>
        <w:t>Distributed Denial of Service (DDoS)</w:t>
      </w:r>
      <w:r>
        <w:rPr>
          <w:webHidden/>
        </w:rPr>
        <w:tab/>
      </w:r>
      <w:r>
        <w:rPr>
          <w:webHidden/>
        </w:rPr>
        <w:fldChar w:fldCharType="begin"/>
      </w:r>
      <w:r>
        <w:rPr>
          <w:webHidden/>
        </w:rPr>
        <w:instrText xml:space="preserve"> PAGEREF _Toc169824233 \h </w:instrText>
      </w:r>
      <w:r>
        <w:rPr>
          <w:webHidden/>
        </w:rPr>
      </w:r>
      <w:r>
        <w:rPr>
          <w:webHidden/>
        </w:rPr>
        <w:fldChar w:fldCharType="separate"/>
      </w:r>
      <w:r w:rsidR="00B974F8">
        <w:rPr>
          <w:webHidden/>
        </w:rPr>
        <w:t>68</w:t>
      </w:r>
      <w:r>
        <w:rPr>
          <w:webHidden/>
        </w:rPr>
        <w:fldChar w:fldCharType="end"/>
      </w:r>
      <w:r>
        <w:fldChar w:fldCharType="end"/>
      </w:r>
    </w:p>
    <w:p w14:paraId="095C30F2" w14:textId="58CE6548"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"_Toc169824234"</w:instrText>
      </w:r>
      <w:ins w:id="121" w:author="Hira, Agnes" w:date="2024-12-16T19:08:00Z" w16du:dateUtc="2024-12-17T00:08:00Z"/>
      <w:r>
        <w:fldChar w:fldCharType="separate"/>
      </w:r>
      <w:r w:rsidRPr="0020163E">
        <w:rPr>
          <w:rStyle w:val="Hyperlink"/>
          <w:bCs/>
        </w:rPr>
        <w:t>8.3.12</w:t>
      </w:r>
      <w:r>
        <w:rPr>
          <w:rFonts w:asciiTheme="minorHAnsi" w:eastAsiaTheme="minorEastAsia" w:hAnsiTheme="minorHAnsi" w:cstheme="minorBidi"/>
          <w:color w:val="auto"/>
          <w:kern w:val="2"/>
          <w:sz w:val="24"/>
          <w:szCs w:val="24"/>
          <w14:ligatures w14:val="standardContextual"/>
        </w:rPr>
        <w:tab/>
      </w:r>
      <w:r w:rsidRPr="0020163E">
        <w:rPr>
          <w:rStyle w:val="Hyperlink"/>
        </w:rPr>
        <w:t>CloudFront Maintenance Page Pipeline</w:t>
      </w:r>
      <w:r>
        <w:rPr>
          <w:webHidden/>
        </w:rPr>
        <w:tab/>
      </w:r>
      <w:r>
        <w:rPr>
          <w:webHidden/>
        </w:rPr>
        <w:fldChar w:fldCharType="begin"/>
      </w:r>
      <w:r>
        <w:rPr>
          <w:webHidden/>
        </w:rPr>
        <w:instrText xml:space="preserve"> PAGEREF _Toc169824234 \h </w:instrText>
      </w:r>
      <w:r>
        <w:rPr>
          <w:webHidden/>
        </w:rPr>
      </w:r>
      <w:r>
        <w:rPr>
          <w:webHidden/>
        </w:rPr>
        <w:fldChar w:fldCharType="separate"/>
      </w:r>
      <w:r w:rsidR="00B974F8">
        <w:rPr>
          <w:webHidden/>
        </w:rPr>
        <w:t>69</w:t>
      </w:r>
      <w:r>
        <w:rPr>
          <w:webHidden/>
        </w:rPr>
        <w:fldChar w:fldCharType="end"/>
      </w:r>
      <w:r>
        <w:fldChar w:fldCharType="end"/>
      </w:r>
    </w:p>
    <w:p w14:paraId="30CE5B7A" w14:textId="32E6601A"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"_Toc169824235"</w:instrText>
      </w:r>
      <w:ins w:id="122" w:author="Hira, Agnes" w:date="2024-12-16T19:08:00Z" w16du:dateUtc="2024-12-17T00:08:00Z"/>
      <w:r>
        <w:fldChar w:fldCharType="separate"/>
      </w:r>
      <w:r w:rsidRPr="0020163E">
        <w:rPr>
          <w:rStyle w:val="Hyperlink"/>
        </w:rPr>
        <w:t>8.4</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Middleware VDI Tools</w:t>
      </w:r>
      <w:r>
        <w:rPr>
          <w:webHidden/>
        </w:rPr>
        <w:tab/>
      </w:r>
      <w:r>
        <w:rPr>
          <w:webHidden/>
        </w:rPr>
        <w:fldChar w:fldCharType="begin"/>
      </w:r>
      <w:r>
        <w:rPr>
          <w:webHidden/>
        </w:rPr>
        <w:instrText xml:space="preserve"> PAGEREF _Toc169824235 \h </w:instrText>
      </w:r>
      <w:r>
        <w:rPr>
          <w:webHidden/>
        </w:rPr>
      </w:r>
      <w:r>
        <w:rPr>
          <w:webHidden/>
        </w:rPr>
        <w:fldChar w:fldCharType="separate"/>
      </w:r>
      <w:r w:rsidR="00B974F8">
        <w:rPr>
          <w:webHidden/>
        </w:rPr>
        <w:t>69</w:t>
      </w:r>
      <w:r>
        <w:rPr>
          <w:webHidden/>
        </w:rPr>
        <w:fldChar w:fldCharType="end"/>
      </w:r>
      <w:r>
        <w:fldChar w:fldCharType="end"/>
      </w:r>
    </w:p>
    <w:p w14:paraId="77982D8F" w14:textId="648031D9"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"_Toc169824236"</w:instrText>
      </w:r>
      <w:ins w:id="123" w:author="Hira, Agnes" w:date="2024-12-16T19:08:00Z" w16du:dateUtc="2024-12-17T00:08:00Z"/>
      <w:r>
        <w:fldChar w:fldCharType="separate"/>
      </w:r>
      <w:r w:rsidRPr="0020163E">
        <w:rPr>
          <w:rStyle w:val="Hyperlink"/>
          <w:bCs/>
        </w:rPr>
        <w:t>8.4.1</w:t>
      </w:r>
      <w:r>
        <w:rPr>
          <w:rFonts w:asciiTheme="minorHAnsi" w:eastAsiaTheme="minorEastAsia" w:hAnsiTheme="minorHAnsi" w:cstheme="minorBidi"/>
          <w:color w:val="auto"/>
          <w:kern w:val="2"/>
          <w:sz w:val="24"/>
          <w:szCs w:val="24"/>
          <w14:ligatures w14:val="standardContextual"/>
        </w:rPr>
        <w:tab/>
      </w:r>
      <w:r w:rsidRPr="0020163E">
        <w:rPr>
          <w:rStyle w:val="Hyperlink"/>
        </w:rPr>
        <w:t>Dashboard</w:t>
      </w:r>
      <w:r>
        <w:rPr>
          <w:webHidden/>
        </w:rPr>
        <w:tab/>
      </w:r>
      <w:r>
        <w:rPr>
          <w:webHidden/>
        </w:rPr>
        <w:fldChar w:fldCharType="begin"/>
      </w:r>
      <w:r>
        <w:rPr>
          <w:webHidden/>
        </w:rPr>
        <w:instrText xml:space="preserve"> PAGEREF _Toc169824236 \h </w:instrText>
      </w:r>
      <w:r>
        <w:rPr>
          <w:webHidden/>
        </w:rPr>
      </w:r>
      <w:r>
        <w:rPr>
          <w:webHidden/>
        </w:rPr>
        <w:fldChar w:fldCharType="separate"/>
      </w:r>
      <w:r w:rsidR="00B974F8">
        <w:rPr>
          <w:webHidden/>
        </w:rPr>
        <w:t>73</w:t>
      </w:r>
      <w:r>
        <w:rPr>
          <w:webHidden/>
        </w:rPr>
        <w:fldChar w:fldCharType="end"/>
      </w:r>
      <w:r>
        <w:fldChar w:fldCharType="end"/>
      </w:r>
    </w:p>
    <w:p w14:paraId="2418C9C7" w14:textId="7A46D9B3"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"_Toc169824237"</w:instrText>
      </w:r>
      <w:ins w:id="124"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Background:</w:t>
      </w:r>
      <w:r>
        <w:rPr>
          <w:noProof/>
          <w:webHidden/>
        </w:rPr>
        <w:tab/>
      </w:r>
      <w:r>
        <w:rPr>
          <w:noProof/>
          <w:webHidden/>
        </w:rPr>
        <w:fldChar w:fldCharType="begin"/>
      </w:r>
      <w:r>
        <w:rPr>
          <w:noProof/>
          <w:webHidden/>
        </w:rPr>
        <w:instrText xml:space="preserve"> PAGEREF _Toc169824237 \h </w:instrText>
      </w:r>
      <w:r>
        <w:rPr>
          <w:noProof/>
          <w:webHidden/>
        </w:rPr>
      </w:r>
      <w:r>
        <w:rPr>
          <w:noProof/>
          <w:webHidden/>
        </w:rPr>
        <w:fldChar w:fldCharType="separate"/>
      </w:r>
      <w:r w:rsidR="00B974F8">
        <w:rPr>
          <w:noProof/>
          <w:webHidden/>
        </w:rPr>
        <w:t>73</w:t>
      </w:r>
      <w:r>
        <w:rPr>
          <w:noProof/>
          <w:webHidden/>
        </w:rPr>
        <w:fldChar w:fldCharType="end"/>
      </w:r>
      <w:r>
        <w:rPr>
          <w:noProof/>
        </w:rPr>
        <w:fldChar w:fldCharType="end"/>
      </w:r>
    </w:p>
    <w:p w14:paraId="66019076" w14:textId="7620CFC1"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"_Toc169824238"</w:instrText>
      </w:r>
      <w:ins w:id="125"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Objective:</w:t>
      </w:r>
      <w:r>
        <w:rPr>
          <w:noProof/>
          <w:webHidden/>
        </w:rPr>
        <w:tab/>
      </w:r>
      <w:r>
        <w:rPr>
          <w:noProof/>
          <w:webHidden/>
        </w:rPr>
        <w:fldChar w:fldCharType="begin"/>
      </w:r>
      <w:r>
        <w:rPr>
          <w:noProof/>
          <w:webHidden/>
        </w:rPr>
        <w:instrText xml:space="preserve"> PAGEREF _Toc169824238 \h </w:instrText>
      </w:r>
      <w:r>
        <w:rPr>
          <w:noProof/>
          <w:webHidden/>
        </w:rPr>
      </w:r>
      <w:r>
        <w:rPr>
          <w:noProof/>
          <w:webHidden/>
        </w:rPr>
        <w:fldChar w:fldCharType="separate"/>
      </w:r>
      <w:r w:rsidR="00B974F8">
        <w:rPr>
          <w:noProof/>
          <w:webHidden/>
        </w:rPr>
        <w:t>74</w:t>
      </w:r>
      <w:r>
        <w:rPr>
          <w:noProof/>
          <w:webHidden/>
        </w:rPr>
        <w:fldChar w:fldCharType="end"/>
      </w:r>
      <w:r>
        <w:rPr>
          <w:noProof/>
        </w:rPr>
        <w:fldChar w:fldCharType="end"/>
      </w:r>
    </w:p>
    <w:p w14:paraId="650FEF68" w14:textId="1FC8973F"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"_Toc169824239"</w:instrText>
      </w:r>
      <w:ins w:id="126"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High Level Components</w:t>
      </w:r>
      <w:r>
        <w:rPr>
          <w:noProof/>
          <w:webHidden/>
        </w:rPr>
        <w:tab/>
      </w:r>
      <w:r>
        <w:rPr>
          <w:noProof/>
          <w:webHidden/>
        </w:rPr>
        <w:fldChar w:fldCharType="begin"/>
      </w:r>
      <w:r>
        <w:rPr>
          <w:noProof/>
          <w:webHidden/>
        </w:rPr>
        <w:instrText xml:space="preserve"> PAGEREF _Toc169824239 \h </w:instrText>
      </w:r>
      <w:r>
        <w:rPr>
          <w:noProof/>
          <w:webHidden/>
        </w:rPr>
      </w:r>
      <w:r>
        <w:rPr>
          <w:noProof/>
          <w:webHidden/>
        </w:rPr>
        <w:fldChar w:fldCharType="separate"/>
      </w:r>
      <w:r w:rsidR="00B974F8">
        <w:rPr>
          <w:noProof/>
          <w:webHidden/>
        </w:rPr>
        <w:t>74</w:t>
      </w:r>
      <w:r>
        <w:rPr>
          <w:noProof/>
          <w:webHidden/>
        </w:rPr>
        <w:fldChar w:fldCharType="end"/>
      </w:r>
      <w:r>
        <w:rPr>
          <w:noProof/>
        </w:rPr>
        <w:fldChar w:fldCharType="end"/>
      </w:r>
    </w:p>
    <w:p w14:paraId="2F60623E" w14:textId="05928875"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"_Toc169824240"</w:instrText>
      </w:r>
      <w:ins w:id="127"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8.4.1.4</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Security</w:t>
      </w:r>
      <w:r>
        <w:rPr>
          <w:noProof/>
          <w:webHidden/>
        </w:rPr>
        <w:tab/>
      </w:r>
      <w:r>
        <w:rPr>
          <w:noProof/>
          <w:webHidden/>
        </w:rPr>
        <w:fldChar w:fldCharType="begin"/>
      </w:r>
      <w:r>
        <w:rPr>
          <w:noProof/>
          <w:webHidden/>
        </w:rPr>
        <w:instrText xml:space="preserve"> PAGEREF _Toc169824240 \h </w:instrText>
      </w:r>
      <w:r>
        <w:rPr>
          <w:noProof/>
          <w:webHidden/>
        </w:rPr>
      </w:r>
      <w:r>
        <w:rPr>
          <w:noProof/>
          <w:webHidden/>
        </w:rPr>
        <w:fldChar w:fldCharType="separate"/>
      </w:r>
      <w:r w:rsidR="00B974F8">
        <w:rPr>
          <w:noProof/>
          <w:webHidden/>
        </w:rPr>
        <w:t>75</w:t>
      </w:r>
      <w:r>
        <w:rPr>
          <w:noProof/>
          <w:webHidden/>
        </w:rPr>
        <w:fldChar w:fldCharType="end"/>
      </w:r>
      <w:r>
        <w:rPr>
          <w:noProof/>
        </w:rPr>
        <w:fldChar w:fldCharType="end"/>
      </w:r>
    </w:p>
    <w:p w14:paraId="1FA5A8DC" w14:textId="16AC9550"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"_Toc169824241"</w:instrText>
      </w:r>
      <w:ins w:id="128"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8.4.1.5</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Network Layer Connectivity</w:t>
      </w:r>
      <w:r>
        <w:rPr>
          <w:noProof/>
          <w:webHidden/>
        </w:rPr>
        <w:tab/>
      </w:r>
      <w:r>
        <w:rPr>
          <w:noProof/>
          <w:webHidden/>
        </w:rPr>
        <w:fldChar w:fldCharType="begin"/>
      </w:r>
      <w:r>
        <w:rPr>
          <w:noProof/>
          <w:webHidden/>
        </w:rPr>
        <w:instrText xml:space="preserve"> PAGEREF _Toc169824241 \h </w:instrText>
      </w:r>
      <w:r>
        <w:rPr>
          <w:noProof/>
          <w:webHidden/>
        </w:rPr>
      </w:r>
      <w:r>
        <w:rPr>
          <w:noProof/>
          <w:webHidden/>
        </w:rPr>
        <w:fldChar w:fldCharType="separate"/>
      </w:r>
      <w:r w:rsidR="00B974F8">
        <w:rPr>
          <w:noProof/>
          <w:webHidden/>
        </w:rPr>
        <w:t>76</w:t>
      </w:r>
      <w:r>
        <w:rPr>
          <w:noProof/>
          <w:webHidden/>
        </w:rPr>
        <w:fldChar w:fldCharType="end"/>
      </w:r>
      <w:r>
        <w:rPr>
          <w:noProof/>
        </w:rPr>
        <w:fldChar w:fldCharType="end"/>
      </w:r>
    </w:p>
    <w:p w14:paraId="314BCC93" w14:textId="1E584191"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"_Toc169824242"</w:instrText>
      </w:r>
      <w:ins w:id="129"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8.4.1.6</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Authentication</w:t>
      </w:r>
      <w:r>
        <w:rPr>
          <w:noProof/>
          <w:webHidden/>
        </w:rPr>
        <w:tab/>
      </w:r>
      <w:r>
        <w:rPr>
          <w:noProof/>
          <w:webHidden/>
        </w:rPr>
        <w:fldChar w:fldCharType="begin"/>
      </w:r>
      <w:r>
        <w:rPr>
          <w:noProof/>
          <w:webHidden/>
        </w:rPr>
        <w:instrText xml:space="preserve"> PAGEREF _Toc169824242 \h </w:instrText>
      </w:r>
      <w:r>
        <w:rPr>
          <w:noProof/>
          <w:webHidden/>
        </w:rPr>
      </w:r>
      <w:r>
        <w:rPr>
          <w:noProof/>
          <w:webHidden/>
        </w:rPr>
        <w:fldChar w:fldCharType="separate"/>
      </w:r>
      <w:r w:rsidR="00B974F8">
        <w:rPr>
          <w:noProof/>
          <w:webHidden/>
        </w:rPr>
        <w:t>77</w:t>
      </w:r>
      <w:r>
        <w:rPr>
          <w:noProof/>
          <w:webHidden/>
        </w:rPr>
        <w:fldChar w:fldCharType="end"/>
      </w:r>
      <w:r>
        <w:rPr>
          <w:noProof/>
        </w:rPr>
        <w:fldChar w:fldCharType="end"/>
      </w:r>
    </w:p>
    <w:p w14:paraId="43F3F646" w14:textId="500E1B32"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"_Toc169824243"</w:instrText>
      </w:r>
      <w:ins w:id="130"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8.4.1.7</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Authorization</w:t>
      </w:r>
      <w:r>
        <w:rPr>
          <w:noProof/>
          <w:webHidden/>
        </w:rPr>
        <w:tab/>
      </w:r>
      <w:r>
        <w:rPr>
          <w:noProof/>
          <w:webHidden/>
        </w:rPr>
        <w:fldChar w:fldCharType="begin"/>
      </w:r>
      <w:r>
        <w:rPr>
          <w:noProof/>
          <w:webHidden/>
        </w:rPr>
        <w:instrText xml:space="preserve"> PAGEREF _Toc169824243 \h </w:instrText>
      </w:r>
      <w:r>
        <w:rPr>
          <w:noProof/>
          <w:webHidden/>
        </w:rPr>
      </w:r>
      <w:r>
        <w:rPr>
          <w:noProof/>
          <w:webHidden/>
        </w:rPr>
        <w:fldChar w:fldCharType="separate"/>
      </w:r>
      <w:r w:rsidR="00B974F8">
        <w:rPr>
          <w:noProof/>
          <w:webHidden/>
        </w:rPr>
        <w:t>77</w:t>
      </w:r>
      <w:r>
        <w:rPr>
          <w:noProof/>
          <w:webHidden/>
        </w:rPr>
        <w:fldChar w:fldCharType="end"/>
      </w:r>
      <w:r>
        <w:rPr>
          <w:noProof/>
        </w:rPr>
        <w:fldChar w:fldCharType="end"/>
      </w:r>
    </w:p>
    <w:p w14:paraId="013BB13A" w14:textId="34372D89"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"_Toc169824244"</w:instrText>
      </w:r>
      <w:ins w:id="131"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8.4.1.8</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Database Authentication and Access</w:t>
      </w:r>
      <w:r>
        <w:rPr>
          <w:noProof/>
          <w:webHidden/>
        </w:rPr>
        <w:tab/>
      </w:r>
      <w:r>
        <w:rPr>
          <w:noProof/>
          <w:webHidden/>
        </w:rPr>
        <w:fldChar w:fldCharType="begin"/>
      </w:r>
      <w:r>
        <w:rPr>
          <w:noProof/>
          <w:webHidden/>
        </w:rPr>
        <w:instrText xml:space="preserve"> PAGEREF _Toc169824244 \h </w:instrText>
      </w:r>
      <w:r>
        <w:rPr>
          <w:noProof/>
          <w:webHidden/>
        </w:rPr>
      </w:r>
      <w:r>
        <w:rPr>
          <w:noProof/>
          <w:webHidden/>
        </w:rPr>
        <w:fldChar w:fldCharType="separate"/>
      </w:r>
      <w:r w:rsidR="00B974F8">
        <w:rPr>
          <w:noProof/>
          <w:webHidden/>
        </w:rPr>
        <w:t>78</w:t>
      </w:r>
      <w:r>
        <w:rPr>
          <w:noProof/>
          <w:webHidden/>
        </w:rPr>
        <w:fldChar w:fldCharType="end"/>
      </w:r>
      <w:r>
        <w:rPr>
          <w:noProof/>
        </w:rPr>
        <w:fldChar w:fldCharType="end"/>
      </w:r>
    </w:p>
    <w:p w14:paraId="6A0AB0B8" w14:textId="47D603CC"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"_Toc169824245"</w:instrText>
      </w:r>
      <w:ins w:id="132"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8.4.1.9</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Encryption</w:t>
      </w:r>
      <w:r>
        <w:rPr>
          <w:noProof/>
          <w:webHidden/>
        </w:rPr>
        <w:tab/>
      </w:r>
      <w:r>
        <w:rPr>
          <w:noProof/>
          <w:webHidden/>
        </w:rPr>
        <w:fldChar w:fldCharType="begin"/>
      </w:r>
      <w:r>
        <w:rPr>
          <w:noProof/>
          <w:webHidden/>
        </w:rPr>
        <w:instrText xml:space="preserve"> PAGEREF _Toc169824245 \h </w:instrText>
      </w:r>
      <w:r>
        <w:rPr>
          <w:noProof/>
          <w:webHidden/>
        </w:rPr>
      </w:r>
      <w:r>
        <w:rPr>
          <w:noProof/>
          <w:webHidden/>
        </w:rPr>
        <w:fldChar w:fldCharType="separate"/>
      </w:r>
      <w:r w:rsidR="00B974F8">
        <w:rPr>
          <w:noProof/>
          <w:webHidden/>
        </w:rPr>
        <w:t>79</w:t>
      </w:r>
      <w:r>
        <w:rPr>
          <w:noProof/>
          <w:webHidden/>
        </w:rPr>
        <w:fldChar w:fldCharType="end"/>
      </w:r>
      <w:r>
        <w:rPr>
          <w:noProof/>
        </w:rPr>
        <w:fldChar w:fldCharType="end"/>
      </w:r>
    </w:p>
    <w:p w14:paraId="372A7AF5" w14:textId="14457E38"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"_Toc169824246"</w:instrText>
      </w:r>
      <w:ins w:id="133"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8.4.1.10</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Database Connection – Encryption In-Flight</w:t>
      </w:r>
      <w:r>
        <w:rPr>
          <w:noProof/>
          <w:webHidden/>
        </w:rPr>
        <w:tab/>
      </w:r>
      <w:r>
        <w:rPr>
          <w:noProof/>
          <w:webHidden/>
        </w:rPr>
        <w:fldChar w:fldCharType="begin"/>
      </w:r>
      <w:r>
        <w:rPr>
          <w:noProof/>
          <w:webHidden/>
        </w:rPr>
        <w:instrText xml:space="preserve"> PAGEREF _Toc169824246 \h </w:instrText>
      </w:r>
      <w:r>
        <w:rPr>
          <w:noProof/>
          <w:webHidden/>
        </w:rPr>
      </w:r>
      <w:r>
        <w:rPr>
          <w:noProof/>
          <w:webHidden/>
        </w:rPr>
        <w:fldChar w:fldCharType="separate"/>
      </w:r>
      <w:r w:rsidR="00B974F8">
        <w:rPr>
          <w:noProof/>
          <w:webHidden/>
        </w:rPr>
        <w:t>79</w:t>
      </w:r>
      <w:r>
        <w:rPr>
          <w:noProof/>
          <w:webHidden/>
        </w:rPr>
        <w:fldChar w:fldCharType="end"/>
      </w:r>
      <w:r>
        <w:rPr>
          <w:noProof/>
        </w:rPr>
        <w:fldChar w:fldCharType="end"/>
      </w:r>
    </w:p>
    <w:p w14:paraId="73BBCE76" w14:textId="131FBF90"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"_Toc169824247"</w:instrText>
      </w:r>
      <w:ins w:id="134"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8.4.1.11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QuickSight WebApp – Encryption In-Flight</w:t>
      </w:r>
      <w:r>
        <w:rPr>
          <w:noProof/>
          <w:webHidden/>
        </w:rPr>
        <w:tab/>
      </w:r>
      <w:r>
        <w:rPr>
          <w:noProof/>
          <w:webHidden/>
        </w:rPr>
        <w:fldChar w:fldCharType="begin"/>
      </w:r>
      <w:r>
        <w:rPr>
          <w:noProof/>
          <w:webHidden/>
        </w:rPr>
        <w:instrText xml:space="preserve"> PAGEREF _Toc169824247 \h </w:instrText>
      </w:r>
      <w:r>
        <w:rPr>
          <w:noProof/>
          <w:webHidden/>
        </w:rPr>
      </w:r>
      <w:r>
        <w:rPr>
          <w:noProof/>
          <w:webHidden/>
        </w:rPr>
        <w:fldChar w:fldCharType="separate"/>
      </w:r>
      <w:r w:rsidR="00B974F8">
        <w:rPr>
          <w:noProof/>
          <w:webHidden/>
        </w:rPr>
        <w:t>79</w:t>
      </w:r>
      <w:r>
        <w:rPr>
          <w:noProof/>
          <w:webHidden/>
        </w:rPr>
        <w:fldChar w:fldCharType="end"/>
      </w:r>
      <w:r>
        <w:rPr>
          <w:noProof/>
        </w:rPr>
        <w:fldChar w:fldCharType="end"/>
      </w:r>
    </w:p>
    <w:p w14:paraId="06EC6D52" w14:textId="350493CC"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"_Toc169824248"</w:instrText>
      </w:r>
      <w:ins w:id="135"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8.4.1.12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QuickSight SPICE – Encryption at-rest</w:t>
      </w:r>
      <w:r>
        <w:rPr>
          <w:noProof/>
          <w:webHidden/>
        </w:rPr>
        <w:tab/>
      </w:r>
      <w:r>
        <w:rPr>
          <w:noProof/>
          <w:webHidden/>
        </w:rPr>
        <w:fldChar w:fldCharType="begin"/>
      </w:r>
      <w:r>
        <w:rPr>
          <w:noProof/>
          <w:webHidden/>
        </w:rPr>
        <w:instrText xml:space="preserve"> PAGEREF _Toc169824248 \h </w:instrText>
      </w:r>
      <w:r>
        <w:rPr>
          <w:noProof/>
          <w:webHidden/>
        </w:rPr>
      </w:r>
      <w:r>
        <w:rPr>
          <w:noProof/>
          <w:webHidden/>
        </w:rPr>
        <w:fldChar w:fldCharType="separate"/>
      </w:r>
      <w:r w:rsidR="00B974F8">
        <w:rPr>
          <w:noProof/>
          <w:webHidden/>
        </w:rPr>
        <w:t>79</w:t>
      </w:r>
      <w:r>
        <w:rPr>
          <w:noProof/>
          <w:webHidden/>
        </w:rPr>
        <w:fldChar w:fldCharType="end"/>
      </w:r>
      <w:r>
        <w:rPr>
          <w:noProof/>
        </w:rPr>
        <w:fldChar w:fldCharType="end"/>
      </w:r>
    </w:p>
    <w:p w14:paraId="372A9E5C" w14:textId="760D7F4D"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"_Toc169824249"</w:instrText>
      </w:r>
      <w:ins w:id="136"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8.4.1.13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FEDRAMP Status</w:t>
      </w:r>
      <w:r>
        <w:rPr>
          <w:noProof/>
          <w:webHidden/>
        </w:rPr>
        <w:tab/>
      </w:r>
      <w:r>
        <w:rPr>
          <w:noProof/>
          <w:webHidden/>
        </w:rPr>
        <w:fldChar w:fldCharType="begin"/>
      </w:r>
      <w:r>
        <w:rPr>
          <w:noProof/>
          <w:webHidden/>
        </w:rPr>
        <w:instrText xml:space="preserve"> PAGEREF _Toc169824249 \h </w:instrText>
      </w:r>
      <w:r>
        <w:rPr>
          <w:noProof/>
          <w:webHidden/>
        </w:rPr>
      </w:r>
      <w:r>
        <w:rPr>
          <w:noProof/>
          <w:webHidden/>
        </w:rPr>
        <w:fldChar w:fldCharType="separate"/>
      </w:r>
      <w:r w:rsidR="00B974F8">
        <w:rPr>
          <w:noProof/>
          <w:webHidden/>
        </w:rPr>
        <w:t>79</w:t>
      </w:r>
      <w:r>
        <w:rPr>
          <w:noProof/>
          <w:webHidden/>
        </w:rPr>
        <w:fldChar w:fldCharType="end"/>
      </w:r>
      <w:r>
        <w:rPr>
          <w:noProof/>
        </w:rPr>
        <w:fldChar w:fldCharType="end"/>
      </w:r>
    </w:p>
    <w:p w14:paraId="7909F268" w14:textId="48503670"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"_Toc169824250"</w:instrText>
      </w:r>
      <w:ins w:id="137"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8.4.1.14</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LOGGING</w:t>
      </w:r>
      <w:r>
        <w:rPr>
          <w:noProof/>
          <w:webHidden/>
        </w:rPr>
        <w:tab/>
      </w:r>
      <w:r>
        <w:rPr>
          <w:noProof/>
          <w:webHidden/>
        </w:rPr>
        <w:fldChar w:fldCharType="begin"/>
      </w:r>
      <w:r>
        <w:rPr>
          <w:noProof/>
          <w:webHidden/>
        </w:rPr>
        <w:instrText xml:space="preserve"> PAGEREF _Toc169824250 \h </w:instrText>
      </w:r>
      <w:r>
        <w:rPr>
          <w:noProof/>
          <w:webHidden/>
        </w:rPr>
      </w:r>
      <w:r>
        <w:rPr>
          <w:noProof/>
          <w:webHidden/>
        </w:rPr>
        <w:fldChar w:fldCharType="separate"/>
      </w:r>
      <w:r w:rsidR="00B974F8">
        <w:rPr>
          <w:noProof/>
          <w:webHidden/>
        </w:rPr>
        <w:t>79</w:t>
      </w:r>
      <w:r>
        <w:rPr>
          <w:noProof/>
          <w:webHidden/>
        </w:rPr>
        <w:fldChar w:fldCharType="end"/>
      </w:r>
      <w:r>
        <w:rPr>
          <w:noProof/>
        </w:rPr>
        <w:fldChar w:fldCharType="end"/>
      </w:r>
    </w:p>
    <w:p w14:paraId="0DA56876" w14:textId="0011BFFE"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"_Toc169824251"</w:instrText>
      </w:r>
      <w:ins w:id="138"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8.4.1.15</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Monitoring</w:t>
      </w:r>
      <w:r>
        <w:rPr>
          <w:noProof/>
          <w:webHidden/>
        </w:rPr>
        <w:tab/>
      </w:r>
      <w:r>
        <w:rPr>
          <w:noProof/>
          <w:webHidden/>
        </w:rPr>
        <w:fldChar w:fldCharType="begin"/>
      </w:r>
      <w:r>
        <w:rPr>
          <w:noProof/>
          <w:webHidden/>
        </w:rPr>
        <w:instrText xml:space="preserve"> PAGEREF _Toc169824251 \h </w:instrText>
      </w:r>
      <w:r>
        <w:rPr>
          <w:noProof/>
          <w:webHidden/>
        </w:rPr>
      </w:r>
      <w:r>
        <w:rPr>
          <w:noProof/>
          <w:webHidden/>
        </w:rPr>
        <w:fldChar w:fldCharType="separate"/>
      </w:r>
      <w:r w:rsidR="00B974F8">
        <w:rPr>
          <w:noProof/>
          <w:webHidden/>
        </w:rPr>
        <w:t>79</w:t>
      </w:r>
      <w:r>
        <w:rPr>
          <w:noProof/>
          <w:webHidden/>
        </w:rPr>
        <w:fldChar w:fldCharType="end"/>
      </w:r>
      <w:r>
        <w:rPr>
          <w:noProof/>
        </w:rPr>
        <w:fldChar w:fldCharType="end"/>
      </w:r>
    </w:p>
    <w:p w14:paraId="1DA520E8" w14:textId="47DA132D"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"_Toc169824252"</w:instrText>
      </w:r>
      <w:ins w:id="139" w:author="Hira, Agnes" w:date="2024-12-16T19:08:00Z" w16du:dateUtc="2024-12-17T00:08:00Z"/>
      <w:r>
        <w:fldChar w:fldCharType="separate"/>
      </w:r>
      <w:r w:rsidRPr="0020163E">
        <w:rPr>
          <w:rStyle w:val="Hyperlink"/>
        </w:rPr>
        <w:t>9</w:t>
      </w:r>
      <w:r>
        <w:rPr>
          <w:rFonts w:asciiTheme="minorHAnsi" w:eastAsiaTheme="minorEastAsia" w:hAnsiTheme="minorHAnsi" w:cstheme="minorBidi"/>
          <w:b w:val="0"/>
          <w:caps w:val="0"/>
          <w:color w:val="auto"/>
          <w:kern w:val="2"/>
          <w:szCs w:val="24"/>
          <w14:ligatures w14:val="standardContextual"/>
        </w:rPr>
        <w:tab/>
      </w:r>
      <w:r w:rsidRPr="0020163E">
        <w:rPr>
          <w:rStyle w:val="Hyperlink"/>
        </w:rPr>
        <w:t>DATABASE (PERSISTENT) LAYER</w:t>
      </w:r>
      <w:r>
        <w:rPr>
          <w:webHidden/>
        </w:rPr>
        <w:tab/>
      </w:r>
      <w:r>
        <w:rPr>
          <w:webHidden/>
        </w:rPr>
        <w:fldChar w:fldCharType="begin"/>
      </w:r>
      <w:r>
        <w:rPr>
          <w:webHidden/>
        </w:rPr>
        <w:instrText xml:space="preserve"> PAGEREF _Toc169824252 \h </w:instrText>
      </w:r>
      <w:r>
        <w:rPr>
          <w:webHidden/>
        </w:rPr>
      </w:r>
      <w:r>
        <w:rPr>
          <w:webHidden/>
        </w:rPr>
        <w:fldChar w:fldCharType="separate"/>
      </w:r>
      <w:r w:rsidR="00B974F8">
        <w:rPr>
          <w:webHidden/>
        </w:rPr>
        <w:t>79</w:t>
      </w:r>
      <w:r>
        <w:rPr>
          <w:webHidden/>
        </w:rPr>
        <w:fldChar w:fldCharType="end"/>
      </w:r>
      <w:r>
        <w:fldChar w:fldCharType="end"/>
      </w:r>
    </w:p>
    <w:p w14:paraId="62EC13EF" w14:textId="73BB6446"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"_Toc169824253"</w:instrText>
      </w:r>
      <w:ins w:id="140" w:author="Hira, Agnes" w:date="2024-12-16T19:08:00Z" w16du:dateUtc="2024-12-17T00:08:00Z"/>
      <w:r>
        <w:fldChar w:fldCharType="separate"/>
      </w:r>
      <w:r w:rsidRPr="0020163E">
        <w:rPr>
          <w:rStyle w:val="Hyperlink"/>
        </w:rPr>
        <w:t>9.1</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Relational Database Service for Oracle</w:t>
      </w:r>
      <w:r>
        <w:rPr>
          <w:webHidden/>
        </w:rPr>
        <w:tab/>
      </w:r>
      <w:r>
        <w:rPr>
          <w:webHidden/>
        </w:rPr>
        <w:fldChar w:fldCharType="begin"/>
      </w:r>
      <w:r>
        <w:rPr>
          <w:webHidden/>
        </w:rPr>
        <w:instrText xml:space="preserve"> PAGEREF _Toc169824253 \h </w:instrText>
      </w:r>
      <w:r>
        <w:rPr>
          <w:webHidden/>
        </w:rPr>
      </w:r>
      <w:r>
        <w:rPr>
          <w:webHidden/>
        </w:rPr>
        <w:fldChar w:fldCharType="separate"/>
      </w:r>
      <w:r w:rsidR="00B974F8">
        <w:rPr>
          <w:webHidden/>
        </w:rPr>
        <w:t>79</w:t>
      </w:r>
      <w:r>
        <w:rPr>
          <w:webHidden/>
        </w:rPr>
        <w:fldChar w:fldCharType="end"/>
      </w:r>
      <w:r>
        <w:fldChar w:fldCharType="end"/>
      </w:r>
    </w:p>
    <w:p w14:paraId="15C5A5BF" w14:textId="73240CE3"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"_Toc169824254"</w:instrText>
      </w:r>
      <w:ins w:id="141" w:author="Hira, Agnes" w:date="2024-12-16T19:08:00Z" w16du:dateUtc="2024-12-17T00:08:00Z"/>
      <w:r>
        <w:fldChar w:fldCharType="separate"/>
      </w:r>
      <w:r w:rsidRPr="0020163E">
        <w:rPr>
          <w:rStyle w:val="Hyperlink"/>
        </w:rPr>
        <w:t>9.2</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Data Model</w:t>
      </w:r>
      <w:r>
        <w:rPr>
          <w:webHidden/>
        </w:rPr>
        <w:tab/>
      </w:r>
      <w:r>
        <w:rPr>
          <w:webHidden/>
        </w:rPr>
        <w:fldChar w:fldCharType="begin"/>
      </w:r>
      <w:r>
        <w:rPr>
          <w:webHidden/>
        </w:rPr>
        <w:instrText xml:space="preserve"> PAGEREF _Toc169824254 \h </w:instrText>
      </w:r>
      <w:r>
        <w:rPr>
          <w:webHidden/>
        </w:rPr>
      </w:r>
      <w:r>
        <w:rPr>
          <w:webHidden/>
        </w:rPr>
        <w:fldChar w:fldCharType="separate"/>
      </w:r>
      <w:r w:rsidR="00B974F8">
        <w:rPr>
          <w:webHidden/>
        </w:rPr>
        <w:t>80</w:t>
      </w:r>
      <w:r>
        <w:rPr>
          <w:webHidden/>
        </w:rPr>
        <w:fldChar w:fldCharType="end"/>
      </w:r>
      <w:r>
        <w:fldChar w:fldCharType="end"/>
      </w:r>
    </w:p>
    <w:p w14:paraId="5A7455C5" w14:textId="5659C7B9"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"_Toc169824255"</w:instrText>
      </w:r>
      <w:ins w:id="142" w:author="Hira, Agnes" w:date="2024-12-16T19:08:00Z" w16du:dateUtc="2024-12-17T00:08:00Z"/>
      <w:r>
        <w:fldChar w:fldCharType="separate"/>
      </w:r>
      <w:r w:rsidRPr="0020163E">
        <w:rPr>
          <w:rStyle w:val="Hyperlink"/>
        </w:rPr>
        <w:t>9.3</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FTI Data Flow</w:t>
      </w:r>
      <w:r>
        <w:rPr>
          <w:webHidden/>
        </w:rPr>
        <w:tab/>
      </w:r>
      <w:r>
        <w:rPr>
          <w:webHidden/>
        </w:rPr>
        <w:fldChar w:fldCharType="begin"/>
      </w:r>
      <w:r>
        <w:rPr>
          <w:webHidden/>
        </w:rPr>
        <w:instrText xml:space="preserve"> PAGEREF _Toc169824255 \h </w:instrText>
      </w:r>
      <w:r>
        <w:rPr>
          <w:webHidden/>
        </w:rPr>
      </w:r>
      <w:r>
        <w:rPr>
          <w:webHidden/>
        </w:rPr>
        <w:fldChar w:fldCharType="separate"/>
      </w:r>
      <w:r w:rsidR="00B974F8">
        <w:rPr>
          <w:webHidden/>
        </w:rPr>
        <w:t>80</w:t>
      </w:r>
      <w:r>
        <w:rPr>
          <w:webHidden/>
        </w:rPr>
        <w:fldChar w:fldCharType="end"/>
      </w:r>
      <w:r>
        <w:fldChar w:fldCharType="end"/>
      </w:r>
    </w:p>
    <w:p w14:paraId="3C0B480C" w14:textId="42B197F9"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"_Toc169824256"</w:instrText>
      </w:r>
      <w:ins w:id="143" w:author="Hira, Agnes" w:date="2024-12-16T19:08:00Z" w16du:dateUtc="2024-12-17T00:08:00Z"/>
      <w:r>
        <w:fldChar w:fldCharType="separate"/>
      </w:r>
      <w:r w:rsidRPr="0020163E">
        <w:rPr>
          <w:rStyle w:val="Hyperlink"/>
        </w:rPr>
        <w:t>9.4</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Data Security</w:t>
      </w:r>
      <w:r>
        <w:rPr>
          <w:webHidden/>
        </w:rPr>
        <w:tab/>
      </w:r>
      <w:r>
        <w:rPr>
          <w:webHidden/>
        </w:rPr>
        <w:fldChar w:fldCharType="begin"/>
      </w:r>
      <w:r>
        <w:rPr>
          <w:webHidden/>
        </w:rPr>
        <w:instrText xml:space="preserve"> PAGEREF _Toc169824256 \h </w:instrText>
      </w:r>
      <w:r>
        <w:rPr>
          <w:webHidden/>
        </w:rPr>
      </w:r>
      <w:r>
        <w:rPr>
          <w:webHidden/>
        </w:rPr>
        <w:fldChar w:fldCharType="separate"/>
      </w:r>
      <w:r w:rsidR="00B974F8">
        <w:rPr>
          <w:webHidden/>
        </w:rPr>
        <w:t>80</w:t>
      </w:r>
      <w:r>
        <w:rPr>
          <w:webHidden/>
        </w:rPr>
        <w:fldChar w:fldCharType="end"/>
      </w:r>
      <w:r>
        <w:fldChar w:fldCharType="end"/>
      </w:r>
    </w:p>
    <w:p w14:paraId="17D7DA44" w14:textId="15A8C311"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"_Toc169824257"</w:instrText>
      </w:r>
      <w:ins w:id="144" w:author="Hira, Agnes" w:date="2024-12-16T19:08:00Z" w16du:dateUtc="2024-12-17T00:08:00Z"/>
      <w:r>
        <w:fldChar w:fldCharType="separate"/>
      </w:r>
      <w:r w:rsidRPr="0020163E">
        <w:rPr>
          <w:rStyle w:val="Hyperlink"/>
          <w:bCs/>
        </w:rPr>
        <w:t>9.4.1</w:t>
      </w:r>
      <w:r>
        <w:rPr>
          <w:rFonts w:asciiTheme="minorHAnsi" w:eastAsiaTheme="minorEastAsia" w:hAnsiTheme="minorHAnsi" w:cstheme="minorBidi"/>
          <w:color w:val="auto"/>
          <w:kern w:val="2"/>
          <w:sz w:val="24"/>
          <w:szCs w:val="24"/>
          <w14:ligatures w14:val="standardContextual"/>
        </w:rPr>
        <w:tab/>
      </w:r>
      <w:r w:rsidRPr="0020163E">
        <w:rPr>
          <w:rStyle w:val="Hyperlink"/>
        </w:rPr>
        <w:t>Access Restrictions</w:t>
      </w:r>
      <w:r>
        <w:rPr>
          <w:webHidden/>
        </w:rPr>
        <w:tab/>
      </w:r>
      <w:r>
        <w:rPr>
          <w:webHidden/>
        </w:rPr>
        <w:fldChar w:fldCharType="begin"/>
      </w:r>
      <w:r>
        <w:rPr>
          <w:webHidden/>
        </w:rPr>
        <w:instrText xml:space="preserve"> PAGEREF _Toc169824257 \h </w:instrText>
      </w:r>
      <w:r>
        <w:rPr>
          <w:webHidden/>
        </w:rPr>
      </w:r>
      <w:r>
        <w:rPr>
          <w:webHidden/>
        </w:rPr>
        <w:fldChar w:fldCharType="separate"/>
      </w:r>
      <w:r w:rsidR="00B974F8">
        <w:rPr>
          <w:webHidden/>
        </w:rPr>
        <w:t>80</w:t>
      </w:r>
      <w:r>
        <w:rPr>
          <w:webHidden/>
        </w:rPr>
        <w:fldChar w:fldCharType="end"/>
      </w:r>
      <w:r>
        <w:fldChar w:fldCharType="end"/>
      </w:r>
    </w:p>
    <w:p w14:paraId="4EDD1761" w14:textId="6E1E4BB7"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"_Toc169824258"</w:instrText>
      </w:r>
      <w:ins w:id="145"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9.4.1.1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Operating System</w:t>
      </w:r>
      <w:r>
        <w:rPr>
          <w:noProof/>
          <w:webHidden/>
        </w:rPr>
        <w:tab/>
      </w:r>
      <w:r>
        <w:rPr>
          <w:noProof/>
          <w:webHidden/>
        </w:rPr>
        <w:fldChar w:fldCharType="begin"/>
      </w:r>
      <w:r>
        <w:rPr>
          <w:noProof/>
          <w:webHidden/>
        </w:rPr>
        <w:instrText xml:space="preserve"> PAGEREF _Toc169824258 \h </w:instrText>
      </w:r>
      <w:r>
        <w:rPr>
          <w:noProof/>
          <w:webHidden/>
        </w:rPr>
      </w:r>
      <w:r>
        <w:rPr>
          <w:noProof/>
          <w:webHidden/>
        </w:rPr>
        <w:fldChar w:fldCharType="separate"/>
      </w:r>
      <w:r w:rsidR="00B974F8">
        <w:rPr>
          <w:noProof/>
          <w:webHidden/>
        </w:rPr>
        <w:t>80</w:t>
      </w:r>
      <w:r>
        <w:rPr>
          <w:noProof/>
          <w:webHidden/>
        </w:rPr>
        <w:fldChar w:fldCharType="end"/>
      </w:r>
      <w:r>
        <w:rPr>
          <w:noProof/>
        </w:rPr>
        <w:fldChar w:fldCharType="end"/>
      </w:r>
    </w:p>
    <w:p w14:paraId="12D6B251" w14:textId="3AAE3988" w:rsidR="007F0104" w:rsidRDefault="007F0104">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"_Toc169824259"</w:instrText>
      </w:r>
      <w:ins w:id="146"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9.4.1.2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Database</w:t>
      </w:r>
      <w:r>
        <w:rPr>
          <w:noProof/>
          <w:webHidden/>
        </w:rPr>
        <w:tab/>
      </w:r>
      <w:r>
        <w:rPr>
          <w:noProof/>
          <w:webHidden/>
        </w:rPr>
        <w:fldChar w:fldCharType="begin"/>
      </w:r>
      <w:r>
        <w:rPr>
          <w:noProof/>
          <w:webHidden/>
        </w:rPr>
        <w:instrText xml:space="preserve"> PAGEREF _Toc169824259 \h </w:instrText>
      </w:r>
      <w:r>
        <w:rPr>
          <w:noProof/>
          <w:webHidden/>
        </w:rPr>
      </w:r>
      <w:r>
        <w:rPr>
          <w:noProof/>
          <w:webHidden/>
        </w:rPr>
        <w:fldChar w:fldCharType="separate"/>
      </w:r>
      <w:r w:rsidR="00B974F8">
        <w:rPr>
          <w:noProof/>
          <w:webHidden/>
        </w:rPr>
        <w:t>81</w:t>
      </w:r>
      <w:r>
        <w:rPr>
          <w:noProof/>
          <w:webHidden/>
        </w:rPr>
        <w:fldChar w:fldCharType="end"/>
      </w:r>
      <w:r>
        <w:rPr>
          <w:noProof/>
        </w:rPr>
        <w:fldChar w:fldCharType="end"/>
      </w:r>
    </w:p>
    <w:p w14:paraId="51838B3E" w14:textId="23326B4D"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"_Toc169824264"</w:instrText>
      </w:r>
      <w:ins w:id="147" w:author="Hira, Agnes" w:date="2024-12-16T19:08:00Z" w16du:dateUtc="2024-12-17T00:08:00Z"/>
      <w:r>
        <w:fldChar w:fldCharType="separate"/>
      </w:r>
      <w:r w:rsidRPr="0020163E">
        <w:rPr>
          <w:rStyle w:val="Hyperlink"/>
        </w:rPr>
        <w:t>10</w:t>
      </w:r>
      <w:r>
        <w:rPr>
          <w:rFonts w:asciiTheme="minorHAnsi" w:eastAsiaTheme="minorEastAsia" w:hAnsiTheme="minorHAnsi" w:cstheme="minorBidi"/>
          <w:b w:val="0"/>
          <w:caps w:val="0"/>
          <w:color w:val="auto"/>
          <w:kern w:val="2"/>
          <w:szCs w:val="24"/>
          <w14:ligatures w14:val="standardContextual"/>
        </w:rPr>
        <w:tab/>
      </w:r>
      <w:r w:rsidRPr="0020163E">
        <w:rPr>
          <w:rStyle w:val="Hyperlink"/>
        </w:rPr>
        <w:t>APPLICATION/SERVICE LAYER</w:t>
      </w:r>
      <w:r>
        <w:rPr>
          <w:webHidden/>
        </w:rPr>
        <w:tab/>
      </w:r>
      <w:r>
        <w:rPr>
          <w:webHidden/>
        </w:rPr>
        <w:fldChar w:fldCharType="begin"/>
      </w:r>
      <w:r>
        <w:rPr>
          <w:webHidden/>
        </w:rPr>
        <w:instrText xml:space="preserve"> PAGEREF _Toc169824264 \h </w:instrText>
      </w:r>
      <w:r>
        <w:rPr>
          <w:webHidden/>
        </w:rPr>
      </w:r>
      <w:r>
        <w:rPr>
          <w:webHidden/>
        </w:rPr>
        <w:fldChar w:fldCharType="separate"/>
      </w:r>
      <w:r w:rsidR="00B974F8">
        <w:rPr>
          <w:webHidden/>
        </w:rPr>
        <w:t>82</w:t>
      </w:r>
      <w:r>
        <w:rPr>
          <w:webHidden/>
        </w:rPr>
        <w:fldChar w:fldCharType="end"/>
      </w:r>
      <w:r>
        <w:fldChar w:fldCharType="end"/>
      </w:r>
    </w:p>
    <w:p w14:paraId="3E819DBE" w14:textId="7C3B942F"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"_Toc169824265"</w:instrText>
      </w:r>
      <w:ins w:id="148" w:author="Hira, Agnes" w:date="2024-12-16T19:08:00Z" w16du:dateUtc="2024-12-17T00:08:00Z"/>
      <w:r>
        <w:fldChar w:fldCharType="separate"/>
      </w:r>
      <w:r w:rsidRPr="0020163E">
        <w:rPr>
          <w:rStyle w:val="Hyperlink"/>
        </w:rPr>
        <w:t>10.1</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Application Systems Design</w:t>
      </w:r>
      <w:r>
        <w:rPr>
          <w:webHidden/>
        </w:rPr>
        <w:tab/>
      </w:r>
      <w:r>
        <w:rPr>
          <w:webHidden/>
        </w:rPr>
        <w:fldChar w:fldCharType="begin"/>
      </w:r>
      <w:r>
        <w:rPr>
          <w:webHidden/>
        </w:rPr>
        <w:instrText xml:space="preserve"> PAGEREF _Toc169824265 \h </w:instrText>
      </w:r>
      <w:r>
        <w:rPr>
          <w:webHidden/>
        </w:rPr>
      </w:r>
      <w:r>
        <w:rPr>
          <w:webHidden/>
        </w:rPr>
        <w:fldChar w:fldCharType="separate"/>
      </w:r>
      <w:r w:rsidR="00B974F8">
        <w:rPr>
          <w:webHidden/>
        </w:rPr>
        <w:t>82</w:t>
      </w:r>
      <w:r>
        <w:rPr>
          <w:webHidden/>
        </w:rPr>
        <w:fldChar w:fldCharType="end"/>
      </w:r>
      <w:r>
        <w:fldChar w:fldCharType="end"/>
      </w:r>
    </w:p>
    <w:p w14:paraId="0D8D6229" w14:textId="47139B8B"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"_Toc169824266"</w:instrText>
      </w:r>
      <w:ins w:id="149" w:author="Hira, Agnes" w:date="2024-12-16T19:08:00Z" w16du:dateUtc="2024-12-17T00:08:00Z"/>
      <w:r>
        <w:fldChar w:fldCharType="separate"/>
      </w:r>
      <w:r w:rsidRPr="0020163E">
        <w:rPr>
          <w:rStyle w:val="Hyperlink"/>
          <w:bCs/>
        </w:rPr>
        <w:t>10.1.1</w:t>
      </w:r>
      <w:r>
        <w:rPr>
          <w:rFonts w:asciiTheme="minorHAnsi" w:eastAsiaTheme="minorEastAsia" w:hAnsiTheme="minorHAnsi" w:cstheme="minorBidi"/>
          <w:color w:val="auto"/>
          <w:kern w:val="2"/>
          <w:sz w:val="24"/>
          <w:szCs w:val="24"/>
          <w14:ligatures w14:val="standardContextual"/>
        </w:rPr>
        <w:tab/>
      </w:r>
      <w:r w:rsidRPr="0020163E">
        <w:rPr>
          <w:rStyle w:val="Hyperlink"/>
        </w:rPr>
        <w:t>Individual Portal</w:t>
      </w:r>
      <w:r>
        <w:rPr>
          <w:webHidden/>
        </w:rPr>
        <w:tab/>
      </w:r>
      <w:r>
        <w:rPr>
          <w:webHidden/>
        </w:rPr>
        <w:fldChar w:fldCharType="begin"/>
      </w:r>
      <w:r>
        <w:rPr>
          <w:webHidden/>
        </w:rPr>
        <w:instrText xml:space="preserve"> PAGEREF _Toc169824266 \h </w:instrText>
      </w:r>
      <w:r>
        <w:rPr>
          <w:webHidden/>
        </w:rPr>
      </w:r>
      <w:r>
        <w:rPr>
          <w:webHidden/>
        </w:rPr>
        <w:fldChar w:fldCharType="separate"/>
      </w:r>
      <w:r w:rsidR="00B974F8">
        <w:rPr>
          <w:webHidden/>
        </w:rPr>
        <w:t>82</w:t>
      </w:r>
      <w:r>
        <w:rPr>
          <w:webHidden/>
        </w:rPr>
        <w:fldChar w:fldCharType="end"/>
      </w:r>
      <w:r>
        <w:fldChar w:fldCharType="end"/>
      </w:r>
    </w:p>
    <w:p w14:paraId="03FB7419" w14:textId="556597D9"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"_Toc169824267"</w:instrText>
      </w:r>
      <w:ins w:id="150" w:author="Hira, Agnes" w:date="2024-12-16T19:08:00Z" w16du:dateUtc="2024-12-17T00:08:00Z"/>
      <w:r>
        <w:fldChar w:fldCharType="separate"/>
      </w:r>
      <w:r w:rsidRPr="0020163E">
        <w:rPr>
          <w:rStyle w:val="Hyperlink"/>
          <w:bCs/>
        </w:rPr>
        <w:t>10.1.2</w:t>
      </w:r>
      <w:r>
        <w:rPr>
          <w:rFonts w:asciiTheme="minorHAnsi" w:eastAsiaTheme="minorEastAsia" w:hAnsiTheme="minorHAnsi" w:cstheme="minorBidi"/>
          <w:color w:val="auto"/>
          <w:kern w:val="2"/>
          <w:sz w:val="24"/>
          <w:szCs w:val="24"/>
          <w14:ligatures w14:val="standardContextual"/>
        </w:rPr>
        <w:tab/>
      </w:r>
      <w:r w:rsidRPr="0020163E">
        <w:rPr>
          <w:rStyle w:val="Hyperlink"/>
        </w:rPr>
        <w:t>Agent Portal</w:t>
      </w:r>
      <w:r>
        <w:rPr>
          <w:webHidden/>
        </w:rPr>
        <w:tab/>
      </w:r>
      <w:r>
        <w:rPr>
          <w:webHidden/>
        </w:rPr>
        <w:fldChar w:fldCharType="begin"/>
      </w:r>
      <w:r>
        <w:rPr>
          <w:webHidden/>
        </w:rPr>
        <w:instrText xml:space="preserve"> PAGEREF _Toc169824267 \h </w:instrText>
      </w:r>
      <w:r>
        <w:rPr>
          <w:webHidden/>
        </w:rPr>
      </w:r>
      <w:r>
        <w:rPr>
          <w:webHidden/>
        </w:rPr>
        <w:fldChar w:fldCharType="separate"/>
      </w:r>
      <w:r w:rsidR="00B974F8">
        <w:rPr>
          <w:webHidden/>
        </w:rPr>
        <w:t>82</w:t>
      </w:r>
      <w:r>
        <w:rPr>
          <w:webHidden/>
        </w:rPr>
        <w:fldChar w:fldCharType="end"/>
      </w:r>
      <w:r>
        <w:fldChar w:fldCharType="end"/>
      </w:r>
    </w:p>
    <w:p w14:paraId="60A19535" w14:textId="2629F8D9"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"_Toc169824268"</w:instrText>
      </w:r>
      <w:ins w:id="151" w:author="Hira, Agnes" w:date="2024-12-16T19:08:00Z" w16du:dateUtc="2024-12-17T00:08:00Z"/>
      <w:r>
        <w:fldChar w:fldCharType="separate"/>
      </w:r>
      <w:r w:rsidRPr="0020163E">
        <w:rPr>
          <w:rStyle w:val="Hyperlink"/>
          <w:bCs/>
        </w:rPr>
        <w:t>10.1.3</w:t>
      </w:r>
      <w:r>
        <w:rPr>
          <w:rFonts w:asciiTheme="minorHAnsi" w:eastAsiaTheme="minorEastAsia" w:hAnsiTheme="minorHAnsi" w:cstheme="minorBidi"/>
          <w:color w:val="auto"/>
          <w:kern w:val="2"/>
          <w:sz w:val="24"/>
          <w:szCs w:val="24"/>
          <w14:ligatures w14:val="standardContextual"/>
        </w:rPr>
        <w:tab/>
      </w:r>
      <w:r w:rsidRPr="0020163E">
        <w:rPr>
          <w:rStyle w:val="Hyperlink"/>
        </w:rPr>
        <w:t>Assister Portal</w:t>
      </w:r>
      <w:r>
        <w:rPr>
          <w:webHidden/>
        </w:rPr>
        <w:tab/>
      </w:r>
      <w:r>
        <w:rPr>
          <w:webHidden/>
        </w:rPr>
        <w:fldChar w:fldCharType="begin"/>
      </w:r>
      <w:r>
        <w:rPr>
          <w:webHidden/>
        </w:rPr>
        <w:instrText xml:space="preserve"> PAGEREF _Toc169824268 \h </w:instrText>
      </w:r>
      <w:r>
        <w:rPr>
          <w:webHidden/>
        </w:rPr>
      </w:r>
      <w:r>
        <w:rPr>
          <w:webHidden/>
        </w:rPr>
        <w:fldChar w:fldCharType="separate"/>
      </w:r>
      <w:r w:rsidR="00B974F8">
        <w:rPr>
          <w:webHidden/>
        </w:rPr>
        <w:t>82</w:t>
      </w:r>
      <w:r>
        <w:rPr>
          <w:webHidden/>
        </w:rPr>
        <w:fldChar w:fldCharType="end"/>
      </w:r>
      <w:r>
        <w:fldChar w:fldCharType="end"/>
      </w:r>
    </w:p>
    <w:p w14:paraId="31E5FFF3" w14:textId="149C7F90"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"_Toc169824269"</w:instrText>
      </w:r>
      <w:ins w:id="152"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10.1.3.1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Loading Assisters</w:t>
      </w:r>
      <w:r>
        <w:rPr>
          <w:noProof/>
          <w:webHidden/>
        </w:rPr>
        <w:tab/>
      </w:r>
      <w:r>
        <w:rPr>
          <w:noProof/>
          <w:webHidden/>
        </w:rPr>
        <w:fldChar w:fldCharType="begin"/>
      </w:r>
      <w:r>
        <w:rPr>
          <w:noProof/>
          <w:webHidden/>
        </w:rPr>
        <w:instrText xml:space="preserve"> PAGEREF _Toc169824269 \h </w:instrText>
      </w:r>
      <w:r>
        <w:rPr>
          <w:noProof/>
          <w:webHidden/>
        </w:rPr>
      </w:r>
      <w:r>
        <w:rPr>
          <w:noProof/>
          <w:webHidden/>
        </w:rPr>
        <w:fldChar w:fldCharType="separate"/>
      </w:r>
      <w:r w:rsidR="00B974F8">
        <w:rPr>
          <w:noProof/>
          <w:webHidden/>
        </w:rPr>
        <w:t>82</w:t>
      </w:r>
      <w:r>
        <w:rPr>
          <w:noProof/>
          <w:webHidden/>
        </w:rPr>
        <w:fldChar w:fldCharType="end"/>
      </w:r>
      <w:r>
        <w:rPr>
          <w:noProof/>
        </w:rPr>
        <w:fldChar w:fldCharType="end"/>
      </w:r>
    </w:p>
    <w:p w14:paraId="5F98E41E" w14:textId="14A40BAB"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"_Toc169824270"</w:instrText>
      </w:r>
      <w:ins w:id="153"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10.1.3.2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Creating/Updating Member Applications</w:t>
      </w:r>
      <w:r>
        <w:rPr>
          <w:noProof/>
          <w:webHidden/>
        </w:rPr>
        <w:tab/>
      </w:r>
      <w:r>
        <w:rPr>
          <w:noProof/>
          <w:webHidden/>
        </w:rPr>
        <w:fldChar w:fldCharType="begin"/>
      </w:r>
      <w:r>
        <w:rPr>
          <w:noProof/>
          <w:webHidden/>
        </w:rPr>
        <w:instrText xml:space="preserve"> PAGEREF _Toc169824270 \h </w:instrText>
      </w:r>
      <w:r>
        <w:rPr>
          <w:noProof/>
          <w:webHidden/>
        </w:rPr>
      </w:r>
      <w:r>
        <w:rPr>
          <w:noProof/>
          <w:webHidden/>
        </w:rPr>
        <w:fldChar w:fldCharType="separate"/>
      </w:r>
      <w:r w:rsidR="00B974F8">
        <w:rPr>
          <w:noProof/>
          <w:webHidden/>
        </w:rPr>
        <w:t>83</w:t>
      </w:r>
      <w:r>
        <w:rPr>
          <w:noProof/>
          <w:webHidden/>
        </w:rPr>
        <w:fldChar w:fldCharType="end"/>
      </w:r>
      <w:r>
        <w:rPr>
          <w:noProof/>
        </w:rPr>
        <w:fldChar w:fldCharType="end"/>
      </w:r>
    </w:p>
    <w:p w14:paraId="077440BF" w14:textId="0EB78F15"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"_Toc169824271"</w:instrText>
      </w:r>
      <w:ins w:id="154"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10.1.3.3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Managing Members</w:t>
      </w:r>
      <w:r>
        <w:rPr>
          <w:noProof/>
          <w:webHidden/>
        </w:rPr>
        <w:tab/>
      </w:r>
      <w:r>
        <w:rPr>
          <w:noProof/>
          <w:webHidden/>
        </w:rPr>
        <w:fldChar w:fldCharType="begin"/>
      </w:r>
      <w:r>
        <w:rPr>
          <w:noProof/>
          <w:webHidden/>
        </w:rPr>
        <w:instrText xml:space="preserve"> PAGEREF _Toc169824271 \h </w:instrText>
      </w:r>
      <w:r>
        <w:rPr>
          <w:noProof/>
          <w:webHidden/>
        </w:rPr>
      </w:r>
      <w:r>
        <w:rPr>
          <w:noProof/>
          <w:webHidden/>
        </w:rPr>
        <w:fldChar w:fldCharType="separate"/>
      </w:r>
      <w:r w:rsidR="00B974F8">
        <w:rPr>
          <w:noProof/>
          <w:webHidden/>
        </w:rPr>
        <w:t>83</w:t>
      </w:r>
      <w:r>
        <w:rPr>
          <w:noProof/>
          <w:webHidden/>
        </w:rPr>
        <w:fldChar w:fldCharType="end"/>
      </w:r>
      <w:r>
        <w:rPr>
          <w:noProof/>
        </w:rPr>
        <w:fldChar w:fldCharType="end"/>
      </w:r>
    </w:p>
    <w:p w14:paraId="11E49DCE" w14:textId="7B796D40"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"_Toc169824272"</w:instrText>
      </w:r>
      <w:ins w:id="155"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10.1.3.4</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Managing Assisters</w:t>
      </w:r>
      <w:r>
        <w:rPr>
          <w:noProof/>
          <w:webHidden/>
        </w:rPr>
        <w:tab/>
      </w:r>
      <w:r>
        <w:rPr>
          <w:noProof/>
          <w:webHidden/>
        </w:rPr>
        <w:fldChar w:fldCharType="begin"/>
      </w:r>
      <w:r>
        <w:rPr>
          <w:noProof/>
          <w:webHidden/>
        </w:rPr>
        <w:instrText xml:space="preserve"> PAGEREF _Toc169824272 \h </w:instrText>
      </w:r>
      <w:r>
        <w:rPr>
          <w:noProof/>
          <w:webHidden/>
        </w:rPr>
      </w:r>
      <w:r>
        <w:rPr>
          <w:noProof/>
          <w:webHidden/>
        </w:rPr>
        <w:fldChar w:fldCharType="separate"/>
      </w:r>
      <w:r w:rsidR="00B974F8">
        <w:rPr>
          <w:noProof/>
          <w:webHidden/>
        </w:rPr>
        <w:t>83</w:t>
      </w:r>
      <w:r>
        <w:rPr>
          <w:noProof/>
          <w:webHidden/>
        </w:rPr>
        <w:fldChar w:fldCharType="end"/>
      </w:r>
      <w:r>
        <w:rPr>
          <w:noProof/>
        </w:rPr>
        <w:fldChar w:fldCharType="end"/>
      </w:r>
    </w:p>
    <w:p w14:paraId="0A86A714" w14:textId="2F965B9C"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"_Toc169824273"</w:instrText>
      </w:r>
      <w:ins w:id="156" w:author="Hira, Agnes" w:date="2024-12-16T19:08:00Z" w16du:dateUtc="2024-12-17T00:08:00Z"/>
      <w:r>
        <w:fldChar w:fldCharType="separate"/>
      </w:r>
      <w:r w:rsidRPr="0020163E">
        <w:rPr>
          <w:rStyle w:val="Hyperlink"/>
          <w:bCs/>
        </w:rPr>
        <w:t>10.1.4</w:t>
      </w:r>
      <w:r>
        <w:rPr>
          <w:rFonts w:asciiTheme="minorHAnsi" w:eastAsiaTheme="minorEastAsia" w:hAnsiTheme="minorHAnsi" w:cstheme="minorBidi"/>
          <w:color w:val="auto"/>
          <w:kern w:val="2"/>
          <w:sz w:val="24"/>
          <w:szCs w:val="24"/>
          <w14:ligatures w14:val="standardContextual"/>
        </w:rPr>
        <w:tab/>
      </w:r>
      <w:r w:rsidRPr="0020163E">
        <w:rPr>
          <w:rStyle w:val="Hyperlink"/>
        </w:rPr>
        <w:t>Multi Language Support</w:t>
      </w:r>
      <w:r>
        <w:rPr>
          <w:webHidden/>
        </w:rPr>
        <w:tab/>
      </w:r>
      <w:r>
        <w:rPr>
          <w:webHidden/>
        </w:rPr>
        <w:fldChar w:fldCharType="begin"/>
      </w:r>
      <w:r>
        <w:rPr>
          <w:webHidden/>
        </w:rPr>
        <w:instrText xml:space="preserve"> PAGEREF _Toc169824273 \h </w:instrText>
      </w:r>
      <w:r>
        <w:rPr>
          <w:webHidden/>
        </w:rPr>
      </w:r>
      <w:r>
        <w:rPr>
          <w:webHidden/>
        </w:rPr>
        <w:fldChar w:fldCharType="separate"/>
      </w:r>
      <w:r w:rsidR="00B974F8">
        <w:rPr>
          <w:webHidden/>
        </w:rPr>
        <w:t>83</w:t>
      </w:r>
      <w:r>
        <w:rPr>
          <w:webHidden/>
        </w:rPr>
        <w:fldChar w:fldCharType="end"/>
      </w:r>
      <w:r>
        <w:fldChar w:fldCharType="end"/>
      </w:r>
    </w:p>
    <w:p w14:paraId="6AC4696E" w14:textId="533804BE"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"_Toc169824274"</w:instrText>
      </w:r>
      <w:ins w:id="157" w:author="Hira, Agnes" w:date="2024-12-16T19:08:00Z" w16du:dateUtc="2024-12-17T00:08:00Z"/>
      <w:r>
        <w:fldChar w:fldCharType="separate"/>
      </w:r>
      <w:r w:rsidRPr="0020163E">
        <w:rPr>
          <w:rStyle w:val="Hyperlink"/>
          <w:bCs/>
        </w:rPr>
        <w:t>10.1.5</w:t>
      </w:r>
      <w:r>
        <w:rPr>
          <w:rFonts w:asciiTheme="minorHAnsi" w:eastAsiaTheme="minorEastAsia" w:hAnsiTheme="minorHAnsi" w:cstheme="minorBidi"/>
          <w:color w:val="auto"/>
          <w:kern w:val="2"/>
          <w:sz w:val="24"/>
          <w:szCs w:val="24"/>
          <w14:ligatures w14:val="standardContextual"/>
        </w:rPr>
        <w:tab/>
      </w:r>
      <w:r w:rsidRPr="0020163E">
        <w:rPr>
          <w:rStyle w:val="Hyperlink"/>
        </w:rPr>
        <w:t>Exchange Qualified Plan Loading</w:t>
      </w:r>
      <w:r>
        <w:rPr>
          <w:webHidden/>
        </w:rPr>
        <w:tab/>
      </w:r>
      <w:r>
        <w:rPr>
          <w:webHidden/>
        </w:rPr>
        <w:fldChar w:fldCharType="begin"/>
      </w:r>
      <w:r>
        <w:rPr>
          <w:webHidden/>
        </w:rPr>
        <w:instrText xml:space="preserve"> PAGEREF _Toc169824274 \h </w:instrText>
      </w:r>
      <w:r>
        <w:rPr>
          <w:webHidden/>
        </w:rPr>
      </w:r>
      <w:r>
        <w:rPr>
          <w:webHidden/>
        </w:rPr>
        <w:fldChar w:fldCharType="separate"/>
      </w:r>
      <w:r w:rsidR="00B974F8">
        <w:rPr>
          <w:webHidden/>
        </w:rPr>
        <w:t>83</w:t>
      </w:r>
      <w:r>
        <w:rPr>
          <w:webHidden/>
        </w:rPr>
        <w:fldChar w:fldCharType="end"/>
      </w:r>
      <w:r>
        <w:fldChar w:fldCharType="end"/>
      </w:r>
    </w:p>
    <w:p w14:paraId="0C0D7F86" w14:textId="709F4FAF"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"_Toc169824275"</w:instrText>
      </w:r>
      <w:ins w:id="158" w:author="Hira, Agnes" w:date="2024-12-16T19:08:00Z" w16du:dateUtc="2024-12-17T00:08:00Z"/>
      <w:r>
        <w:fldChar w:fldCharType="separate"/>
      </w:r>
      <w:r w:rsidRPr="0020163E">
        <w:rPr>
          <w:rStyle w:val="Hyperlink"/>
          <w:bCs/>
        </w:rPr>
        <w:t>10.1.6</w:t>
      </w:r>
      <w:r>
        <w:rPr>
          <w:rFonts w:asciiTheme="minorHAnsi" w:eastAsiaTheme="minorEastAsia" w:hAnsiTheme="minorHAnsi" w:cstheme="minorBidi"/>
          <w:color w:val="auto"/>
          <w:kern w:val="2"/>
          <w:sz w:val="24"/>
          <w:szCs w:val="24"/>
          <w14:ligatures w14:val="standardContextual"/>
        </w:rPr>
        <w:tab/>
      </w:r>
      <w:r w:rsidRPr="0020163E">
        <w:rPr>
          <w:rStyle w:val="Hyperlink"/>
        </w:rPr>
        <w:t>Application Interface and Roles</w:t>
      </w:r>
      <w:r>
        <w:rPr>
          <w:webHidden/>
        </w:rPr>
        <w:tab/>
      </w:r>
      <w:r>
        <w:rPr>
          <w:webHidden/>
        </w:rPr>
        <w:fldChar w:fldCharType="begin"/>
      </w:r>
      <w:r>
        <w:rPr>
          <w:webHidden/>
        </w:rPr>
        <w:instrText xml:space="preserve"> PAGEREF _Toc169824275 \h </w:instrText>
      </w:r>
      <w:r>
        <w:rPr>
          <w:webHidden/>
        </w:rPr>
      </w:r>
      <w:r>
        <w:rPr>
          <w:webHidden/>
        </w:rPr>
        <w:fldChar w:fldCharType="separate"/>
      </w:r>
      <w:r w:rsidR="00B974F8">
        <w:rPr>
          <w:webHidden/>
        </w:rPr>
        <w:t>84</w:t>
      </w:r>
      <w:r>
        <w:rPr>
          <w:webHidden/>
        </w:rPr>
        <w:fldChar w:fldCharType="end"/>
      </w:r>
      <w:r>
        <w:fldChar w:fldCharType="end"/>
      </w:r>
    </w:p>
    <w:p w14:paraId="7CE1F3FE" w14:textId="7AE44095"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"_Toc169824276"</w:instrText>
      </w:r>
      <w:ins w:id="159" w:author="Hira, Agnes" w:date="2024-12-16T19:08:00Z" w16du:dateUtc="2024-12-17T00:08:00Z"/>
      <w:r>
        <w:fldChar w:fldCharType="separate"/>
      </w:r>
      <w:r w:rsidRPr="0020163E">
        <w:rPr>
          <w:rStyle w:val="Hyperlink"/>
          <w:bCs/>
        </w:rPr>
        <w:t>10.1.7</w:t>
      </w:r>
      <w:r>
        <w:rPr>
          <w:rFonts w:asciiTheme="minorHAnsi" w:eastAsiaTheme="minorEastAsia" w:hAnsiTheme="minorHAnsi" w:cstheme="minorBidi"/>
          <w:color w:val="auto"/>
          <w:kern w:val="2"/>
          <w:sz w:val="24"/>
          <w:szCs w:val="24"/>
          <w14:ligatures w14:val="standardContextual"/>
        </w:rPr>
        <w:tab/>
      </w:r>
      <w:r w:rsidRPr="0020163E">
        <w:rPr>
          <w:rStyle w:val="Hyperlink"/>
        </w:rPr>
        <w:t>Audit Logging</w:t>
      </w:r>
      <w:r>
        <w:rPr>
          <w:webHidden/>
        </w:rPr>
        <w:tab/>
      </w:r>
      <w:r>
        <w:rPr>
          <w:webHidden/>
        </w:rPr>
        <w:fldChar w:fldCharType="begin"/>
      </w:r>
      <w:r>
        <w:rPr>
          <w:webHidden/>
        </w:rPr>
        <w:instrText xml:space="preserve"> PAGEREF _Toc169824276 \h </w:instrText>
      </w:r>
      <w:r>
        <w:rPr>
          <w:webHidden/>
        </w:rPr>
      </w:r>
      <w:r>
        <w:rPr>
          <w:webHidden/>
        </w:rPr>
        <w:fldChar w:fldCharType="separate"/>
      </w:r>
      <w:r w:rsidR="00B974F8">
        <w:rPr>
          <w:webHidden/>
        </w:rPr>
        <w:t>85</w:t>
      </w:r>
      <w:r>
        <w:rPr>
          <w:webHidden/>
        </w:rPr>
        <w:fldChar w:fldCharType="end"/>
      </w:r>
      <w:r>
        <w:fldChar w:fldCharType="end"/>
      </w:r>
    </w:p>
    <w:p w14:paraId="035A5FF2" w14:textId="5C44ABBC"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"_Toc169824277"</w:instrText>
      </w:r>
      <w:ins w:id="160"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10.1.7.1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Agent/Assister Portal Logging</w:t>
      </w:r>
      <w:r>
        <w:rPr>
          <w:noProof/>
          <w:webHidden/>
        </w:rPr>
        <w:tab/>
      </w:r>
      <w:r>
        <w:rPr>
          <w:noProof/>
          <w:webHidden/>
        </w:rPr>
        <w:fldChar w:fldCharType="begin"/>
      </w:r>
      <w:r>
        <w:rPr>
          <w:noProof/>
          <w:webHidden/>
        </w:rPr>
        <w:instrText xml:space="preserve"> PAGEREF _Toc169824277 \h </w:instrText>
      </w:r>
      <w:r>
        <w:rPr>
          <w:noProof/>
          <w:webHidden/>
        </w:rPr>
      </w:r>
      <w:r>
        <w:rPr>
          <w:noProof/>
          <w:webHidden/>
        </w:rPr>
        <w:fldChar w:fldCharType="separate"/>
      </w:r>
      <w:r w:rsidR="00B974F8">
        <w:rPr>
          <w:noProof/>
          <w:webHidden/>
        </w:rPr>
        <w:t>85</w:t>
      </w:r>
      <w:r>
        <w:rPr>
          <w:noProof/>
          <w:webHidden/>
        </w:rPr>
        <w:fldChar w:fldCharType="end"/>
      </w:r>
      <w:r>
        <w:rPr>
          <w:noProof/>
        </w:rPr>
        <w:fldChar w:fldCharType="end"/>
      </w:r>
    </w:p>
    <w:p w14:paraId="3D1F8661" w14:textId="04394E1E"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"_Toc169824278"</w:instrText>
      </w:r>
      <w:ins w:id="161" w:author="Hira, Agnes" w:date="2024-12-16T19:08:00Z" w16du:dateUtc="2024-12-17T00:08:00Z"/>
      <w:r>
        <w:fldChar w:fldCharType="separate"/>
      </w:r>
      <w:r w:rsidRPr="0020163E">
        <w:rPr>
          <w:rStyle w:val="Hyperlink"/>
          <w:bCs/>
        </w:rPr>
        <w:t>10.1.8</w:t>
      </w:r>
      <w:r>
        <w:rPr>
          <w:rFonts w:asciiTheme="minorHAnsi" w:eastAsiaTheme="minorEastAsia" w:hAnsiTheme="minorHAnsi" w:cstheme="minorBidi"/>
          <w:color w:val="auto"/>
          <w:kern w:val="2"/>
          <w:sz w:val="24"/>
          <w:szCs w:val="24"/>
          <w14:ligatures w14:val="standardContextual"/>
        </w:rPr>
        <w:tab/>
      </w:r>
      <w:r w:rsidRPr="0020163E">
        <w:rPr>
          <w:rStyle w:val="Hyperlink"/>
        </w:rPr>
        <w:t>Application Usage Analysis</w:t>
      </w:r>
      <w:r>
        <w:rPr>
          <w:webHidden/>
        </w:rPr>
        <w:tab/>
      </w:r>
      <w:r>
        <w:rPr>
          <w:webHidden/>
        </w:rPr>
        <w:fldChar w:fldCharType="begin"/>
      </w:r>
      <w:r>
        <w:rPr>
          <w:webHidden/>
        </w:rPr>
        <w:instrText xml:space="preserve"> PAGEREF _Toc169824278 \h </w:instrText>
      </w:r>
      <w:r>
        <w:rPr>
          <w:webHidden/>
        </w:rPr>
      </w:r>
      <w:r>
        <w:rPr>
          <w:webHidden/>
        </w:rPr>
        <w:fldChar w:fldCharType="separate"/>
      </w:r>
      <w:r w:rsidR="00B974F8">
        <w:rPr>
          <w:webHidden/>
        </w:rPr>
        <w:t>86</w:t>
      </w:r>
      <w:r>
        <w:rPr>
          <w:webHidden/>
        </w:rPr>
        <w:fldChar w:fldCharType="end"/>
      </w:r>
      <w:r>
        <w:fldChar w:fldCharType="end"/>
      </w:r>
    </w:p>
    <w:p w14:paraId="7D730B4E" w14:textId="2A3F16E5"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"_Toc169824279"</w:instrText>
      </w:r>
      <w:ins w:id="162" w:author="Hira, Agnes" w:date="2024-12-16T19:08:00Z" w16du:dateUtc="2024-12-17T00:08:00Z"/>
      <w:r>
        <w:fldChar w:fldCharType="separate"/>
      </w:r>
      <w:r w:rsidRPr="0020163E">
        <w:rPr>
          <w:rStyle w:val="Hyperlink"/>
        </w:rPr>
        <w:t>10.2</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Application Data Design</w:t>
      </w:r>
      <w:r>
        <w:rPr>
          <w:webHidden/>
        </w:rPr>
        <w:tab/>
      </w:r>
      <w:r>
        <w:rPr>
          <w:webHidden/>
        </w:rPr>
        <w:fldChar w:fldCharType="begin"/>
      </w:r>
      <w:r>
        <w:rPr>
          <w:webHidden/>
        </w:rPr>
        <w:instrText xml:space="preserve"> PAGEREF _Toc169824279 \h </w:instrText>
      </w:r>
      <w:r>
        <w:rPr>
          <w:webHidden/>
        </w:rPr>
      </w:r>
      <w:r>
        <w:rPr>
          <w:webHidden/>
        </w:rPr>
        <w:fldChar w:fldCharType="separate"/>
      </w:r>
      <w:r w:rsidR="00B974F8">
        <w:rPr>
          <w:webHidden/>
        </w:rPr>
        <w:t>86</w:t>
      </w:r>
      <w:r>
        <w:rPr>
          <w:webHidden/>
        </w:rPr>
        <w:fldChar w:fldCharType="end"/>
      </w:r>
      <w:r>
        <w:fldChar w:fldCharType="end"/>
      </w:r>
    </w:p>
    <w:p w14:paraId="4185A7E5" w14:textId="1E2CB7BF"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"_Toc169824280"</w:instrText>
      </w:r>
      <w:ins w:id="163" w:author="Hira, Agnes" w:date="2024-12-16T19:08:00Z" w16du:dateUtc="2024-12-17T00:08:00Z"/>
      <w:r>
        <w:fldChar w:fldCharType="separate"/>
      </w:r>
      <w:r w:rsidRPr="0020163E">
        <w:rPr>
          <w:rStyle w:val="Hyperlink"/>
        </w:rPr>
        <w:t>10.3</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Application Security Design</w:t>
      </w:r>
      <w:r>
        <w:rPr>
          <w:webHidden/>
        </w:rPr>
        <w:tab/>
      </w:r>
      <w:r>
        <w:rPr>
          <w:webHidden/>
        </w:rPr>
        <w:fldChar w:fldCharType="begin"/>
      </w:r>
      <w:r>
        <w:rPr>
          <w:webHidden/>
        </w:rPr>
        <w:instrText xml:space="preserve"> PAGEREF _Toc169824280 \h </w:instrText>
      </w:r>
      <w:r>
        <w:rPr>
          <w:webHidden/>
        </w:rPr>
      </w:r>
      <w:r>
        <w:rPr>
          <w:webHidden/>
        </w:rPr>
        <w:fldChar w:fldCharType="separate"/>
      </w:r>
      <w:r w:rsidR="00B974F8">
        <w:rPr>
          <w:webHidden/>
        </w:rPr>
        <w:t>87</w:t>
      </w:r>
      <w:r>
        <w:rPr>
          <w:webHidden/>
        </w:rPr>
        <w:fldChar w:fldCharType="end"/>
      </w:r>
      <w:r>
        <w:fldChar w:fldCharType="end"/>
      </w:r>
    </w:p>
    <w:p w14:paraId="3F86E012" w14:textId="6A04A272"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"_Toc169824281"</w:instrText>
      </w:r>
      <w:ins w:id="164" w:author="Hira, Agnes" w:date="2024-12-16T19:08:00Z" w16du:dateUtc="2024-12-17T00:08:00Z"/>
      <w:r>
        <w:fldChar w:fldCharType="separate"/>
      </w:r>
      <w:r w:rsidRPr="0020163E">
        <w:rPr>
          <w:rStyle w:val="Hyperlink"/>
          <w:bCs/>
        </w:rPr>
        <w:t>10.3.1</w:t>
      </w:r>
      <w:r>
        <w:rPr>
          <w:rFonts w:asciiTheme="minorHAnsi" w:eastAsiaTheme="minorEastAsia" w:hAnsiTheme="minorHAnsi" w:cstheme="minorBidi"/>
          <w:color w:val="auto"/>
          <w:kern w:val="2"/>
          <w:sz w:val="24"/>
          <w:szCs w:val="24"/>
          <w14:ligatures w14:val="standardContextual"/>
        </w:rPr>
        <w:tab/>
      </w:r>
      <w:r w:rsidRPr="0020163E">
        <w:rPr>
          <w:rStyle w:val="Hyperlink"/>
        </w:rPr>
        <w:t>Additional Security Implementation</w:t>
      </w:r>
      <w:r>
        <w:rPr>
          <w:webHidden/>
        </w:rPr>
        <w:tab/>
      </w:r>
      <w:r>
        <w:rPr>
          <w:webHidden/>
        </w:rPr>
        <w:fldChar w:fldCharType="begin"/>
      </w:r>
      <w:r>
        <w:rPr>
          <w:webHidden/>
        </w:rPr>
        <w:instrText xml:space="preserve"> PAGEREF _Toc169824281 \h </w:instrText>
      </w:r>
      <w:r>
        <w:rPr>
          <w:webHidden/>
        </w:rPr>
      </w:r>
      <w:r>
        <w:rPr>
          <w:webHidden/>
        </w:rPr>
        <w:fldChar w:fldCharType="separate"/>
      </w:r>
      <w:r w:rsidR="00B974F8">
        <w:rPr>
          <w:webHidden/>
        </w:rPr>
        <w:t>87</w:t>
      </w:r>
      <w:r>
        <w:rPr>
          <w:webHidden/>
        </w:rPr>
        <w:fldChar w:fldCharType="end"/>
      </w:r>
      <w:r>
        <w:fldChar w:fldCharType="end"/>
      </w:r>
    </w:p>
    <w:p w14:paraId="344EF140" w14:textId="43CE02EC"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"_Toc169824282"</w:instrText>
      </w:r>
      <w:ins w:id="165" w:author="Hira, Agnes" w:date="2024-12-16T19:08:00Z" w16du:dateUtc="2024-12-17T00:08:00Z"/>
      <w:r>
        <w:fldChar w:fldCharType="separate"/>
      </w:r>
      <w:r w:rsidRPr="0020163E">
        <w:rPr>
          <w:rStyle w:val="Hyperlink"/>
        </w:rPr>
        <w:t>10.4</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Application Performance Design</w:t>
      </w:r>
      <w:r>
        <w:rPr>
          <w:webHidden/>
        </w:rPr>
        <w:tab/>
      </w:r>
      <w:r>
        <w:rPr>
          <w:webHidden/>
        </w:rPr>
        <w:fldChar w:fldCharType="begin"/>
      </w:r>
      <w:r>
        <w:rPr>
          <w:webHidden/>
        </w:rPr>
        <w:instrText xml:space="preserve"> PAGEREF _Toc169824282 \h </w:instrText>
      </w:r>
      <w:r>
        <w:rPr>
          <w:webHidden/>
        </w:rPr>
      </w:r>
      <w:r>
        <w:rPr>
          <w:webHidden/>
        </w:rPr>
        <w:fldChar w:fldCharType="separate"/>
      </w:r>
      <w:r w:rsidR="00B974F8">
        <w:rPr>
          <w:webHidden/>
        </w:rPr>
        <w:t>88</w:t>
      </w:r>
      <w:r>
        <w:rPr>
          <w:webHidden/>
        </w:rPr>
        <w:fldChar w:fldCharType="end"/>
      </w:r>
      <w:r>
        <w:fldChar w:fldCharType="end"/>
      </w:r>
    </w:p>
    <w:p w14:paraId="5389EE81" w14:textId="0F9B297C"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"_Toc169824283"</w:instrText>
      </w:r>
      <w:ins w:id="166" w:author="Hira, Agnes" w:date="2024-12-16T19:08:00Z" w16du:dateUtc="2024-12-17T00:08:00Z"/>
      <w:r>
        <w:fldChar w:fldCharType="separate"/>
      </w:r>
      <w:r w:rsidRPr="0020163E">
        <w:rPr>
          <w:rStyle w:val="Hyperlink"/>
        </w:rPr>
        <w:t>10.5</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Application Availability and Capacity Design</w:t>
      </w:r>
      <w:r>
        <w:rPr>
          <w:webHidden/>
        </w:rPr>
        <w:tab/>
      </w:r>
      <w:r>
        <w:rPr>
          <w:webHidden/>
        </w:rPr>
        <w:fldChar w:fldCharType="begin"/>
      </w:r>
      <w:r>
        <w:rPr>
          <w:webHidden/>
        </w:rPr>
        <w:instrText xml:space="preserve"> PAGEREF _Toc169824283 \h </w:instrText>
      </w:r>
      <w:r>
        <w:rPr>
          <w:webHidden/>
        </w:rPr>
      </w:r>
      <w:r>
        <w:rPr>
          <w:webHidden/>
        </w:rPr>
        <w:fldChar w:fldCharType="separate"/>
      </w:r>
      <w:r w:rsidR="00B974F8">
        <w:rPr>
          <w:webHidden/>
        </w:rPr>
        <w:t>88</w:t>
      </w:r>
      <w:r>
        <w:rPr>
          <w:webHidden/>
        </w:rPr>
        <w:fldChar w:fldCharType="end"/>
      </w:r>
      <w:r>
        <w:fldChar w:fldCharType="end"/>
      </w:r>
    </w:p>
    <w:p w14:paraId="6D8FA4ED" w14:textId="3721B7C1"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"_Toc169824284"</w:instrText>
      </w:r>
      <w:ins w:id="167" w:author="Hira, Agnes" w:date="2024-12-16T19:08:00Z" w16du:dateUtc="2024-12-17T00:08:00Z"/>
      <w:r>
        <w:fldChar w:fldCharType="separate"/>
      </w:r>
      <w:r w:rsidRPr="0020163E">
        <w:rPr>
          <w:rStyle w:val="Hyperlink"/>
        </w:rPr>
        <w:t>10.6</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Periodic Data Matching</w:t>
      </w:r>
      <w:r>
        <w:rPr>
          <w:webHidden/>
        </w:rPr>
        <w:tab/>
      </w:r>
      <w:r>
        <w:rPr>
          <w:webHidden/>
        </w:rPr>
        <w:fldChar w:fldCharType="begin"/>
      </w:r>
      <w:r>
        <w:rPr>
          <w:webHidden/>
        </w:rPr>
        <w:instrText xml:space="preserve"> PAGEREF _Toc169824284 \h </w:instrText>
      </w:r>
      <w:r>
        <w:rPr>
          <w:webHidden/>
        </w:rPr>
      </w:r>
      <w:r>
        <w:rPr>
          <w:webHidden/>
        </w:rPr>
        <w:fldChar w:fldCharType="separate"/>
      </w:r>
      <w:r w:rsidR="00B974F8">
        <w:rPr>
          <w:webHidden/>
        </w:rPr>
        <w:t>88</w:t>
      </w:r>
      <w:r>
        <w:rPr>
          <w:webHidden/>
        </w:rPr>
        <w:fldChar w:fldCharType="end"/>
      </w:r>
      <w:r>
        <w:fldChar w:fldCharType="end"/>
      </w:r>
    </w:p>
    <w:p w14:paraId="3AB6FEAD" w14:textId="6313EE1D"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"_Toc169824285"</w:instrText>
      </w:r>
      <w:ins w:id="168" w:author="Hira, Agnes" w:date="2024-12-16T19:08:00Z" w16du:dateUtc="2024-12-17T00:08:00Z"/>
      <w:r>
        <w:fldChar w:fldCharType="separate"/>
      </w:r>
      <w:r w:rsidRPr="0020163E">
        <w:rPr>
          <w:rStyle w:val="Hyperlink"/>
        </w:rPr>
        <w:t>10.7</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Streamlined Renewal</w:t>
      </w:r>
      <w:r>
        <w:rPr>
          <w:webHidden/>
        </w:rPr>
        <w:tab/>
      </w:r>
      <w:r>
        <w:rPr>
          <w:webHidden/>
        </w:rPr>
        <w:fldChar w:fldCharType="begin"/>
      </w:r>
      <w:r>
        <w:rPr>
          <w:webHidden/>
        </w:rPr>
        <w:instrText xml:space="preserve"> PAGEREF _Toc169824285 \h </w:instrText>
      </w:r>
      <w:r>
        <w:rPr>
          <w:webHidden/>
        </w:rPr>
      </w:r>
      <w:r>
        <w:rPr>
          <w:webHidden/>
        </w:rPr>
        <w:fldChar w:fldCharType="separate"/>
      </w:r>
      <w:r w:rsidR="00B974F8">
        <w:rPr>
          <w:webHidden/>
        </w:rPr>
        <w:t>89</w:t>
      </w:r>
      <w:r>
        <w:rPr>
          <w:webHidden/>
        </w:rPr>
        <w:fldChar w:fldCharType="end"/>
      </w:r>
      <w:r>
        <w:fldChar w:fldCharType="end"/>
      </w:r>
    </w:p>
    <w:p w14:paraId="1954FFF4" w14:textId="6725A2BF"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"_Toc169824286"</w:instrText>
      </w:r>
      <w:ins w:id="169" w:author="Hira, Agnes" w:date="2024-12-16T19:08:00Z" w16du:dateUtc="2024-12-17T00:08:00Z"/>
      <w:r>
        <w:fldChar w:fldCharType="separate"/>
      </w:r>
      <w:r w:rsidRPr="0020163E">
        <w:rPr>
          <w:rStyle w:val="Hyperlink"/>
          <w:bCs/>
        </w:rPr>
        <w:t>10.7.1</w:t>
      </w:r>
      <w:r>
        <w:rPr>
          <w:rFonts w:asciiTheme="minorHAnsi" w:eastAsiaTheme="minorEastAsia" w:hAnsiTheme="minorHAnsi" w:cstheme="minorBidi"/>
          <w:color w:val="auto"/>
          <w:kern w:val="2"/>
          <w:sz w:val="24"/>
          <w:szCs w:val="24"/>
          <w14:ligatures w14:val="standardContextual"/>
        </w:rPr>
        <w:tab/>
      </w:r>
      <w:r w:rsidRPr="0020163E">
        <w:rPr>
          <w:rStyle w:val="Hyperlink"/>
        </w:rPr>
        <w:t>Types of renewals</w:t>
      </w:r>
      <w:r>
        <w:rPr>
          <w:webHidden/>
        </w:rPr>
        <w:tab/>
      </w:r>
      <w:r>
        <w:rPr>
          <w:webHidden/>
        </w:rPr>
        <w:fldChar w:fldCharType="begin"/>
      </w:r>
      <w:r>
        <w:rPr>
          <w:webHidden/>
        </w:rPr>
        <w:instrText xml:space="preserve"> PAGEREF _Toc169824286 \h </w:instrText>
      </w:r>
      <w:r>
        <w:rPr>
          <w:webHidden/>
        </w:rPr>
      </w:r>
      <w:r>
        <w:rPr>
          <w:webHidden/>
        </w:rPr>
        <w:fldChar w:fldCharType="separate"/>
      </w:r>
      <w:r w:rsidR="00B974F8">
        <w:rPr>
          <w:webHidden/>
        </w:rPr>
        <w:t>90</w:t>
      </w:r>
      <w:r>
        <w:rPr>
          <w:webHidden/>
        </w:rPr>
        <w:fldChar w:fldCharType="end"/>
      </w:r>
      <w:r>
        <w:fldChar w:fldCharType="end"/>
      </w:r>
    </w:p>
    <w:p w14:paraId="6CEBE398" w14:textId="2F6855E9"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"_Toc169824287"</w:instrText>
      </w:r>
      <w:ins w:id="170" w:author="Hira, Agnes" w:date="2024-12-16T19:08:00Z" w16du:dateUtc="2024-12-17T00:08:00Z"/>
      <w:r>
        <w:fldChar w:fldCharType="separate"/>
      </w:r>
      <w:r w:rsidRPr="0020163E">
        <w:rPr>
          <w:rStyle w:val="Hyperlink"/>
          <w:bCs/>
        </w:rPr>
        <w:t>10.7.2</w:t>
      </w:r>
      <w:r>
        <w:rPr>
          <w:rFonts w:asciiTheme="minorHAnsi" w:eastAsiaTheme="minorEastAsia" w:hAnsiTheme="minorHAnsi" w:cstheme="minorBidi"/>
          <w:color w:val="auto"/>
          <w:kern w:val="2"/>
          <w:sz w:val="24"/>
          <w:szCs w:val="24"/>
          <w14:ligatures w14:val="standardContextual"/>
        </w:rPr>
        <w:tab/>
      </w:r>
      <w:r w:rsidRPr="0020163E">
        <w:rPr>
          <w:rStyle w:val="Hyperlink"/>
        </w:rPr>
        <w:t>Express Lane Renewals</w:t>
      </w:r>
      <w:r>
        <w:rPr>
          <w:webHidden/>
        </w:rPr>
        <w:tab/>
      </w:r>
      <w:r>
        <w:rPr>
          <w:webHidden/>
        </w:rPr>
        <w:fldChar w:fldCharType="begin"/>
      </w:r>
      <w:r>
        <w:rPr>
          <w:webHidden/>
        </w:rPr>
        <w:instrText xml:space="preserve"> PAGEREF _Toc169824287 \h </w:instrText>
      </w:r>
      <w:r>
        <w:rPr>
          <w:webHidden/>
        </w:rPr>
      </w:r>
      <w:r>
        <w:rPr>
          <w:webHidden/>
        </w:rPr>
        <w:fldChar w:fldCharType="separate"/>
      </w:r>
      <w:r w:rsidR="00B974F8">
        <w:rPr>
          <w:webHidden/>
        </w:rPr>
        <w:t>90</w:t>
      </w:r>
      <w:r>
        <w:rPr>
          <w:webHidden/>
        </w:rPr>
        <w:fldChar w:fldCharType="end"/>
      </w:r>
      <w:r>
        <w:fldChar w:fldCharType="end"/>
      </w:r>
    </w:p>
    <w:p w14:paraId="308721A6" w14:textId="35D7672C"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"_Toc169824288"</w:instrText>
      </w:r>
      <w:ins w:id="171" w:author="Hira, Agnes" w:date="2024-12-16T19:08:00Z" w16du:dateUtc="2024-12-17T00:08:00Z"/>
      <w:r>
        <w:fldChar w:fldCharType="separate"/>
      </w:r>
      <w:r w:rsidRPr="0020163E">
        <w:rPr>
          <w:rStyle w:val="Hyperlink"/>
          <w:bCs/>
        </w:rPr>
        <w:t>10.7.3</w:t>
      </w:r>
      <w:r>
        <w:rPr>
          <w:rFonts w:asciiTheme="minorHAnsi" w:eastAsiaTheme="minorEastAsia" w:hAnsiTheme="minorHAnsi" w:cstheme="minorBidi"/>
          <w:color w:val="auto"/>
          <w:kern w:val="2"/>
          <w:sz w:val="24"/>
          <w:szCs w:val="24"/>
          <w14:ligatures w14:val="standardContextual"/>
        </w:rPr>
        <w:tab/>
      </w:r>
      <w:r w:rsidRPr="0020163E">
        <w:rPr>
          <w:rStyle w:val="Hyperlink"/>
        </w:rPr>
        <w:t>Administrative Review Renewals</w:t>
      </w:r>
      <w:r>
        <w:rPr>
          <w:webHidden/>
        </w:rPr>
        <w:tab/>
      </w:r>
      <w:r>
        <w:rPr>
          <w:webHidden/>
        </w:rPr>
        <w:fldChar w:fldCharType="begin"/>
      </w:r>
      <w:r>
        <w:rPr>
          <w:webHidden/>
        </w:rPr>
        <w:instrText xml:space="preserve"> PAGEREF _Toc169824288 \h </w:instrText>
      </w:r>
      <w:r>
        <w:rPr>
          <w:webHidden/>
        </w:rPr>
      </w:r>
      <w:r>
        <w:rPr>
          <w:webHidden/>
        </w:rPr>
        <w:fldChar w:fldCharType="separate"/>
      </w:r>
      <w:r w:rsidR="00B974F8">
        <w:rPr>
          <w:webHidden/>
        </w:rPr>
        <w:t>90</w:t>
      </w:r>
      <w:r>
        <w:rPr>
          <w:webHidden/>
        </w:rPr>
        <w:fldChar w:fldCharType="end"/>
      </w:r>
      <w:r>
        <w:fldChar w:fldCharType="end"/>
      </w:r>
    </w:p>
    <w:p w14:paraId="4B22B8A4" w14:textId="1F5F9ACD"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"_Toc169824289"</w:instrText>
      </w:r>
      <w:ins w:id="172" w:author="Hira, Agnes" w:date="2024-12-16T19:08:00Z" w16du:dateUtc="2024-12-17T00:08:00Z"/>
      <w:r>
        <w:fldChar w:fldCharType="separate"/>
      </w:r>
      <w:r w:rsidRPr="0020163E">
        <w:rPr>
          <w:rStyle w:val="Hyperlink"/>
        </w:rPr>
        <w:t>10.8</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Failure to Reconcile Overrides</w:t>
      </w:r>
      <w:r>
        <w:rPr>
          <w:webHidden/>
        </w:rPr>
        <w:tab/>
      </w:r>
      <w:r>
        <w:rPr>
          <w:webHidden/>
        </w:rPr>
        <w:fldChar w:fldCharType="begin"/>
      </w:r>
      <w:r>
        <w:rPr>
          <w:webHidden/>
        </w:rPr>
        <w:instrText xml:space="preserve"> PAGEREF _Toc169824289 \h </w:instrText>
      </w:r>
      <w:r>
        <w:rPr>
          <w:webHidden/>
        </w:rPr>
      </w:r>
      <w:r>
        <w:rPr>
          <w:webHidden/>
        </w:rPr>
        <w:fldChar w:fldCharType="separate"/>
      </w:r>
      <w:r w:rsidR="00B974F8">
        <w:rPr>
          <w:webHidden/>
        </w:rPr>
        <w:t>90</w:t>
      </w:r>
      <w:r>
        <w:rPr>
          <w:webHidden/>
        </w:rPr>
        <w:fldChar w:fldCharType="end"/>
      </w:r>
      <w:r>
        <w:fldChar w:fldCharType="end"/>
      </w:r>
    </w:p>
    <w:p w14:paraId="0E125588" w14:textId="2A1E12C5"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"_Toc169824290"</w:instrText>
      </w:r>
      <w:ins w:id="173" w:author="Hira, Agnes" w:date="2024-12-16T19:08:00Z" w16du:dateUtc="2024-12-17T00:08:00Z"/>
      <w:r>
        <w:fldChar w:fldCharType="separate"/>
      </w:r>
      <w:r w:rsidRPr="0020163E">
        <w:rPr>
          <w:rStyle w:val="Hyperlink"/>
        </w:rPr>
        <w:t>10.9</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Transitional Medical Assistance</w:t>
      </w:r>
      <w:r>
        <w:rPr>
          <w:webHidden/>
        </w:rPr>
        <w:tab/>
      </w:r>
      <w:r>
        <w:rPr>
          <w:webHidden/>
        </w:rPr>
        <w:fldChar w:fldCharType="begin"/>
      </w:r>
      <w:r>
        <w:rPr>
          <w:webHidden/>
        </w:rPr>
        <w:instrText xml:space="preserve"> PAGEREF _Toc169824290 \h </w:instrText>
      </w:r>
      <w:r>
        <w:rPr>
          <w:webHidden/>
        </w:rPr>
      </w:r>
      <w:r>
        <w:rPr>
          <w:webHidden/>
        </w:rPr>
        <w:fldChar w:fldCharType="separate"/>
      </w:r>
      <w:r w:rsidR="00B974F8">
        <w:rPr>
          <w:webHidden/>
        </w:rPr>
        <w:t>90</w:t>
      </w:r>
      <w:r>
        <w:rPr>
          <w:webHidden/>
        </w:rPr>
        <w:fldChar w:fldCharType="end"/>
      </w:r>
      <w:r>
        <w:fldChar w:fldCharType="end"/>
      </w:r>
    </w:p>
    <w:p w14:paraId="7067EFBC" w14:textId="1C60C295"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"_Toc169824291"</w:instrText>
      </w:r>
      <w:ins w:id="174" w:author="Hira, Agnes" w:date="2024-12-16T19:08:00Z" w16du:dateUtc="2024-12-17T00:08:00Z"/>
      <w:r>
        <w:fldChar w:fldCharType="separate"/>
      </w:r>
      <w:r w:rsidRPr="0020163E">
        <w:rPr>
          <w:rStyle w:val="Hyperlink"/>
        </w:rPr>
        <w:t>10.10</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Standalone Dental Plan</w:t>
      </w:r>
      <w:r>
        <w:rPr>
          <w:webHidden/>
        </w:rPr>
        <w:tab/>
      </w:r>
      <w:r>
        <w:rPr>
          <w:webHidden/>
        </w:rPr>
        <w:fldChar w:fldCharType="begin"/>
      </w:r>
      <w:r>
        <w:rPr>
          <w:webHidden/>
        </w:rPr>
        <w:instrText xml:space="preserve"> PAGEREF _Toc169824291 \h </w:instrText>
      </w:r>
      <w:r>
        <w:rPr>
          <w:webHidden/>
        </w:rPr>
      </w:r>
      <w:r>
        <w:rPr>
          <w:webHidden/>
        </w:rPr>
        <w:fldChar w:fldCharType="separate"/>
      </w:r>
      <w:r w:rsidR="00B974F8">
        <w:rPr>
          <w:webHidden/>
        </w:rPr>
        <w:t>91</w:t>
      </w:r>
      <w:r>
        <w:rPr>
          <w:webHidden/>
        </w:rPr>
        <w:fldChar w:fldCharType="end"/>
      </w:r>
      <w:r>
        <w:fldChar w:fldCharType="end"/>
      </w:r>
    </w:p>
    <w:p w14:paraId="5E64FB60" w14:textId="26DF9454"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"_Toc169824292"</w:instrText>
      </w:r>
      <w:ins w:id="175" w:author="Hira, Agnes" w:date="2024-12-16T19:08:00Z" w16du:dateUtc="2024-12-17T00:08:00Z"/>
      <w:r>
        <w:fldChar w:fldCharType="separate"/>
      </w:r>
      <w:r w:rsidRPr="0020163E">
        <w:rPr>
          <w:rStyle w:val="Hyperlink"/>
        </w:rPr>
        <w:t>10.11</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Expansion to Catastrophic Eligibility</w:t>
      </w:r>
      <w:r>
        <w:rPr>
          <w:webHidden/>
        </w:rPr>
        <w:tab/>
      </w:r>
      <w:r>
        <w:rPr>
          <w:webHidden/>
        </w:rPr>
        <w:fldChar w:fldCharType="begin"/>
      </w:r>
      <w:r>
        <w:rPr>
          <w:webHidden/>
        </w:rPr>
        <w:instrText xml:space="preserve"> PAGEREF _Toc169824292 \h </w:instrText>
      </w:r>
      <w:r>
        <w:rPr>
          <w:webHidden/>
        </w:rPr>
      </w:r>
      <w:r>
        <w:rPr>
          <w:webHidden/>
        </w:rPr>
        <w:fldChar w:fldCharType="separate"/>
      </w:r>
      <w:r w:rsidR="00B974F8">
        <w:rPr>
          <w:webHidden/>
        </w:rPr>
        <w:t>91</w:t>
      </w:r>
      <w:r>
        <w:rPr>
          <w:webHidden/>
        </w:rPr>
        <w:fldChar w:fldCharType="end"/>
      </w:r>
      <w:r>
        <w:fldChar w:fldCharType="end"/>
      </w:r>
    </w:p>
    <w:p w14:paraId="630C8A48" w14:textId="63FE52E3"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"_Toc169824293"</w:instrText>
      </w:r>
      <w:ins w:id="176" w:author="Hira, Agnes" w:date="2024-12-16T19:08:00Z" w16du:dateUtc="2024-12-17T00:08:00Z"/>
      <w:r>
        <w:fldChar w:fldCharType="separate"/>
      </w:r>
      <w:r w:rsidRPr="0020163E">
        <w:rPr>
          <w:rStyle w:val="Hyperlink"/>
        </w:rPr>
        <w:t>10.12</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Retro Enrollment Provision</w:t>
      </w:r>
      <w:r>
        <w:rPr>
          <w:webHidden/>
        </w:rPr>
        <w:tab/>
      </w:r>
      <w:r>
        <w:rPr>
          <w:webHidden/>
        </w:rPr>
        <w:fldChar w:fldCharType="begin"/>
      </w:r>
      <w:r>
        <w:rPr>
          <w:webHidden/>
        </w:rPr>
        <w:instrText xml:space="preserve"> PAGEREF _Toc169824293 \h </w:instrText>
      </w:r>
      <w:r>
        <w:rPr>
          <w:webHidden/>
        </w:rPr>
      </w:r>
      <w:r>
        <w:rPr>
          <w:webHidden/>
        </w:rPr>
        <w:fldChar w:fldCharType="separate"/>
      </w:r>
      <w:r w:rsidR="00B974F8">
        <w:rPr>
          <w:webHidden/>
        </w:rPr>
        <w:t>91</w:t>
      </w:r>
      <w:r>
        <w:rPr>
          <w:webHidden/>
        </w:rPr>
        <w:fldChar w:fldCharType="end"/>
      </w:r>
      <w:r>
        <w:fldChar w:fldCharType="end"/>
      </w:r>
    </w:p>
    <w:p w14:paraId="7321E862" w14:textId="56B8F055"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"_Toc169824294"</w:instrText>
      </w:r>
      <w:ins w:id="177" w:author="Hira, Agnes" w:date="2024-12-16T19:08:00Z" w16du:dateUtc="2024-12-17T00:08:00Z"/>
      <w:r>
        <w:fldChar w:fldCharType="separate"/>
      </w:r>
      <w:r w:rsidRPr="0020163E">
        <w:rPr>
          <w:rStyle w:val="Hyperlink"/>
        </w:rPr>
        <w:t>10.13</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Redetermination based on COLA</w:t>
      </w:r>
      <w:r>
        <w:rPr>
          <w:webHidden/>
        </w:rPr>
        <w:tab/>
      </w:r>
      <w:r>
        <w:rPr>
          <w:webHidden/>
        </w:rPr>
        <w:fldChar w:fldCharType="begin"/>
      </w:r>
      <w:r>
        <w:rPr>
          <w:webHidden/>
        </w:rPr>
        <w:instrText xml:space="preserve"> PAGEREF _Toc169824294 \h </w:instrText>
      </w:r>
      <w:r>
        <w:rPr>
          <w:webHidden/>
        </w:rPr>
      </w:r>
      <w:r>
        <w:rPr>
          <w:webHidden/>
        </w:rPr>
        <w:fldChar w:fldCharType="separate"/>
      </w:r>
      <w:r w:rsidR="00B974F8">
        <w:rPr>
          <w:webHidden/>
        </w:rPr>
        <w:t>92</w:t>
      </w:r>
      <w:r>
        <w:rPr>
          <w:webHidden/>
        </w:rPr>
        <w:fldChar w:fldCharType="end"/>
      </w:r>
      <w:r>
        <w:fldChar w:fldCharType="end"/>
      </w:r>
    </w:p>
    <w:p w14:paraId="76DCFDF2" w14:textId="48654B6D"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"_Toc169824295"</w:instrText>
      </w:r>
      <w:ins w:id="178" w:author="Hira, Agnes" w:date="2024-12-16T19:08:00Z" w16du:dateUtc="2024-12-17T00:08:00Z"/>
      <w:r>
        <w:fldChar w:fldCharType="separate"/>
      </w:r>
      <w:r w:rsidRPr="0020163E">
        <w:rPr>
          <w:rStyle w:val="Hyperlink"/>
        </w:rPr>
        <w:t>10.14</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Medically Frail Indicator</w:t>
      </w:r>
      <w:r>
        <w:rPr>
          <w:webHidden/>
        </w:rPr>
        <w:tab/>
      </w:r>
      <w:r>
        <w:rPr>
          <w:webHidden/>
        </w:rPr>
        <w:fldChar w:fldCharType="begin"/>
      </w:r>
      <w:r>
        <w:rPr>
          <w:webHidden/>
        </w:rPr>
        <w:instrText xml:space="preserve"> PAGEREF _Toc169824295 \h </w:instrText>
      </w:r>
      <w:r>
        <w:rPr>
          <w:webHidden/>
        </w:rPr>
      </w:r>
      <w:r>
        <w:rPr>
          <w:webHidden/>
        </w:rPr>
        <w:fldChar w:fldCharType="separate"/>
      </w:r>
      <w:r w:rsidR="00B974F8">
        <w:rPr>
          <w:webHidden/>
        </w:rPr>
        <w:t>94</w:t>
      </w:r>
      <w:r>
        <w:rPr>
          <w:webHidden/>
        </w:rPr>
        <w:fldChar w:fldCharType="end"/>
      </w:r>
      <w:r>
        <w:fldChar w:fldCharType="end"/>
      </w:r>
    </w:p>
    <w:p w14:paraId="170720FB" w14:textId="0A9B8882"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"_Toc169824296"</w:instrText>
      </w:r>
      <w:ins w:id="179" w:author="Hira, Agnes" w:date="2024-12-16T19:08:00Z" w16du:dateUtc="2024-12-17T00:08:00Z"/>
      <w:r>
        <w:fldChar w:fldCharType="separate"/>
      </w:r>
      <w:r w:rsidRPr="0020163E">
        <w:rPr>
          <w:rStyle w:val="Hyperlink"/>
        </w:rPr>
        <w:t>11</w:t>
      </w:r>
      <w:r>
        <w:rPr>
          <w:rFonts w:asciiTheme="minorHAnsi" w:eastAsiaTheme="minorEastAsia" w:hAnsiTheme="minorHAnsi" w:cstheme="minorBidi"/>
          <w:b w:val="0"/>
          <w:caps w:val="0"/>
          <w:color w:val="auto"/>
          <w:kern w:val="2"/>
          <w:szCs w:val="24"/>
          <w14:ligatures w14:val="standardContextual"/>
        </w:rPr>
        <w:tab/>
      </w:r>
      <w:r w:rsidRPr="0020163E">
        <w:rPr>
          <w:rStyle w:val="Hyperlink"/>
        </w:rPr>
        <w:t>BATCH PROCESSING</w:t>
      </w:r>
      <w:r>
        <w:rPr>
          <w:webHidden/>
        </w:rPr>
        <w:tab/>
      </w:r>
      <w:r>
        <w:rPr>
          <w:webHidden/>
        </w:rPr>
        <w:fldChar w:fldCharType="begin"/>
      </w:r>
      <w:r>
        <w:rPr>
          <w:webHidden/>
        </w:rPr>
        <w:instrText xml:space="preserve"> PAGEREF _Toc169824296 \h </w:instrText>
      </w:r>
      <w:r>
        <w:rPr>
          <w:webHidden/>
        </w:rPr>
      </w:r>
      <w:r>
        <w:rPr>
          <w:webHidden/>
        </w:rPr>
        <w:fldChar w:fldCharType="separate"/>
      </w:r>
      <w:r w:rsidR="00B974F8">
        <w:rPr>
          <w:webHidden/>
        </w:rPr>
        <w:t>97</w:t>
      </w:r>
      <w:r>
        <w:rPr>
          <w:webHidden/>
        </w:rPr>
        <w:fldChar w:fldCharType="end"/>
      </w:r>
      <w:r>
        <w:fldChar w:fldCharType="end"/>
      </w:r>
    </w:p>
    <w:p w14:paraId="0788FE9A" w14:textId="7D958922"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"_Toc169824297"</w:instrText>
      </w:r>
      <w:ins w:id="180" w:author="Hira, Agnes" w:date="2024-12-16T19:08:00Z" w16du:dateUtc="2024-12-17T00:08:00Z"/>
      <w:r>
        <w:fldChar w:fldCharType="separate"/>
      </w:r>
      <w:r w:rsidRPr="0020163E">
        <w:rPr>
          <w:rStyle w:val="Hyperlink"/>
        </w:rPr>
        <w:t>11.1</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Batch Processing Framework</w:t>
      </w:r>
      <w:r>
        <w:rPr>
          <w:webHidden/>
        </w:rPr>
        <w:tab/>
      </w:r>
      <w:r>
        <w:rPr>
          <w:webHidden/>
        </w:rPr>
        <w:fldChar w:fldCharType="begin"/>
      </w:r>
      <w:r>
        <w:rPr>
          <w:webHidden/>
        </w:rPr>
        <w:instrText xml:space="preserve"> PAGEREF _Toc169824297 \h </w:instrText>
      </w:r>
      <w:r>
        <w:rPr>
          <w:webHidden/>
        </w:rPr>
      </w:r>
      <w:r>
        <w:rPr>
          <w:webHidden/>
        </w:rPr>
        <w:fldChar w:fldCharType="separate"/>
      </w:r>
      <w:r w:rsidR="00B974F8">
        <w:rPr>
          <w:webHidden/>
        </w:rPr>
        <w:t>97</w:t>
      </w:r>
      <w:r>
        <w:rPr>
          <w:webHidden/>
        </w:rPr>
        <w:fldChar w:fldCharType="end"/>
      </w:r>
      <w:r>
        <w:fldChar w:fldCharType="end"/>
      </w:r>
    </w:p>
    <w:p w14:paraId="2D9BFD03" w14:textId="16F7512D"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"_Toc169824298"</w:instrText>
      </w:r>
      <w:ins w:id="181" w:author="Hira, Agnes" w:date="2024-12-16T19:08:00Z" w16du:dateUtc="2024-12-17T00:08:00Z"/>
      <w:r>
        <w:fldChar w:fldCharType="separate"/>
      </w:r>
      <w:r w:rsidRPr="0020163E">
        <w:rPr>
          <w:rStyle w:val="Hyperlink"/>
        </w:rPr>
        <w:t>11.2</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Interaction</w:t>
      </w:r>
      <w:r>
        <w:rPr>
          <w:webHidden/>
        </w:rPr>
        <w:tab/>
      </w:r>
      <w:r>
        <w:rPr>
          <w:webHidden/>
        </w:rPr>
        <w:fldChar w:fldCharType="begin"/>
      </w:r>
      <w:r>
        <w:rPr>
          <w:webHidden/>
        </w:rPr>
        <w:instrText xml:space="preserve"> PAGEREF _Toc169824298 \h </w:instrText>
      </w:r>
      <w:r>
        <w:rPr>
          <w:webHidden/>
        </w:rPr>
      </w:r>
      <w:r>
        <w:rPr>
          <w:webHidden/>
        </w:rPr>
        <w:fldChar w:fldCharType="separate"/>
      </w:r>
      <w:r w:rsidR="00B974F8">
        <w:rPr>
          <w:webHidden/>
        </w:rPr>
        <w:t>98</w:t>
      </w:r>
      <w:r>
        <w:rPr>
          <w:webHidden/>
        </w:rPr>
        <w:fldChar w:fldCharType="end"/>
      </w:r>
      <w:r>
        <w:fldChar w:fldCharType="end"/>
      </w:r>
    </w:p>
    <w:p w14:paraId="5446363A" w14:textId="4B37C057"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"_Toc169824299"</w:instrText>
      </w:r>
      <w:ins w:id="182" w:author="Hira, Agnes" w:date="2024-12-16T19:08:00Z" w16du:dateUtc="2024-12-17T00:08:00Z"/>
      <w:r>
        <w:fldChar w:fldCharType="separate"/>
      </w:r>
      <w:r w:rsidRPr="0020163E">
        <w:rPr>
          <w:rStyle w:val="Hyperlink"/>
        </w:rPr>
        <w:t>11.3</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Scheduling</w:t>
      </w:r>
      <w:r>
        <w:rPr>
          <w:webHidden/>
        </w:rPr>
        <w:tab/>
      </w:r>
      <w:r>
        <w:rPr>
          <w:webHidden/>
        </w:rPr>
        <w:fldChar w:fldCharType="begin"/>
      </w:r>
      <w:r>
        <w:rPr>
          <w:webHidden/>
        </w:rPr>
        <w:instrText xml:space="preserve"> PAGEREF _Toc169824299 \h </w:instrText>
      </w:r>
      <w:r>
        <w:rPr>
          <w:webHidden/>
        </w:rPr>
      </w:r>
      <w:r>
        <w:rPr>
          <w:webHidden/>
        </w:rPr>
        <w:fldChar w:fldCharType="separate"/>
      </w:r>
      <w:r w:rsidR="00B974F8">
        <w:rPr>
          <w:webHidden/>
        </w:rPr>
        <w:t>98</w:t>
      </w:r>
      <w:r>
        <w:rPr>
          <w:webHidden/>
        </w:rPr>
        <w:fldChar w:fldCharType="end"/>
      </w:r>
      <w:r>
        <w:fldChar w:fldCharType="end"/>
      </w:r>
    </w:p>
    <w:p w14:paraId="249B3C9E" w14:textId="3A989D32"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"_Toc169824300"</w:instrText>
      </w:r>
      <w:ins w:id="183" w:author="Hira, Agnes" w:date="2024-12-16T19:08:00Z" w16du:dateUtc="2024-12-17T00:08:00Z"/>
      <w:r>
        <w:fldChar w:fldCharType="separate"/>
      </w:r>
      <w:r w:rsidRPr="0020163E">
        <w:rPr>
          <w:rStyle w:val="Hyperlink"/>
        </w:rPr>
        <w:t>11.4</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Failure and Exception Handling</w:t>
      </w:r>
      <w:r>
        <w:rPr>
          <w:webHidden/>
        </w:rPr>
        <w:tab/>
      </w:r>
      <w:r>
        <w:rPr>
          <w:webHidden/>
        </w:rPr>
        <w:fldChar w:fldCharType="begin"/>
      </w:r>
      <w:r>
        <w:rPr>
          <w:webHidden/>
        </w:rPr>
        <w:instrText xml:space="preserve"> PAGEREF _Toc169824300 \h </w:instrText>
      </w:r>
      <w:r>
        <w:rPr>
          <w:webHidden/>
        </w:rPr>
      </w:r>
      <w:r>
        <w:rPr>
          <w:webHidden/>
        </w:rPr>
        <w:fldChar w:fldCharType="separate"/>
      </w:r>
      <w:r w:rsidR="00B974F8">
        <w:rPr>
          <w:webHidden/>
        </w:rPr>
        <w:t>98</w:t>
      </w:r>
      <w:r>
        <w:rPr>
          <w:webHidden/>
        </w:rPr>
        <w:fldChar w:fldCharType="end"/>
      </w:r>
      <w:r>
        <w:fldChar w:fldCharType="end"/>
      </w:r>
    </w:p>
    <w:p w14:paraId="7271424D" w14:textId="65C263C0"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"_Toc169824301"</w:instrText>
      </w:r>
      <w:ins w:id="184" w:author="Hira, Agnes" w:date="2024-12-16T19:08:00Z" w16du:dateUtc="2024-12-17T00:08:00Z"/>
      <w:r>
        <w:fldChar w:fldCharType="separate"/>
      </w:r>
      <w:r w:rsidRPr="0020163E">
        <w:rPr>
          <w:rStyle w:val="Hyperlink"/>
          <w:bCs/>
        </w:rPr>
        <w:t>11.4.1</w:t>
      </w:r>
      <w:r>
        <w:rPr>
          <w:rFonts w:asciiTheme="minorHAnsi" w:eastAsiaTheme="minorEastAsia" w:hAnsiTheme="minorHAnsi" w:cstheme="minorBidi"/>
          <w:color w:val="auto"/>
          <w:kern w:val="2"/>
          <w:sz w:val="24"/>
          <w:szCs w:val="24"/>
          <w14:ligatures w14:val="standardContextual"/>
        </w:rPr>
        <w:tab/>
      </w:r>
      <w:r w:rsidRPr="0020163E">
        <w:rPr>
          <w:rStyle w:val="Hyperlink"/>
        </w:rPr>
        <w:t>Initial Configuration</w:t>
      </w:r>
      <w:r>
        <w:rPr>
          <w:webHidden/>
        </w:rPr>
        <w:tab/>
      </w:r>
      <w:r>
        <w:rPr>
          <w:webHidden/>
        </w:rPr>
        <w:fldChar w:fldCharType="begin"/>
      </w:r>
      <w:r>
        <w:rPr>
          <w:webHidden/>
        </w:rPr>
        <w:instrText xml:space="preserve"> PAGEREF _Toc169824301 \h </w:instrText>
      </w:r>
      <w:r>
        <w:rPr>
          <w:webHidden/>
        </w:rPr>
      </w:r>
      <w:r>
        <w:rPr>
          <w:webHidden/>
        </w:rPr>
        <w:fldChar w:fldCharType="separate"/>
      </w:r>
      <w:r w:rsidR="00B974F8">
        <w:rPr>
          <w:webHidden/>
        </w:rPr>
        <w:t>98</w:t>
      </w:r>
      <w:r>
        <w:rPr>
          <w:webHidden/>
        </w:rPr>
        <w:fldChar w:fldCharType="end"/>
      </w:r>
      <w:r>
        <w:fldChar w:fldCharType="end"/>
      </w:r>
    </w:p>
    <w:p w14:paraId="7E097A0E" w14:textId="2D43FB27"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"_Toc169824302"</w:instrText>
      </w:r>
      <w:ins w:id="185" w:author="Hira, Agnes" w:date="2024-12-16T19:08:00Z" w16du:dateUtc="2024-12-17T00:08:00Z"/>
      <w:r>
        <w:fldChar w:fldCharType="separate"/>
      </w:r>
      <w:r w:rsidRPr="0020163E">
        <w:rPr>
          <w:rStyle w:val="Hyperlink"/>
          <w:bCs/>
        </w:rPr>
        <w:t>11.4.2</w:t>
      </w:r>
      <w:r>
        <w:rPr>
          <w:rFonts w:asciiTheme="minorHAnsi" w:eastAsiaTheme="minorEastAsia" w:hAnsiTheme="minorHAnsi" w:cstheme="minorBidi"/>
          <w:color w:val="auto"/>
          <w:kern w:val="2"/>
          <w:sz w:val="24"/>
          <w:szCs w:val="24"/>
          <w14:ligatures w14:val="standardContextual"/>
        </w:rPr>
        <w:tab/>
      </w:r>
      <w:r w:rsidRPr="0020163E">
        <w:rPr>
          <w:rStyle w:val="Hyperlink"/>
        </w:rPr>
        <w:t>Credential Issues</w:t>
      </w:r>
      <w:r>
        <w:rPr>
          <w:webHidden/>
        </w:rPr>
        <w:tab/>
      </w:r>
      <w:r>
        <w:rPr>
          <w:webHidden/>
        </w:rPr>
        <w:fldChar w:fldCharType="begin"/>
      </w:r>
      <w:r>
        <w:rPr>
          <w:webHidden/>
        </w:rPr>
        <w:instrText xml:space="preserve"> PAGEREF _Toc169824302 \h </w:instrText>
      </w:r>
      <w:r>
        <w:rPr>
          <w:webHidden/>
        </w:rPr>
      </w:r>
      <w:r>
        <w:rPr>
          <w:webHidden/>
        </w:rPr>
        <w:fldChar w:fldCharType="separate"/>
      </w:r>
      <w:r w:rsidR="00B974F8">
        <w:rPr>
          <w:webHidden/>
        </w:rPr>
        <w:t>99</w:t>
      </w:r>
      <w:r>
        <w:rPr>
          <w:webHidden/>
        </w:rPr>
        <w:fldChar w:fldCharType="end"/>
      </w:r>
      <w:r>
        <w:fldChar w:fldCharType="end"/>
      </w:r>
    </w:p>
    <w:p w14:paraId="4C9C757A" w14:textId="6A84990F"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"_Toc169824303"</w:instrText>
      </w:r>
      <w:ins w:id="186" w:author="Hira, Agnes" w:date="2024-12-16T19:08:00Z" w16du:dateUtc="2024-12-17T00:08:00Z"/>
      <w:r>
        <w:fldChar w:fldCharType="separate"/>
      </w:r>
      <w:r w:rsidRPr="0020163E">
        <w:rPr>
          <w:rStyle w:val="Hyperlink"/>
          <w:bCs/>
        </w:rPr>
        <w:t>11.4.3</w:t>
      </w:r>
      <w:r>
        <w:rPr>
          <w:rFonts w:asciiTheme="minorHAnsi" w:eastAsiaTheme="minorEastAsia" w:hAnsiTheme="minorHAnsi" w:cstheme="minorBidi"/>
          <w:color w:val="auto"/>
          <w:kern w:val="2"/>
          <w:sz w:val="24"/>
          <w:szCs w:val="24"/>
          <w14:ligatures w14:val="standardContextual"/>
        </w:rPr>
        <w:tab/>
      </w:r>
      <w:r w:rsidRPr="0020163E">
        <w:rPr>
          <w:rStyle w:val="Hyperlink"/>
        </w:rPr>
        <w:t>Time Overlaps</w:t>
      </w:r>
      <w:r>
        <w:rPr>
          <w:webHidden/>
        </w:rPr>
        <w:tab/>
      </w:r>
      <w:r>
        <w:rPr>
          <w:webHidden/>
        </w:rPr>
        <w:fldChar w:fldCharType="begin"/>
      </w:r>
      <w:r>
        <w:rPr>
          <w:webHidden/>
        </w:rPr>
        <w:instrText xml:space="preserve"> PAGEREF _Toc169824303 \h </w:instrText>
      </w:r>
      <w:r>
        <w:rPr>
          <w:webHidden/>
        </w:rPr>
      </w:r>
      <w:r>
        <w:rPr>
          <w:webHidden/>
        </w:rPr>
        <w:fldChar w:fldCharType="separate"/>
      </w:r>
      <w:r w:rsidR="00B974F8">
        <w:rPr>
          <w:webHidden/>
        </w:rPr>
        <w:t>99</w:t>
      </w:r>
      <w:r>
        <w:rPr>
          <w:webHidden/>
        </w:rPr>
        <w:fldChar w:fldCharType="end"/>
      </w:r>
      <w:r>
        <w:fldChar w:fldCharType="end"/>
      </w:r>
    </w:p>
    <w:p w14:paraId="2953B60B" w14:textId="4055AE96"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"_Toc169824304"</w:instrText>
      </w:r>
      <w:ins w:id="187" w:author="Hira, Agnes" w:date="2024-12-16T19:08:00Z" w16du:dateUtc="2024-12-17T00:08:00Z"/>
      <w:r>
        <w:fldChar w:fldCharType="separate"/>
      </w:r>
      <w:r w:rsidRPr="0020163E">
        <w:rPr>
          <w:rStyle w:val="Hyperlink"/>
          <w:bCs/>
        </w:rPr>
        <w:t>11.4.4</w:t>
      </w:r>
      <w:r>
        <w:rPr>
          <w:rFonts w:asciiTheme="minorHAnsi" w:eastAsiaTheme="minorEastAsia" w:hAnsiTheme="minorHAnsi" w:cstheme="minorBidi"/>
          <w:color w:val="auto"/>
          <w:kern w:val="2"/>
          <w:sz w:val="24"/>
          <w:szCs w:val="24"/>
          <w14:ligatures w14:val="standardContextual"/>
        </w:rPr>
        <w:tab/>
      </w:r>
      <w:r w:rsidRPr="0020163E">
        <w:rPr>
          <w:rStyle w:val="Hyperlink"/>
        </w:rPr>
        <w:t>Coding and Database Errors</w:t>
      </w:r>
      <w:r>
        <w:rPr>
          <w:webHidden/>
        </w:rPr>
        <w:tab/>
      </w:r>
      <w:r>
        <w:rPr>
          <w:webHidden/>
        </w:rPr>
        <w:fldChar w:fldCharType="begin"/>
      </w:r>
      <w:r>
        <w:rPr>
          <w:webHidden/>
        </w:rPr>
        <w:instrText xml:space="preserve"> PAGEREF _Toc169824304 \h </w:instrText>
      </w:r>
      <w:r>
        <w:rPr>
          <w:webHidden/>
        </w:rPr>
      </w:r>
      <w:r>
        <w:rPr>
          <w:webHidden/>
        </w:rPr>
        <w:fldChar w:fldCharType="separate"/>
      </w:r>
      <w:r w:rsidR="00B974F8">
        <w:rPr>
          <w:webHidden/>
        </w:rPr>
        <w:t>99</w:t>
      </w:r>
      <w:r>
        <w:rPr>
          <w:webHidden/>
        </w:rPr>
        <w:fldChar w:fldCharType="end"/>
      </w:r>
      <w:r>
        <w:fldChar w:fldCharType="end"/>
      </w:r>
    </w:p>
    <w:p w14:paraId="0B7B8CFB" w14:textId="4361408D"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"_Toc169824305"</w:instrText>
      </w:r>
      <w:ins w:id="188" w:author="Hira, Agnes" w:date="2024-12-16T19:08:00Z" w16du:dateUtc="2024-12-17T00:08:00Z"/>
      <w:r>
        <w:fldChar w:fldCharType="separate"/>
      </w:r>
      <w:r w:rsidRPr="0020163E">
        <w:rPr>
          <w:rStyle w:val="Hyperlink"/>
        </w:rPr>
        <w:t>11.5</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Chunking, Check Point and Transaction handling</w:t>
      </w:r>
      <w:r>
        <w:rPr>
          <w:webHidden/>
        </w:rPr>
        <w:tab/>
      </w:r>
      <w:r>
        <w:rPr>
          <w:webHidden/>
        </w:rPr>
        <w:fldChar w:fldCharType="begin"/>
      </w:r>
      <w:r>
        <w:rPr>
          <w:webHidden/>
        </w:rPr>
        <w:instrText xml:space="preserve"> PAGEREF _Toc169824305 \h </w:instrText>
      </w:r>
      <w:r>
        <w:rPr>
          <w:webHidden/>
        </w:rPr>
      </w:r>
      <w:r>
        <w:rPr>
          <w:webHidden/>
        </w:rPr>
        <w:fldChar w:fldCharType="separate"/>
      </w:r>
      <w:r w:rsidR="00B974F8">
        <w:rPr>
          <w:webHidden/>
        </w:rPr>
        <w:t>99</w:t>
      </w:r>
      <w:r>
        <w:rPr>
          <w:webHidden/>
        </w:rPr>
        <w:fldChar w:fldCharType="end"/>
      </w:r>
      <w:r>
        <w:fldChar w:fldCharType="end"/>
      </w:r>
    </w:p>
    <w:p w14:paraId="1DDC2984" w14:textId="2A331A11"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"_Toc169824306"</w:instrText>
      </w:r>
      <w:ins w:id="189" w:author="Hira, Agnes" w:date="2024-12-16T19:08:00Z" w16du:dateUtc="2024-12-17T00:08:00Z"/>
      <w:r>
        <w:fldChar w:fldCharType="separate"/>
      </w:r>
      <w:r w:rsidRPr="0020163E">
        <w:rPr>
          <w:rStyle w:val="Hyperlink"/>
        </w:rPr>
        <w:t>11.6</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Logging</w:t>
      </w:r>
      <w:r>
        <w:rPr>
          <w:webHidden/>
        </w:rPr>
        <w:tab/>
      </w:r>
      <w:r>
        <w:rPr>
          <w:webHidden/>
        </w:rPr>
        <w:fldChar w:fldCharType="begin"/>
      </w:r>
      <w:r>
        <w:rPr>
          <w:webHidden/>
        </w:rPr>
        <w:instrText xml:space="preserve"> PAGEREF _Toc169824306 \h </w:instrText>
      </w:r>
      <w:r>
        <w:rPr>
          <w:webHidden/>
        </w:rPr>
      </w:r>
      <w:r>
        <w:rPr>
          <w:webHidden/>
        </w:rPr>
        <w:fldChar w:fldCharType="separate"/>
      </w:r>
      <w:r w:rsidR="00B974F8">
        <w:rPr>
          <w:webHidden/>
        </w:rPr>
        <w:t>99</w:t>
      </w:r>
      <w:r>
        <w:rPr>
          <w:webHidden/>
        </w:rPr>
        <w:fldChar w:fldCharType="end"/>
      </w:r>
      <w:r>
        <w:fldChar w:fldCharType="end"/>
      </w:r>
    </w:p>
    <w:p w14:paraId="22316680" w14:textId="799864BF"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"_Toc169824307"</w:instrText>
      </w:r>
      <w:ins w:id="190" w:author="Hira, Agnes" w:date="2024-12-16T19:08:00Z" w16du:dateUtc="2024-12-17T00:08:00Z"/>
      <w:r>
        <w:fldChar w:fldCharType="separate"/>
      </w:r>
      <w:r w:rsidRPr="0020163E">
        <w:rPr>
          <w:rStyle w:val="Hyperlink"/>
        </w:rPr>
        <w:t>11.7</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Monitoring</w:t>
      </w:r>
      <w:r>
        <w:rPr>
          <w:webHidden/>
        </w:rPr>
        <w:tab/>
      </w:r>
      <w:r>
        <w:rPr>
          <w:webHidden/>
        </w:rPr>
        <w:fldChar w:fldCharType="begin"/>
      </w:r>
      <w:r>
        <w:rPr>
          <w:webHidden/>
        </w:rPr>
        <w:instrText xml:space="preserve"> PAGEREF _Toc169824307 \h </w:instrText>
      </w:r>
      <w:r>
        <w:rPr>
          <w:webHidden/>
        </w:rPr>
      </w:r>
      <w:r>
        <w:rPr>
          <w:webHidden/>
        </w:rPr>
        <w:fldChar w:fldCharType="separate"/>
      </w:r>
      <w:r w:rsidR="00B974F8">
        <w:rPr>
          <w:webHidden/>
        </w:rPr>
        <w:t>100</w:t>
      </w:r>
      <w:r>
        <w:rPr>
          <w:webHidden/>
        </w:rPr>
        <w:fldChar w:fldCharType="end"/>
      </w:r>
      <w:r>
        <w:fldChar w:fldCharType="end"/>
      </w:r>
    </w:p>
    <w:p w14:paraId="5C360328" w14:textId="706DB6E2"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"_Toc169824308"</w:instrText>
      </w:r>
      <w:ins w:id="191" w:author="Hira, Agnes" w:date="2024-12-16T19:08:00Z" w16du:dateUtc="2024-12-17T00:08:00Z"/>
      <w:r>
        <w:fldChar w:fldCharType="separate"/>
      </w:r>
      <w:r w:rsidRPr="0020163E">
        <w:rPr>
          <w:rStyle w:val="Hyperlink"/>
        </w:rPr>
        <w:t>12</w:t>
      </w:r>
      <w:r>
        <w:rPr>
          <w:rFonts w:asciiTheme="minorHAnsi" w:eastAsiaTheme="minorEastAsia" w:hAnsiTheme="minorHAnsi" w:cstheme="minorBidi"/>
          <w:b w:val="0"/>
          <w:caps w:val="0"/>
          <w:color w:val="auto"/>
          <w:kern w:val="2"/>
          <w:szCs w:val="24"/>
          <w14:ligatures w14:val="standardContextual"/>
        </w:rPr>
        <w:tab/>
      </w:r>
      <w:r w:rsidRPr="0020163E">
        <w:rPr>
          <w:rStyle w:val="Hyperlink"/>
        </w:rPr>
        <w:t>ACCOUNT TRANSFER SERVICES</w:t>
      </w:r>
      <w:r>
        <w:rPr>
          <w:webHidden/>
        </w:rPr>
        <w:tab/>
      </w:r>
      <w:r>
        <w:rPr>
          <w:webHidden/>
        </w:rPr>
        <w:fldChar w:fldCharType="begin"/>
      </w:r>
      <w:r>
        <w:rPr>
          <w:webHidden/>
        </w:rPr>
        <w:instrText xml:space="preserve"> PAGEREF _Toc169824308 \h </w:instrText>
      </w:r>
      <w:r>
        <w:rPr>
          <w:webHidden/>
        </w:rPr>
      </w:r>
      <w:r>
        <w:rPr>
          <w:webHidden/>
        </w:rPr>
        <w:fldChar w:fldCharType="separate"/>
      </w:r>
      <w:r w:rsidR="00B974F8">
        <w:rPr>
          <w:webHidden/>
        </w:rPr>
        <w:t>101</w:t>
      </w:r>
      <w:r>
        <w:rPr>
          <w:webHidden/>
        </w:rPr>
        <w:fldChar w:fldCharType="end"/>
      </w:r>
      <w:r>
        <w:fldChar w:fldCharType="end"/>
      </w:r>
    </w:p>
    <w:p w14:paraId="1F23FA63" w14:textId="0F26697B"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"_Toc169824309"</w:instrText>
      </w:r>
      <w:ins w:id="192" w:author="Hira, Agnes" w:date="2024-12-16T19:08:00Z" w16du:dateUtc="2024-12-17T00:08:00Z"/>
      <w:r>
        <w:fldChar w:fldCharType="separate"/>
      </w:r>
      <w:r w:rsidRPr="0020163E">
        <w:rPr>
          <w:rStyle w:val="Hyperlink"/>
        </w:rPr>
        <w:t>12.1</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QHP (Softheon Services)</w:t>
      </w:r>
      <w:r>
        <w:rPr>
          <w:webHidden/>
        </w:rPr>
        <w:tab/>
      </w:r>
      <w:r>
        <w:rPr>
          <w:webHidden/>
        </w:rPr>
        <w:fldChar w:fldCharType="begin"/>
      </w:r>
      <w:r>
        <w:rPr>
          <w:webHidden/>
        </w:rPr>
        <w:instrText xml:space="preserve"> PAGEREF _Toc169824309 \h </w:instrText>
      </w:r>
      <w:r>
        <w:rPr>
          <w:webHidden/>
        </w:rPr>
      </w:r>
      <w:r>
        <w:rPr>
          <w:webHidden/>
        </w:rPr>
        <w:fldChar w:fldCharType="separate"/>
      </w:r>
      <w:r w:rsidR="00B974F8">
        <w:rPr>
          <w:webHidden/>
        </w:rPr>
        <w:t>101</w:t>
      </w:r>
      <w:r>
        <w:rPr>
          <w:webHidden/>
        </w:rPr>
        <w:fldChar w:fldCharType="end"/>
      </w:r>
      <w:r>
        <w:fldChar w:fldCharType="end"/>
      </w:r>
    </w:p>
    <w:p w14:paraId="42496E2C" w14:textId="53B449E6"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"_Toc169824310"</w:instrText>
      </w:r>
      <w:ins w:id="193" w:author="Hira, Agnes" w:date="2024-12-16T19:08:00Z" w16du:dateUtc="2024-12-17T00:08:00Z"/>
      <w:r>
        <w:fldChar w:fldCharType="separate"/>
      </w:r>
      <w:r w:rsidRPr="0020163E">
        <w:rPr>
          <w:rStyle w:val="Hyperlink"/>
        </w:rPr>
        <w:t>12.2</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Medicaid (MMIS)</w:t>
      </w:r>
      <w:r>
        <w:rPr>
          <w:webHidden/>
        </w:rPr>
        <w:tab/>
      </w:r>
      <w:r>
        <w:rPr>
          <w:webHidden/>
        </w:rPr>
        <w:fldChar w:fldCharType="begin"/>
      </w:r>
      <w:r>
        <w:rPr>
          <w:webHidden/>
        </w:rPr>
        <w:instrText xml:space="preserve"> PAGEREF _Toc169824310 \h </w:instrText>
      </w:r>
      <w:r>
        <w:rPr>
          <w:webHidden/>
        </w:rPr>
      </w:r>
      <w:r>
        <w:rPr>
          <w:webHidden/>
        </w:rPr>
        <w:fldChar w:fldCharType="separate"/>
      </w:r>
      <w:r w:rsidR="00B974F8">
        <w:rPr>
          <w:webHidden/>
        </w:rPr>
        <w:t>102</w:t>
      </w:r>
      <w:r>
        <w:rPr>
          <w:webHidden/>
        </w:rPr>
        <w:fldChar w:fldCharType="end"/>
      </w:r>
      <w:r>
        <w:fldChar w:fldCharType="end"/>
      </w:r>
    </w:p>
    <w:p w14:paraId="16146F65" w14:textId="012B00F6"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"_Toc169824311"</w:instrText>
      </w:r>
      <w:ins w:id="194" w:author="Hira, Agnes" w:date="2024-12-16T19:08:00Z" w16du:dateUtc="2024-12-17T00:08:00Z"/>
      <w:r>
        <w:fldChar w:fldCharType="separate"/>
      </w:r>
      <w:r w:rsidRPr="0020163E">
        <w:rPr>
          <w:rStyle w:val="Hyperlink"/>
        </w:rPr>
        <w:t>12.3</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Customer Service Center</w:t>
      </w:r>
      <w:r>
        <w:rPr>
          <w:webHidden/>
        </w:rPr>
        <w:tab/>
      </w:r>
      <w:r>
        <w:rPr>
          <w:webHidden/>
        </w:rPr>
        <w:fldChar w:fldCharType="begin"/>
      </w:r>
      <w:r>
        <w:rPr>
          <w:webHidden/>
        </w:rPr>
        <w:instrText xml:space="preserve"> PAGEREF _Toc169824311 \h </w:instrText>
      </w:r>
      <w:r>
        <w:rPr>
          <w:webHidden/>
        </w:rPr>
      </w:r>
      <w:r>
        <w:rPr>
          <w:webHidden/>
        </w:rPr>
        <w:fldChar w:fldCharType="separate"/>
      </w:r>
      <w:r w:rsidR="00B974F8">
        <w:rPr>
          <w:webHidden/>
        </w:rPr>
        <w:t>102</w:t>
      </w:r>
      <w:r>
        <w:rPr>
          <w:webHidden/>
        </w:rPr>
        <w:fldChar w:fldCharType="end"/>
      </w:r>
      <w:r>
        <w:fldChar w:fldCharType="end"/>
      </w:r>
    </w:p>
    <w:p w14:paraId="29022E44" w14:textId="0D2C4FD5"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"_Toc169824312"</w:instrText>
      </w:r>
      <w:ins w:id="195" w:author="Hira, Agnes" w:date="2024-12-16T19:08:00Z" w16du:dateUtc="2024-12-17T00:08:00Z"/>
      <w:r>
        <w:fldChar w:fldCharType="separate"/>
      </w:r>
      <w:r w:rsidRPr="0020163E">
        <w:rPr>
          <w:rStyle w:val="Hyperlink"/>
        </w:rPr>
        <w:t>13</w:t>
      </w:r>
      <w:r>
        <w:rPr>
          <w:rFonts w:asciiTheme="minorHAnsi" w:eastAsiaTheme="minorEastAsia" w:hAnsiTheme="minorHAnsi" w:cstheme="minorBidi"/>
          <w:b w:val="0"/>
          <w:caps w:val="0"/>
          <w:color w:val="auto"/>
          <w:kern w:val="2"/>
          <w:szCs w:val="24"/>
          <w14:ligatures w14:val="standardContextual"/>
        </w:rPr>
        <w:tab/>
      </w:r>
      <w:r w:rsidRPr="0020163E">
        <w:rPr>
          <w:rStyle w:val="Hyperlink"/>
        </w:rPr>
        <w:t>EXTERNAL INTERFACES</w:t>
      </w:r>
      <w:r>
        <w:rPr>
          <w:webHidden/>
        </w:rPr>
        <w:tab/>
      </w:r>
      <w:r>
        <w:rPr>
          <w:webHidden/>
        </w:rPr>
        <w:fldChar w:fldCharType="begin"/>
      </w:r>
      <w:r>
        <w:rPr>
          <w:webHidden/>
        </w:rPr>
        <w:instrText xml:space="preserve"> PAGEREF _Toc169824312 \h </w:instrText>
      </w:r>
      <w:r>
        <w:rPr>
          <w:webHidden/>
        </w:rPr>
      </w:r>
      <w:r>
        <w:rPr>
          <w:webHidden/>
        </w:rPr>
        <w:fldChar w:fldCharType="separate"/>
      </w:r>
      <w:r w:rsidR="00B974F8">
        <w:rPr>
          <w:webHidden/>
        </w:rPr>
        <w:t>103</w:t>
      </w:r>
      <w:r>
        <w:rPr>
          <w:webHidden/>
        </w:rPr>
        <w:fldChar w:fldCharType="end"/>
      </w:r>
      <w:r>
        <w:fldChar w:fldCharType="end"/>
      </w:r>
    </w:p>
    <w:p w14:paraId="53B59F7F" w14:textId="42865272"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"_Toc169824313"</w:instrText>
      </w:r>
      <w:ins w:id="196" w:author="Hira, Agnes" w:date="2024-12-16T19:08:00Z" w16du:dateUtc="2024-12-17T00:08:00Z"/>
      <w:r>
        <w:fldChar w:fldCharType="separate"/>
      </w:r>
      <w:r w:rsidRPr="0020163E">
        <w:rPr>
          <w:rStyle w:val="Hyperlink"/>
        </w:rPr>
        <w:t>13.1</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Eligibility Services &amp; Interfaces</w:t>
      </w:r>
      <w:r>
        <w:rPr>
          <w:webHidden/>
        </w:rPr>
        <w:tab/>
      </w:r>
      <w:r>
        <w:rPr>
          <w:webHidden/>
        </w:rPr>
        <w:fldChar w:fldCharType="begin"/>
      </w:r>
      <w:r>
        <w:rPr>
          <w:webHidden/>
        </w:rPr>
        <w:instrText xml:space="preserve"> PAGEREF _Toc169824313 \h </w:instrText>
      </w:r>
      <w:r>
        <w:rPr>
          <w:webHidden/>
        </w:rPr>
      </w:r>
      <w:r>
        <w:rPr>
          <w:webHidden/>
        </w:rPr>
        <w:fldChar w:fldCharType="separate"/>
      </w:r>
      <w:r w:rsidR="00B974F8">
        <w:rPr>
          <w:webHidden/>
        </w:rPr>
        <w:t>104</w:t>
      </w:r>
      <w:r>
        <w:rPr>
          <w:webHidden/>
        </w:rPr>
        <w:fldChar w:fldCharType="end"/>
      </w:r>
      <w:r>
        <w:fldChar w:fldCharType="end"/>
      </w:r>
    </w:p>
    <w:p w14:paraId="79B4BF33" w14:textId="24980320"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"_Toc169824314"</w:instrText>
      </w:r>
      <w:ins w:id="197" w:author="Hira, Agnes" w:date="2024-12-16T19:08:00Z" w16du:dateUtc="2024-12-17T00:08:00Z"/>
      <w:r>
        <w:fldChar w:fldCharType="separate"/>
      </w:r>
      <w:r w:rsidRPr="0020163E">
        <w:rPr>
          <w:rStyle w:val="Hyperlink"/>
          <w:bCs/>
        </w:rPr>
        <w:t>13.1.1</w:t>
      </w:r>
      <w:r>
        <w:rPr>
          <w:rFonts w:asciiTheme="minorHAnsi" w:eastAsiaTheme="minorEastAsia" w:hAnsiTheme="minorHAnsi" w:cstheme="minorBidi"/>
          <w:color w:val="auto"/>
          <w:kern w:val="2"/>
          <w:sz w:val="24"/>
          <w:szCs w:val="24"/>
          <w14:ligatures w14:val="standardContextual"/>
        </w:rPr>
        <w:tab/>
      </w:r>
      <w:r w:rsidRPr="0020163E">
        <w:rPr>
          <w:rStyle w:val="Hyperlink"/>
        </w:rPr>
        <w:t>Data Exchange with external interface</w:t>
      </w:r>
      <w:r>
        <w:rPr>
          <w:webHidden/>
        </w:rPr>
        <w:tab/>
      </w:r>
      <w:r>
        <w:rPr>
          <w:webHidden/>
        </w:rPr>
        <w:fldChar w:fldCharType="begin"/>
      </w:r>
      <w:r>
        <w:rPr>
          <w:webHidden/>
        </w:rPr>
        <w:instrText xml:space="preserve"> PAGEREF _Toc169824314 \h </w:instrText>
      </w:r>
      <w:r>
        <w:rPr>
          <w:webHidden/>
        </w:rPr>
      </w:r>
      <w:r>
        <w:rPr>
          <w:webHidden/>
        </w:rPr>
        <w:fldChar w:fldCharType="separate"/>
      </w:r>
      <w:r w:rsidR="00B974F8">
        <w:rPr>
          <w:webHidden/>
        </w:rPr>
        <w:t>105</w:t>
      </w:r>
      <w:r>
        <w:rPr>
          <w:webHidden/>
        </w:rPr>
        <w:fldChar w:fldCharType="end"/>
      </w:r>
      <w:r>
        <w:fldChar w:fldCharType="end"/>
      </w:r>
    </w:p>
    <w:p w14:paraId="2617EF3B" w14:textId="7CB879AA"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"_Toc169824315"</w:instrText>
      </w:r>
      <w:ins w:id="198" w:author="Hira, Agnes" w:date="2024-12-16T19:08:00Z" w16du:dateUtc="2024-12-17T00:08:00Z"/>
      <w:r>
        <w:fldChar w:fldCharType="separate"/>
      </w:r>
      <w:r w:rsidRPr="0020163E">
        <w:rPr>
          <w:rStyle w:val="Hyperlink"/>
          <w:bCs/>
        </w:rPr>
        <w:t>13.1.2</w:t>
      </w:r>
      <w:r>
        <w:rPr>
          <w:rFonts w:asciiTheme="minorHAnsi" w:eastAsiaTheme="minorEastAsia" w:hAnsiTheme="minorHAnsi" w:cstheme="minorBidi"/>
          <w:color w:val="auto"/>
          <w:kern w:val="2"/>
          <w:sz w:val="24"/>
          <w:szCs w:val="24"/>
          <w14:ligatures w14:val="standardContextual"/>
        </w:rPr>
        <w:tab/>
      </w:r>
      <w:r w:rsidRPr="0020163E">
        <w:rPr>
          <w:rStyle w:val="Hyperlink"/>
        </w:rPr>
        <w:t>FDSH Services</w:t>
      </w:r>
      <w:r>
        <w:rPr>
          <w:webHidden/>
        </w:rPr>
        <w:tab/>
      </w:r>
      <w:r>
        <w:rPr>
          <w:webHidden/>
        </w:rPr>
        <w:fldChar w:fldCharType="begin"/>
      </w:r>
      <w:r>
        <w:rPr>
          <w:webHidden/>
        </w:rPr>
        <w:instrText xml:space="preserve"> PAGEREF _Toc169824315 \h </w:instrText>
      </w:r>
      <w:r>
        <w:rPr>
          <w:webHidden/>
        </w:rPr>
      </w:r>
      <w:r>
        <w:rPr>
          <w:webHidden/>
        </w:rPr>
        <w:fldChar w:fldCharType="separate"/>
      </w:r>
      <w:r w:rsidR="00B974F8">
        <w:rPr>
          <w:webHidden/>
        </w:rPr>
        <w:t>106</w:t>
      </w:r>
      <w:r>
        <w:rPr>
          <w:webHidden/>
        </w:rPr>
        <w:fldChar w:fldCharType="end"/>
      </w:r>
      <w:r>
        <w:fldChar w:fldCharType="end"/>
      </w:r>
    </w:p>
    <w:p w14:paraId="7F416CE4" w14:textId="7277A71D"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"_Toc169824316"</w:instrText>
      </w:r>
      <w:ins w:id="199"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13.1.2.1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IRS IFSV</w:t>
      </w:r>
      <w:r>
        <w:rPr>
          <w:noProof/>
          <w:webHidden/>
        </w:rPr>
        <w:tab/>
      </w:r>
      <w:r>
        <w:rPr>
          <w:noProof/>
          <w:webHidden/>
        </w:rPr>
        <w:fldChar w:fldCharType="begin"/>
      </w:r>
      <w:r>
        <w:rPr>
          <w:noProof/>
          <w:webHidden/>
        </w:rPr>
        <w:instrText xml:space="preserve"> PAGEREF _Toc169824316 \h </w:instrText>
      </w:r>
      <w:r>
        <w:rPr>
          <w:noProof/>
          <w:webHidden/>
        </w:rPr>
      </w:r>
      <w:r>
        <w:rPr>
          <w:noProof/>
          <w:webHidden/>
        </w:rPr>
        <w:fldChar w:fldCharType="separate"/>
      </w:r>
      <w:r w:rsidR="00B974F8">
        <w:rPr>
          <w:noProof/>
          <w:webHidden/>
        </w:rPr>
        <w:t>106</w:t>
      </w:r>
      <w:r>
        <w:rPr>
          <w:noProof/>
          <w:webHidden/>
        </w:rPr>
        <w:fldChar w:fldCharType="end"/>
      </w:r>
      <w:r>
        <w:rPr>
          <w:noProof/>
        </w:rPr>
        <w:fldChar w:fldCharType="end"/>
      </w:r>
    </w:p>
    <w:p w14:paraId="0BFB6B74" w14:textId="24372914"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"_Toc169824317"</w:instrText>
      </w:r>
      <w:ins w:id="200"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13.1.2.2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Non ESI MEC</w:t>
      </w:r>
      <w:r>
        <w:rPr>
          <w:noProof/>
          <w:webHidden/>
        </w:rPr>
        <w:tab/>
      </w:r>
      <w:r>
        <w:rPr>
          <w:noProof/>
          <w:webHidden/>
        </w:rPr>
        <w:fldChar w:fldCharType="begin"/>
      </w:r>
      <w:r>
        <w:rPr>
          <w:noProof/>
          <w:webHidden/>
        </w:rPr>
        <w:instrText xml:space="preserve"> PAGEREF _Toc169824317 \h </w:instrText>
      </w:r>
      <w:r>
        <w:rPr>
          <w:noProof/>
          <w:webHidden/>
        </w:rPr>
      </w:r>
      <w:r>
        <w:rPr>
          <w:noProof/>
          <w:webHidden/>
        </w:rPr>
        <w:fldChar w:fldCharType="separate"/>
      </w:r>
      <w:r w:rsidR="00B974F8">
        <w:rPr>
          <w:noProof/>
          <w:webHidden/>
        </w:rPr>
        <w:t>106</w:t>
      </w:r>
      <w:r>
        <w:rPr>
          <w:noProof/>
          <w:webHidden/>
        </w:rPr>
        <w:fldChar w:fldCharType="end"/>
      </w:r>
      <w:r>
        <w:rPr>
          <w:noProof/>
        </w:rPr>
        <w:fldChar w:fldCharType="end"/>
      </w:r>
    </w:p>
    <w:p w14:paraId="47560819" w14:textId="2634C7A9"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"_Toc169824318"</w:instrText>
      </w:r>
      <w:ins w:id="201"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13.1.2.3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SSA</w:t>
      </w:r>
      <w:r>
        <w:rPr>
          <w:noProof/>
          <w:webHidden/>
        </w:rPr>
        <w:tab/>
      </w:r>
      <w:r>
        <w:rPr>
          <w:noProof/>
          <w:webHidden/>
        </w:rPr>
        <w:fldChar w:fldCharType="begin"/>
      </w:r>
      <w:r>
        <w:rPr>
          <w:noProof/>
          <w:webHidden/>
        </w:rPr>
        <w:instrText xml:space="preserve"> PAGEREF _Toc169824318 \h </w:instrText>
      </w:r>
      <w:r>
        <w:rPr>
          <w:noProof/>
          <w:webHidden/>
        </w:rPr>
      </w:r>
      <w:r>
        <w:rPr>
          <w:noProof/>
          <w:webHidden/>
        </w:rPr>
        <w:fldChar w:fldCharType="separate"/>
      </w:r>
      <w:r w:rsidR="00B974F8">
        <w:rPr>
          <w:noProof/>
          <w:webHidden/>
        </w:rPr>
        <w:t>106</w:t>
      </w:r>
      <w:r>
        <w:rPr>
          <w:noProof/>
          <w:webHidden/>
        </w:rPr>
        <w:fldChar w:fldCharType="end"/>
      </w:r>
      <w:r>
        <w:rPr>
          <w:noProof/>
        </w:rPr>
        <w:fldChar w:fldCharType="end"/>
      </w:r>
    </w:p>
    <w:p w14:paraId="4A818172" w14:textId="109C45B2"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"_Toc169824319"</w:instrText>
      </w:r>
      <w:ins w:id="202"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13.1.2.4</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Remote Identity Proofing (RIDP) Precise Identity</w:t>
      </w:r>
      <w:r>
        <w:rPr>
          <w:noProof/>
          <w:webHidden/>
        </w:rPr>
        <w:tab/>
      </w:r>
      <w:r>
        <w:rPr>
          <w:noProof/>
          <w:webHidden/>
        </w:rPr>
        <w:fldChar w:fldCharType="begin"/>
      </w:r>
      <w:r>
        <w:rPr>
          <w:noProof/>
          <w:webHidden/>
        </w:rPr>
        <w:instrText xml:space="preserve"> PAGEREF _Toc169824319 \h </w:instrText>
      </w:r>
      <w:r>
        <w:rPr>
          <w:noProof/>
          <w:webHidden/>
        </w:rPr>
      </w:r>
      <w:r>
        <w:rPr>
          <w:noProof/>
          <w:webHidden/>
        </w:rPr>
        <w:fldChar w:fldCharType="separate"/>
      </w:r>
      <w:r w:rsidR="00B974F8">
        <w:rPr>
          <w:noProof/>
          <w:webHidden/>
        </w:rPr>
        <w:t>106</w:t>
      </w:r>
      <w:r>
        <w:rPr>
          <w:noProof/>
          <w:webHidden/>
        </w:rPr>
        <w:fldChar w:fldCharType="end"/>
      </w:r>
      <w:r>
        <w:rPr>
          <w:noProof/>
        </w:rPr>
        <w:fldChar w:fldCharType="end"/>
      </w:r>
    </w:p>
    <w:p w14:paraId="654FCE80" w14:textId="7A3F1E50"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"_Toc169824320"</w:instrText>
      </w:r>
      <w:ins w:id="203"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13.1.2.5</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VLP</w:t>
      </w:r>
      <w:r>
        <w:rPr>
          <w:noProof/>
          <w:webHidden/>
        </w:rPr>
        <w:tab/>
      </w:r>
      <w:r>
        <w:rPr>
          <w:noProof/>
          <w:webHidden/>
        </w:rPr>
        <w:fldChar w:fldCharType="begin"/>
      </w:r>
      <w:r>
        <w:rPr>
          <w:noProof/>
          <w:webHidden/>
        </w:rPr>
        <w:instrText xml:space="preserve"> PAGEREF _Toc169824320 \h </w:instrText>
      </w:r>
      <w:r>
        <w:rPr>
          <w:noProof/>
          <w:webHidden/>
        </w:rPr>
      </w:r>
      <w:r>
        <w:rPr>
          <w:noProof/>
          <w:webHidden/>
        </w:rPr>
        <w:fldChar w:fldCharType="separate"/>
      </w:r>
      <w:r w:rsidR="00B974F8">
        <w:rPr>
          <w:noProof/>
          <w:webHidden/>
        </w:rPr>
        <w:t>107</w:t>
      </w:r>
      <w:r>
        <w:rPr>
          <w:noProof/>
          <w:webHidden/>
        </w:rPr>
        <w:fldChar w:fldCharType="end"/>
      </w:r>
      <w:r>
        <w:rPr>
          <w:noProof/>
        </w:rPr>
        <w:fldChar w:fldCharType="end"/>
      </w:r>
    </w:p>
    <w:p w14:paraId="41B1E768" w14:textId="6033F02D"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"_Toc169824321"</w:instrText>
      </w:r>
      <w:ins w:id="204"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13.1.2.6</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RRV</w:t>
      </w:r>
      <w:r>
        <w:rPr>
          <w:noProof/>
          <w:webHidden/>
        </w:rPr>
        <w:tab/>
      </w:r>
      <w:r>
        <w:rPr>
          <w:noProof/>
          <w:webHidden/>
        </w:rPr>
        <w:fldChar w:fldCharType="begin"/>
      </w:r>
      <w:r>
        <w:rPr>
          <w:noProof/>
          <w:webHidden/>
        </w:rPr>
        <w:instrText xml:space="preserve"> PAGEREF _Toc169824321 \h </w:instrText>
      </w:r>
      <w:r>
        <w:rPr>
          <w:noProof/>
          <w:webHidden/>
        </w:rPr>
      </w:r>
      <w:r>
        <w:rPr>
          <w:noProof/>
          <w:webHidden/>
        </w:rPr>
        <w:fldChar w:fldCharType="separate"/>
      </w:r>
      <w:r w:rsidR="00B974F8">
        <w:rPr>
          <w:noProof/>
          <w:webHidden/>
        </w:rPr>
        <w:t>107</w:t>
      </w:r>
      <w:r>
        <w:rPr>
          <w:noProof/>
          <w:webHidden/>
        </w:rPr>
        <w:fldChar w:fldCharType="end"/>
      </w:r>
      <w:r>
        <w:rPr>
          <w:noProof/>
        </w:rPr>
        <w:fldChar w:fldCharType="end"/>
      </w:r>
    </w:p>
    <w:p w14:paraId="610751A1" w14:textId="79315E24"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"_Toc169824322"</w:instrText>
      </w:r>
      <w:ins w:id="205"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13.1.2.7</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PVC</w:t>
      </w:r>
      <w:r>
        <w:rPr>
          <w:noProof/>
          <w:webHidden/>
        </w:rPr>
        <w:tab/>
      </w:r>
      <w:r>
        <w:rPr>
          <w:noProof/>
          <w:webHidden/>
        </w:rPr>
        <w:fldChar w:fldCharType="begin"/>
      </w:r>
      <w:r>
        <w:rPr>
          <w:noProof/>
          <w:webHidden/>
        </w:rPr>
        <w:instrText xml:space="preserve"> PAGEREF _Toc169824322 \h </w:instrText>
      </w:r>
      <w:r>
        <w:rPr>
          <w:noProof/>
          <w:webHidden/>
        </w:rPr>
      </w:r>
      <w:r>
        <w:rPr>
          <w:noProof/>
          <w:webHidden/>
        </w:rPr>
        <w:fldChar w:fldCharType="separate"/>
      </w:r>
      <w:r w:rsidR="00B974F8">
        <w:rPr>
          <w:noProof/>
          <w:webHidden/>
        </w:rPr>
        <w:t>107</w:t>
      </w:r>
      <w:r>
        <w:rPr>
          <w:noProof/>
          <w:webHidden/>
        </w:rPr>
        <w:fldChar w:fldCharType="end"/>
      </w:r>
      <w:r>
        <w:rPr>
          <w:noProof/>
        </w:rPr>
        <w:fldChar w:fldCharType="end"/>
      </w:r>
    </w:p>
    <w:p w14:paraId="70D366F3" w14:textId="75765014"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"_Toc169824323"</w:instrText>
      </w:r>
      <w:ins w:id="206" w:author="Hira, Agnes" w:date="2024-12-16T19:08:00Z" w16du:dateUtc="2024-12-17T00:08:00Z"/>
      <w:r>
        <w:fldChar w:fldCharType="separate"/>
      </w:r>
      <w:r w:rsidRPr="0020163E">
        <w:rPr>
          <w:rStyle w:val="Hyperlink"/>
          <w:bCs/>
        </w:rPr>
        <w:t>13.1.3</w:t>
      </w:r>
      <w:r>
        <w:rPr>
          <w:rFonts w:asciiTheme="minorHAnsi" w:eastAsiaTheme="minorEastAsia" w:hAnsiTheme="minorHAnsi" w:cstheme="minorBidi"/>
          <w:color w:val="auto"/>
          <w:kern w:val="2"/>
          <w:sz w:val="24"/>
          <w:szCs w:val="24"/>
          <w14:ligatures w14:val="standardContextual"/>
        </w:rPr>
        <w:tab/>
      </w:r>
      <w:r w:rsidRPr="0020163E">
        <w:rPr>
          <w:rStyle w:val="Hyperlink"/>
        </w:rPr>
        <w:t>Commonwealth Data Services</w:t>
      </w:r>
      <w:r>
        <w:rPr>
          <w:webHidden/>
        </w:rPr>
        <w:tab/>
      </w:r>
      <w:r>
        <w:rPr>
          <w:webHidden/>
        </w:rPr>
        <w:fldChar w:fldCharType="begin"/>
      </w:r>
      <w:r>
        <w:rPr>
          <w:webHidden/>
        </w:rPr>
        <w:instrText xml:space="preserve"> PAGEREF _Toc169824323 \h </w:instrText>
      </w:r>
      <w:r>
        <w:rPr>
          <w:webHidden/>
        </w:rPr>
      </w:r>
      <w:r>
        <w:rPr>
          <w:webHidden/>
        </w:rPr>
        <w:fldChar w:fldCharType="separate"/>
      </w:r>
      <w:r w:rsidR="00B974F8">
        <w:rPr>
          <w:webHidden/>
        </w:rPr>
        <w:t>108</w:t>
      </w:r>
      <w:r>
        <w:rPr>
          <w:webHidden/>
        </w:rPr>
        <w:fldChar w:fldCharType="end"/>
      </w:r>
      <w:r>
        <w:fldChar w:fldCharType="end"/>
      </w:r>
    </w:p>
    <w:p w14:paraId="792173D5" w14:textId="2BE12DF8"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"_Toc169824324"</w:instrText>
      </w:r>
      <w:ins w:id="207"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13.1.3.1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MA21</w:t>
      </w:r>
      <w:r>
        <w:rPr>
          <w:noProof/>
          <w:webHidden/>
        </w:rPr>
        <w:tab/>
      </w:r>
      <w:r>
        <w:rPr>
          <w:noProof/>
          <w:webHidden/>
        </w:rPr>
        <w:fldChar w:fldCharType="begin"/>
      </w:r>
      <w:r>
        <w:rPr>
          <w:noProof/>
          <w:webHidden/>
        </w:rPr>
        <w:instrText xml:space="preserve"> PAGEREF _Toc169824324 \h </w:instrText>
      </w:r>
      <w:r>
        <w:rPr>
          <w:noProof/>
          <w:webHidden/>
        </w:rPr>
      </w:r>
      <w:r>
        <w:rPr>
          <w:noProof/>
          <w:webHidden/>
        </w:rPr>
        <w:fldChar w:fldCharType="separate"/>
      </w:r>
      <w:r w:rsidR="00B974F8">
        <w:rPr>
          <w:noProof/>
          <w:webHidden/>
        </w:rPr>
        <w:t>108</w:t>
      </w:r>
      <w:r>
        <w:rPr>
          <w:noProof/>
          <w:webHidden/>
        </w:rPr>
        <w:fldChar w:fldCharType="end"/>
      </w:r>
      <w:r>
        <w:rPr>
          <w:noProof/>
        </w:rPr>
        <w:fldChar w:fldCharType="end"/>
      </w:r>
    </w:p>
    <w:p w14:paraId="1365A074" w14:textId="6A9DE41E"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"_Toc169824325"</w:instrText>
      </w:r>
      <w:ins w:id="208"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13.1.3.2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DOR</w:t>
      </w:r>
      <w:r>
        <w:rPr>
          <w:noProof/>
          <w:webHidden/>
        </w:rPr>
        <w:tab/>
      </w:r>
      <w:r>
        <w:rPr>
          <w:noProof/>
          <w:webHidden/>
        </w:rPr>
        <w:fldChar w:fldCharType="begin"/>
      </w:r>
      <w:r>
        <w:rPr>
          <w:noProof/>
          <w:webHidden/>
        </w:rPr>
        <w:instrText xml:space="preserve"> PAGEREF _Toc169824325 \h </w:instrText>
      </w:r>
      <w:r>
        <w:rPr>
          <w:noProof/>
          <w:webHidden/>
        </w:rPr>
      </w:r>
      <w:r>
        <w:rPr>
          <w:noProof/>
          <w:webHidden/>
        </w:rPr>
        <w:fldChar w:fldCharType="separate"/>
      </w:r>
      <w:r w:rsidR="00B974F8">
        <w:rPr>
          <w:noProof/>
          <w:webHidden/>
        </w:rPr>
        <w:t>109</w:t>
      </w:r>
      <w:r>
        <w:rPr>
          <w:noProof/>
          <w:webHidden/>
        </w:rPr>
        <w:fldChar w:fldCharType="end"/>
      </w:r>
      <w:r>
        <w:rPr>
          <w:noProof/>
        </w:rPr>
        <w:fldChar w:fldCharType="end"/>
      </w:r>
    </w:p>
    <w:p w14:paraId="3CC92F2C" w14:textId="1CE67412"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"_Toc169824326"</w:instrText>
      </w:r>
      <w:ins w:id="209"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13.1.3.3</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DOR – COMETS HD</w:t>
      </w:r>
      <w:r>
        <w:rPr>
          <w:noProof/>
          <w:webHidden/>
        </w:rPr>
        <w:tab/>
      </w:r>
      <w:r>
        <w:rPr>
          <w:noProof/>
          <w:webHidden/>
        </w:rPr>
        <w:fldChar w:fldCharType="begin"/>
      </w:r>
      <w:r>
        <w:rPr>
          <w:noProof/>
          <w:webHidden/>
        </w:rPr>
        <w:instrText xml:space="preserve"> PAGEREF _Toc169824326 \h </w:instrText>
      </w:r>
      <w:r>
        <w:rPr>
          <w:noProof/>
          <w:webHidden/>
        </w:rPr>
      </w:r>
      <w:r>
        <w:rPr>
          <w:noProof/>
          <w:webHidden/>
        </w:rPr>
        <w:fldChar w:fldCharType="separate"/>
      </w:r>
      <w:r w:rsidR="00B974F8">
        <w:rPr>
          <w:noProof/>
          <w:webHidden/>
        </w:rPr>
        <w:t>109</w:t>
      </w:r>
      <w:r>
        <w:rPr>
          <w:noProof/>
          <w:webHidden/>
        </w:rPr>
        <w:fldChar w:fldCharType="end"/>
      </w:r>
      <w:r>
        <w:rPr>
          <w:noProof/>
        </w:rPr>
        <w:fldChar w:fldCharType="end"/>
      </w:r>
    </w:p>
    <w:p w14:paraId="0D238B32" w14:textId="52EADAAC"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"_Toc169824327"</w:instrText>
      </w:r>
      <w:ins w:id="210"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13.1.3.4</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MMIS</w:t>
      </w:r>
      <w:r>
        <w:rPr>
          <w:noProof/>
          <w:webHidden/>
        </w:rPr>
        <w:tab/>
      </w:r>
      <w:r>
        <w:rPr>
          <w:noProof/>
          <w:webHidden/>
        </w:rPr>
        <w:fldChar w:fldCharType="begin"/>
      </w:r>
      <w:r>
        <w:rPr>
          <w:noProof/>
          <w:webHidden/>
        </w:rPr>
        <w:instrText xml:space="preserve"> PAGEREF _Toc169824327 \h </w:instrText>
      </w:r>
      <w:r>
        <w:rPr>
          <w:noProof/>
          <w:webHidden/>
        </w:rPr>
      </w:r>
      <w:r>
        <w:rPr>
          <w:noProof/>
          <w:webHidden/>
        </w:rPr>
        <w:fldChar w:fldCharType="separate"/>
      </w:r>
      <w:r w:rsidR="00B974F8">
        <w:rPr>
          <w:noProof/>
          <w:webHidden/>
        </w:rPr>
        <w:t>109</w:t>
      </w:r>
      <w:r>
        <w:rPr>
          <w:noProof/>
          <w:webHidden/>
        </w:rPr>
        <w:fldChar w:fldCharType="end"/>
      </w:r>
      <w:r>
        <w:rPr>
          <w:noProof/>
        </w:rPr>
        <w:fldChar w:fldCharType="end"/>
      </w:r>
    </w:p>
    <w:p w14:paraId="279FB955" w14:textId="5C8BA3F0"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"_Toc169824328"</w:instrText>
      </w:r>
      <w:ins w:id="211"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13.1.3.5</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Health Safety Net (HSN)</w:t>
      </w:r>
      <w:r>
        <w:rPr>
          <w:noProof/>
          <w:webHidden/>
        </w:rPr>
        <w:tab/>
      </w:r>
      <w:r>
        <w:rPr>
          <w:noProof/>
          <w:webHidden/>
        </w:rPr>
        <w:fldChar w:fldCharType="begin"/>
      </w:r>
      <w:r>
        <w:rPr>
          <w:noProof/>
          <w:webHidden/>
        </w:rPr>
        <w:instrText xml:space="preserve"> PAGEREF _Toc169824328 \h </w:instrText>
      </w:r>
      <w:r>
        <w:rPr>
          <w:noProof/>
          <w:webHidden/>
        </w:rPr>
      </w:r>
      <w:r>
        <w:rPr>
          <w:noProof/>
          <w:webHidden/>
        </w:rPr>
        <w:fldChar w:fldCharType="separate"/>
      </w:r>
      <w:r w:rsidR="00B974F8">
        <w:rPr>
          <w:noProof/>
          <w:webHidden/>
        </w:rPr>
        <w:t>110</w:t>
      </w:r>
      <w:r>
        <w:rPr>
          <w:noProof/>
          <w:webHidden/>
        </w:rPr>
        <w:fldChar w:fldCharType="end"/>
      </w:r>
      <w:r>
        <w:rPr>
          <w:noProof/>
        </w:rPr>
        <w:fldChar w:fldCharType="end"/>
      </w:r>
    </w:p>
    <w:p w14:paraId="3595C640" w14:textId="47A96AF6"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"_Toc169824329"</w:instrText>
      </w:r>
      <w:ins w:id="212"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13.1.3.6</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Transfer Eligible SNAP members to DTA</w:t>
      </w:r>
      <w:r>
        <w:rPr>
          <w:noProof/>
          <w:webHidden/>
        </w:rPr>
        <w:tab/>
      </w:r>
      <w:r>
        <w:rPr>
          <w:noProof/>
          <w:webHidden/>
        </w:rPr>
        <w:fldChar w:fldCharType="begin"/>
      </w:r>
      <w:r>
        <w:rPr>
          <w:noProof/>
          <w:webHidden/>
        </w:rPr>
        <w:instrText xml:space="preserve"> PAGEREF _Toc169824329 \h </w:instrText>
      </w:r>
      <w:r>
        <w:rPr>
          <w:noProof/>
          <w:webHidden/>
        </w:rPr>
      </w:r>
      <w:r>
        <w:rPr>
          <w:noProof/>
          <w:webHidden/>
        </w:rPr>
        <w:fldChar w:fldCharType="separate"/>
      </w:r>
      <w:r w:rsidR="00B974F8">
        <w:rPr>
          <w:noProof/>
          <w:webHidden/>
        </w:rPr>
        <w:t>111</w:t>
      </w:r>
      <w:r>
        <w:rPr>
          <w:noProof/>
          <w:webHidden/>
        </w:rPr>
        <w:fldChar w:fldCharType="end"/>
      </w:r>
      <w:r>
        <w:rPr>
          <w:noProof/>
        </w:rPr>
        <w:fldChar w:fldCharType="end"/>
      </w:r>
    </w:p>
    <w:p w14:paraId="4DE34CF5" w14:textId="7FB1EF0D"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"_Toc169824330"</w:instrText>
      </w:r>
      <w:ins w:id="213"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13.1.3.7</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Automatic Voter Registration</w:t>
      </w:r>
      <w:r>
        <w:rPr>
          <w:noProof/>
          <w:webHidden/>
        </w:rPr>
        <w:tab/>
      </w:r>
      <w:r>
        <w:rPr>
          <w:noProof/>
          <w:webHidden/>
        </w:rPr>
        <w:fldChar w:fldCharType="begin"/>
      </w:r>
      <w:r>
        <w:rPr>
          <w:noProof/>
          <w:webHidden/>
        </w:rPr>
        <w:instrText xml:space="preserve"> PAGEREF _Toc169824330 \h </w:instrText>
      </w:r>
      <w:r>
        <w:rPr>
          <w:noProof/>
          <w:webHidden/>
        </w:rPr>
      </w:r>
      <w:r>
        <w:rPr>
          <w:noProof/>
          <w:webHidden/>
        </w:rPr>
        <w:fldChar w:fldCharType="separate"/>
      </w:r>
      <w:r w:rsidR="00B974F8">
        <w:rPr>
          <w:noProof/>
          <w:webHidden/>
        </w:rPr>
        <w:t>111</w:t>
      </w:r>
      <w:r>
        <w:rPr>
          <w:noProof/>
          <w:webHidden/>
        </w:rPr>
        <w:fldChar w:fldCharType="end"/>
      </w:r>
      <w:r>
        <w:rPr>
          <w:noProof/>
        </w:rPr>
        <w:fldChar w:fldCharType="end"/>
      </w:r>
    </w:p>
    <w:p w14:paraId="240C2654" w14:textId="7D06F26A"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"_Toc169824331"</w:instrText>
      </w:r>
      <w:ins w:id="214"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13.1.3.8</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Member Communication Portal (MCP):</w:t>
      </w:r>
      <w:r>
        <w:rPr>
          <w:noProof/>
          <w:webHidden/>
        </w:rPr>
        <w:tab/>
      </w:r>
      <w:r>
        <w:rPr>
          <w:noProof/>
          <w:webHidden/>
        </w:rPr>
        <w:fldChar w:fldCharType="begin"/>
      </w:r>
      <w:r>
        <w:rPr>
          <w:noProof/>
          <w:webHidden/>
        </w:rPr>
        <w:instrText xml:space="preserve"> PAGEREF _Toc169824331 \h </w:instrText>
      </w:r>
      <w:r>
        <w:rPr>
          <w:noProof/>
          <w:webHidden/>
        </w:rPr>
      </w:r>
      <w:r>
        <w:rPr>
          <w:noProof/>
          <w:webHidden/>
        </w:rPr>
        <w:fldChar w:fldCharType="separate"/>
      </w:r>
      <w:r w:rsidR="00B974F8">
        <w:rPr>
          <w:noProof/>
          <w:webHidden/>
        </w:rPr>
        <w:t>111</w:t>
      </w:r>
      <w:r>
        <w:rPr>
          <w:noProof/>
          <w:webHidden/>
        </w:rPr>
        <w:fldChar w:fldCharType="end"/>
      </w:r>
      <w:r>
        <w:rPr>
          <w:noProof/>
        </w:rPr>
        <w:fldChar w:fldCharType="end"/>
      </w:r>
    </w:p>
    <w:p w14:paraId="01271765" w14:textId="1D0C5854"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"_Toc169824332"</w:instrText>
      </w:r>
      <w:ins w:id="215"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13.1.3.9</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Disability Evaluation Services (DES):</w:t>
      </w:r>
      <w:r>
        <w:rPr>
          <w:noProof/>
          <w:webHidden/>
        </w:rPr>
        <w:tab/>
      </w:r>
      <w:r>
        <w:rPr>
          <w:noProof/>
          <w:webHidden/>
        </w:rPr>
        <w:fldChar w:fldCharType="begin"/>
      </w:r>
      <w:r>
        <w:rPr>
          <w:noProof/>
          <w:webHidden/>
        </w:rPr>
        <w:instrText xml:space="preserve"> PAGEREF _Toc169824332 \h </w:instrText>
      </w:r>
      <w:r>
        <w:rPr>
          <w:noProof/>
          <w:webHidden/>
        </w:rPr>
      </w:r>
      <w:r>
        <w:rPr>
          <w:noProof/>
          <w:webHidden/>
        </w:rPr>
        <w:fldChar w:fldCharType="separate"/>
      </w:r>
      <w:r w:rsidR="00B974F8">
        <w:rPr>
          <w:noProof/>
          <w:webHidden/>
        </w:rPr>
        <w:t>112</w:t>
      </w:r>
      <w:r>
        <w:rPr>
          <w:noProof/>
          <w:webHidden/>
        </w:rPr>
        <w:fldChar w:fldCharType="end"/>
      </w:r>
      <w:r>
        <w:rPr>
          <w:noProof/>
        </w:rPr>
        <w:fldChar w:fldCharType="end"/>
      </w:r>
    </w:p>
    <w:p w14:paraId="53B93DFB" w14:textId="20E17B0E"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"_Toc169824333"</w:instrText>
      </w:r>
      <w:ins w:id="216"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13.1.3.10</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Verified Chronically Homeless (VCHL):</w:t>
      </w:r>
      <w:r>
        <w:rPr>
          <w:noProof/>
          <w:webHidden/>
        </w:rPr>
        <w:tab/>
      </w:r>
      <w:r>
        <w:rPr>
          <w:noProof/>
          <w:webHidden/>
        </w:rPr>
        <w:fldChar w:fldCharType="begin"/>
      </w:r>
      <w:r>
        <w:rPr>
          <w:noProof/>
          <w:webHidden/>
        </w:rPr>
        <w:instrText xml:space="preserve"> PAGEREF _Toc169824333 \h </w:instrText>
      </w:r>
      <w:r>
        <w:rPr>
          <w:noProof/>
          <w:webHidden/>
        </w:rPr>
      </w:r>
      <w:r>
        <w:rPr>
          <w:noProof/>
          <w:webHidden/>
        </w:rPr>
        <w:fldChar w:fldCharType="separate"/>
      </w:r>
      <w:r w:rsidR="00B974F8">
        <w:rPr>
          <w:noProof/>
          <w:webHidden/>
        </w:rPr>
        <w:t>112</w:t>
      </w:r>
      <w:r>
        <w:rPr>
          <w:noProof/>
          <w:webHidden/>
        </w:rPr>
        <w:fldChar w:fldCharType="end"/>
      </w:r>
      <w:r>
        <w:rPr>
          <w:noProof/>
        </w:rPr>
        <w:fldChar w:fldCharType="end"/>
      </w:r>
    </w:p>
    <w:p w14:paraId="048B9A2F" w14:textId="42B8DC9A"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"_Toc169824334"</w:instrText>
      </w:r>
      <w:ins w:id="217"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13.1.3.11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Omnibus Returned Mail (ORM):</w:t>
      </w:r>
      <w:r>
        <w:rPr>
          <w:noProof/>
          <w:webHidden/>
        </w:rPr>
        <w:tab/>
      </w:r>
      <w:r>
        <w:rPr>
          <w:noProof/>
          <w:webHidden/>
        </w:rPr>
        <w:fldChar w:fldCharType="begin"/>
      </w:r>
      <w:r>
        <w:rPr>
          <w:noProof/>
          <w:webHidden/>
        </w:rPr>
        <w:instrText xml:space="preserve"> PAGEREF _Toc169824334 \h </w:instrText>
      </w:r>
      <w:r>
        <w:rPr>
          <w:noProof/>
          <w:webHidden/>
        </w:rPr>
      </w:r>
      <w:r>
        <w:rPr>
          <w:noProof/>
          <w:webHidden/>
        </w:rPr>
        <w:fldChar w:fldCharType="separate"/>
      </w:r>
      <w:r w:rsidR="00B974F8">
        <w:rPr>
          <w:noProof/>
          <w:webHidden/>
        </w:rPr>
        <w:t>112</w:t>
      </w:r>
      <w:r>
        <w:rPr>
          <w:noProof/>
          <w:webHidden/>
        </w:rPr>
        <w:fldChar w:fldCharType="end"/>
      </w:r>
      <w:r>
        <w:rPr>
          <w:noProof/>
        </w:rPr>
        <w:fldChar w:fldCharType="end"/>
      </w:r>
    </w:p>
    <w:p w14:paraId="7AA6AD66" w14:textId="40323527"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"_Toc169824335"</w:instrText>
      </w:r>
      <w:ins w:id="218" w:author="Hira, Agnes" w:date="2024-12-16T19:08:00Z" w16du:dateUtc="2024-12-17T00:08:00Z"/>
      <w:r>
        <w:fldChar w:fldCharType="separate"/>
      </w:r>
      <w:r w:rsidRPr="0020163E">
        <w:rPr>
          <w:rStyle w:val="Hyperlink"/>
        </w:rPr>
        <w:t>13.2</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Private Data Services</w:t>
      </w:r>
      <w:r>
        <w:rPr>
          <w:webHidden/>
        </w:rPr>
        <w:tab/>
      </w:r>
      <w:r>
        <w:rPr>
          <w:webHidden/>
        </w:rPr>
        <w:fldChar w:fldCharType="begin"/>
      </w:r>
      <w:r>
        <w:rPr>
          <w:webHidden/>
        </w:rPr>
        <w:instrText xml:space="preserve"> PAGEREF _Toc169824335 \h </w:instrText>
      </w:r>
      <w:r>
        <w:rPr>
          <w:webHidden/>
        </w:rPr>
      </w:r>
      <w:r>
        <w:rPr>
          <w:webHidden/>
        </w:rPr>
        <w:fldChar w:fldCharType="separate"/>
      </w:r>
      <w:r w:rsidR="00B974F8">
        <w:rPr>
          <w:webHidden/>
        </w:rPr>
        <w:t>113</w:t>
      </w:r>
      <w:r>
        <w:rPr>
          <w:webHidden/>
        </w:rPr>
        <w:fldChar w:fldCharType="end"/>
      </w:r>
      <w:r>
        <w:fldChar w:fldCharType="end"/>
      </w:r>
    </w:p>
    <w:p w14:paraId="67572853" w14:textId="36AB7597"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"_Toc169824336"</w:instrText>
      </w:r>
      <w:ins w:id="219" w:author="Hira, Agnes" w:date="2024-12-16T19:08:00Z" w16du:dateUtc="2024-12-17T00:08:00Z"/>
      <w:r>
        <w:fldChar w:fldCharType="separate"/>
      </w:r>
      <w:r w:rsidRPr="0020163E">
        <w:rPr>
          <w:rStyle w:val="Hyperlink"/>
          <w:bCs/>
        </w:rPr>
        <w:t>13.2.1</w:t>
      </w:r>
      <w:r>
        <w:rPr>
          <w:rFonts w:asciiTheme="minorHAnsi" w:eastAsiaTheme="minorEastAsia" w:hAnsiTheme="minorHAnsi" w:cstheme="minorBidi"/>
          <w:color w:val="auto"/>
          <w:kern w:val="2"/>
          <w:sz w:val="24"/>
          <w:szCs w:val="24"/>
          <w14:ligatures w14:val="standardContextual"/>
        </w:rPr>
        <w:tab/>
      </w:r>
      <w:r w:rsidRPr="0020163E">
        <w:rPr>
          <w:rStyle w:val="Hyperlink"/>
        </w:rPr>
        <w:t>Accenture</w:t>
      </w:r>
      <w:r>
        <w:rPr>
          <w:webHidden/>
        </w:rPr>
        <w:tab/>
      </w:r>
      <w:r>
        <w:rPr>
          <w:webHidden/>
        </w:rPr>
        <w:fldChar w:fldCharType="begin"/>
      </w:r>
      <w:r>
        <w:rPr>
          <w:webHidden/>
        </w:rPr>
        <w:instrText xml:space="preserve"> PAGEREF _Toc169824336 \h </w:instrText>
      </w:r>
      <w:r>
        <w:rPr>
          <w:webHidden/>
        </w:rPr>
      </w:r>
      <w:r>
        <w:rPr>
          <w:webHidden/>
        </w:rPr>
        <w:fldChar w:fldCharType="separate"/>
      </w:r>
      <w:r w:rsidR="00B974F8">
        <w:rPr>
          <w:webHidden/>
        </w:rPr>
        <w:t>113</w:t>
      </w:r>
      <w:r>
        <w:rPr>
          <w:webHidden/>
        </w:rPr>
        <w:fldChar w:fldCharType="end"/>
      </w:r>
      <w:r>
        <w:fldChar w:fldCharType="end"/>
      </w:r>
    </w:p>
    <w:p w14:paraId="15B2E52D" w14:textId="2901346B"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"_Toc169824337"</w:instrText>
      </w:r>
      <w:ins w:id="220"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13.2.1.1</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Premium Assistance Case Load Report</w:t>
      </w:r>
      <w:r>
        <w:rPr>
          <w:noProof/>
          <w:webHidden/>
        </w:rPr>
        <w:tab/>
      </w:r>
      <w:r>
        <w:rPr>
          <w:noProof/>
          <w:webHidden/>
        </w:rPr>
        <w:fldChar w:fldCharType="begin"/>
      </w:r>
      <w:r>
        <w:rPr>
          <w:noProof/>
          <w:webHidden/>
        </w:rPr>
        <w:instrText xml:space="preserve"> PAGEREF _Toc169824337 \h </w:instrText>
      </w:r>
      <w:r>
        <w:rPr>
          <w:noProof/>
          <w:webHidden/>
        </w:rPr>
      </w:r>
      <w:r>
        <w:rPr>
          <w:noProof/>
          <w:webHidden/>
        </w:rPr>
        <w:fldChar w:fldCharType="separate"/>
      </w:r>
      <w:r w:rsidR="00B974F8">
        <w:rPr>
          <w:noProof/>
          <w:webHidden/>
        </w:rPr>
        <w:t>113</w:t>
      </w:r>
      <w:r>
        <w:rPr>
          <w:noProof/>
          <w:webHidden/>
        </w:rPr>
        <w:fldChar w:fldCharType="end"/>
      </w:r>
      <w:r>
        <w:rPr>
          <w:noProof/>
        </w:rPr>
        <w:fldChar w:fldCharType="end"/>
      </w:r>
    </w:p>
    <w:p w14:paraId="0B0EADD7" w14:textId="6F189FC5" w:rsidR="007F0104" w:rsidRDefault="007F0104">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"_Toc169824338"</w:instrText>
      </w:r>
      <w:ins w:id="221" w:author="Hira, Agnes" w:date="2024-12-16T19:08:00Z" w16du:dateUtc="2024-12-17T00:08:00Z">
        <w:r w:rsidR="00B974F8">
          <w:rPr>
            <w:noProof/>
          </w:rPr>
        </w:r>
      </w:ins>
      <w:r>
        <w:rPr>
          <w:noProof/>
        </w:rPr>
        <w:fldChar w:fldCharType="separate"/>
      </w:r>
      <w:r w:rsidRPr="0020163E">
        <w:rPr>
          <w:rStyle w:val="Hyperlink"/>
          <w:noProof/>
          <w14:scene3d>
            <w14:camera w14:prst="orthographicFront"/>
            <w14:lightRig w14:rig="threePt" w14:dir="t">
              <w14:rot w14:lat="0" w14:lon="0" w14:rev="0"/>
            </w14:lightRig>
          </w14:scene3d>
        </w:rPr>
        <w:t>13.2.1.2</w:t>
      </w:r>
      <w:r>
        <w:rPr>
          <w:rFonts w:asciiTheme="minorHAnsi" w:eastAsiaTheme="minorEastAsia" w:hAnsiTheme="minorHAnsi" w:cstheme="minorBidi"/>
          <w:noProof/>
          <w:color w:val="auto"/>
          <w:kern w:val="2"/>
          <w:sz w:val="24"/>
          <w:szCs w:val="24"/>
          <w14:ligatures w14:val="standardContextual"/>
        </w:rPr>
        <w:tab/>
      </w:r>
      <w:r w:rsidRPr="0020163E">
        <w:rPr>
          <w:rStyle w:val="Hyperlink"/>
          <w:noProof/>
        </w:rPr>
        <w:t>Premium Assistance Referral Report</w:t>
      </w:r>
      <w:r>
        <w:rPr>
          <w:noProof/>
          <w:webHidden/>
        </w:rPr>
        <w:tab/>
      </w:r>
      <w:r>
        <w:rPr>
          <w:noProof/>
          <w:webHidden/>
        </w:rPr>
        <w:fldChar w:fldCharType="begin"/>
      </w:r>
      <w:r>
        <w:rPr>
          <w:noProof/>
          <w:webHidden/>
        </w:rPr>
        <w:instrText xml:space="preserve"> PAGEREF _Toc169824338 \h </w:instrText>
      </w:r>
      <w:r>
        <w:rPr>
          <w:noProof/>
          <w:webHidden/>
        </w:rPr>
      </w:r>
      <w:r>
        <w:rPr>
          <w:noProof/>
          <w:webHidden/>
        </w:rPr>
        <w:fldChar w:fldCharType="separate"/>
      </w:r>
      <w:r w:rsidR="00B974F8">
        <w:rPr>
          <w:noProof/>
          <w:webHidden/>
        </w:rPr>
        <w:t>113</w:t>
      </w:r>
      <w:r>
        <w:rPr>
          <w:noProof/>
          <w:webHidden/>
        </w:rPr>
        <w:fldChar w:fldCharType="end"/>
      </w:r>
      <w:r>
        <w:rPr>
          <w:noProof/>
        </w:rPr>
        <w:fldChar w:fldCharType="end"/>
      </w:r>
    </w:p>
    <w:p w14:paraId="4D2FD750" w14:textId="7422794C"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"_Toc169824339"</w:instrText>
      </w:r>
      <w:ins w:id="222" w:author="Hira, Agnes" w:date="2024-12-16T19:08:00Z" w16du:dateUtc="2024-12-17T00:08:00Z"/>
      <w:r>
        <w:fldChar w:fldCharType="separate"/>
      </w:r>
      <w:r w:rsidRPr="0020163E">
        <w:rPr>
          <w:rStyle w:val="Hyperlink"/>
          <w:bCs/>
        </w:rPr>
        <w:t>13.2.2</w:t>
      </w:r>
      <w:r>
        <w:rPr>
          <w:rFonts w:asciiTheme="minorHAnsi" w:eastAsiaTheme="minorEastAsia" w:hAnsiTheme="minorHAnsi" w:cstheme="minorBidi"/>
          <w:color w:val="auto"/>
          <w:kern w:val="2"/>
          <w:sz w:val="24"/>
          <w:szCs w:val="24"/>
          <w14:ligatures w14:val="standardContextual"/>
        </w:rPr>
        <w:tab/>
      </w:r>
      <w:r w:rsidRPr="0020163E">
        <w:rPr>
          <w:rStyle w:val="Hyperlink"/>
        </w:rPr>
        <w:t>HMS</w:t>
      </w:r>
      <w:r>
        <w:rPr>
          <w:webHidden/>
        </w:rPr>
        <w:tab/>
      </w:r>
      <w:r>
        <w:rPr>
          <w:webHidden/>
        </w:rPr>
        <w:fldChar w:fldCharType="begin"/>
      </w:r>
      <w:r>
        <w:rPr>
          <w:webHidden/>
        </w:rPr>
        <w:instrText xml:space="preserve"> PAGEREF _Toc169824339 \h </w:instrText>
      </w:r>
      <w:r>
        <w:rPr>
          <w:webHidden/>
        </w:rPr>
      </w:r>
      <w:r>
        <w:rPr>
          <w:webHidden/>
        </w:rPr>
        <w:fldChar w:fldCharType="separate"/>
      </w:r>
      <w:r w:rsidR="00B974F8">
        <w:rPr>
          <w:webHidden/>
        </w:rPr>
        <w:t>113</w:t>
      </w:r>
      <w:r>
        <w:rPr>
          <w:webHidden/>
        </w:rPr>
        <w:fldChar w:fldCharType="end"/>
      </w:r>
      <w:r>
        <w:fldChar w:fldCharType="end"/>
      </w:r>
    </w:p>
    <w:p w14:paraId="3F63F978" w14:textId="12CDCACE"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"_Toc169824340"</w:instrText>
      </w:r>
      <w:ins w:id="223" w:author="Hira, Agnes" w:date="2024-12-16T19:08:00Z" w16du:dateUtc="2024-12-17T00:08:00Z"/>
      <w:r>
        <w:fldChar w:fldCharType="separate"/>
      </w:r>
      <w:r w:rsidRPr="0020163E">
        <w:rPr>
          <w:rStyle w:val="Hyperlink"/>
          <w:bCs/>
        </w:rPr>
        <w:t>13.2.3</w:t>
      </w:r>
      <w:r>
        <w:rPr>
          <w:rFonts w:asciiTheme="minorHAnsi" w:eastAsiaTheme="minorEastAsia" w:hAnsiTheme="minorHAnsi" w:cstheme="minorBidi"/>
          <w:color w:val="auto"/>
          <w:kern w:val="2"/>
          <w:sz w:val="24"/>
          <w:szCs w:val="24"/>
          <w14:ligatures w14:val="standardContextual"/>
        </w:rPr>
        <w:tab/>
      </w:r>
      <w:r w:rsidRPr="0020163E">
        <w:rPr>
          <w:rStyle w:val="Hyperlink"/>
        </w:rPr>
        <w:t>Maximus</w:t>
      </w:r>
      <w:r>
        <w:rPr>
          <w:webHidden/>
        </w:rPr>
        <w:tab/>
      </w:r>
      <w:r>
        <w:rPr>
          <w:webHidden/>
        </w:rPr>
        <w:fldChar w:fldCharType="begin"/>
      </w:r>
      <w:r>
        <w:rPr>
          <w:webHidden/>
        </w:rPr>
        <w:instrText xml:space="preserve"> PAGEREF _Toc169824340 \h </w:instrText>
      </w:r>
      <w:r>
        <w:rPr>
          <w:webHidden/>
        </w:rPr>
      </w:r>
      <w:r>
        <w:rPr>
          <w:webHidden/>
        </w:rPr>
        <w:fldChar w:fldCharType="separate"/>
      </w:r>
      <w:r w:rsidR="00B974F8">
        <w:rPr>
          <w:webHidden/>
        </w:rPr>
        <w:t>114</w:t>
      </w:r>
      <w:r>
        <w:rPr>
          <w:webHidden/>
        </w:rPr>
        <w:fldChar w:fldCharType="end"/>
      </w:r>
      <w:r>
        <w:fldChar w:fldCharType="end"/>
      </w:r>
    </w:p>
    <w:p w14:paraId="79664F86" w14:textId="03895E9F"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"_Toc169824341"</w:instrText>
      </w:r>
      <w:ins w:id="224" w:author="Hira, Agnes" w:date="2024-12-16T19:08:00Z" w16du:dateUtc="2024-12-17T00:08:00Z"/>
      <w:r>
        <w:fldChar w:fldCharType="separate"/>
      </w:r>
      <w:r w:rsidRPr="0020163E">
        <w:rPr>
          <w:rStyle w:val="Hyperlink"/>
          <w:bCs/>
        </w:rPr>
        <w:t>13.2.4</w:t>
      </w:r>
      <w:r>
        <w:rPr>
          <w:rFonts w:asciiTheme="minorHAnsi" w:eastAsiaTheme="minorEastAsia" w:hAnsiTheme="minorHAnsi" w:cstheme="minorBidi"/>
          <w:color w:val="auto"/>
          <w:kern w:val="2"/>
          <w:sz w:val="24"/>
          <w:szCs w:val="24"/>
          <w14:ligatures w14:val="standardContextual"/>
        </w:rPr>
        <w:tab/>
      </w:r>
      <w:r w:rsidRPr="0020163E">
        <w:rPr>
          <w:rStyle w:val="Hyperlink"/>
        </w:rPr>
        <w:t>Lexis-Nexis</w:t>
      </w:r>
      <w:r>
        <w:rPr>
          <w:webHidden/>
        </w:rPr>
        <w:tab/>
      </w:r>
      <w:r>
        <w:rPr>
          <w:webHidden/>
        </w:rPr>
        <w:fldChar w:fldCharType="begin"/>
      </w:r>
      <w:r>
        <w:rPr>
          <w:webHidden/>
        </w:rPr>
        <w:instrText xml:space="preserve"> PAGEREF _Toc169824341 \h </w:instrText>
      </w:r>
      <w:r>
        <w:rPr>
          <w:webHidden/>
        </w:rPr>
      </w:r>
      <w:r>
        <w:rPr>
          <w:webHidden/>
        </w:rPr>
        <w:fldChar w:fldCharType="separate"/>
      </w:r>
      <w:r w:rsidR="00B974F8">
        <w:rPr>
          <w:webHidden/>
        </w:rPr>
        <w:t>114</w:t>
      </w:r>
      <w:r>
        <w:rPr>
          <w:webHidden/>
        </w:rPr>
        <w:fldChar w:fldCharType="end"/>
      </w:r>
      <w:r>
        <w:fldChar w:fldCharType="end"/>
      </w:r>
    </w:p>
    <w:p w14:paraId="6505CD33" w14:textId="1C066CBA"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"_Toc169824342"</w:instrText>
      </w:r>
      <w:ins w:id="225" w:author="Hira, Agnes" w:date="2024-12-16T19:08:00Z" w16du:dateUtc="2024-12-17T00:08:00Z"/>
      <w:r>
        <w:fldChar w:fldCharType="separate"/>
      </w:r>
      <w:r w:rsidRPr="0020163E">
        <w:rPr>
          <w:rStyle w:val="Hyperlink"/>
          <w:bCs/>
        </w:rPr>
        <w:t>13.2.5</w:t>
      </w:r>
      <w:r>
        <w:rPr>
          <w:rFonts w:asciiTheme="minorHAnsi" w:eastAsiaTheme="minorEastAsia" w:hAnsiTheme="minorHAnsi" w:cstheme="minorBidi"/>
          <w:color w:val="auto"/>
          <w:kern w:val="2"/>
          <w:sz w:val="24"/>
          <w:szCs w:val="24"/>
          <w14:ligatures w14:val="standardContextual"/>
        </w:rPr>
        <w:tab/>
      </w:r>
      <w:r w:rsidRPr="0020163E">
        <w:rPr>
          <w:rStyle w:val="Hyperlink"/>
        </w:rPr>
        <w:t>Softheon</w:t>
      </w:r>
      <w:r>
        <w:rPr>
          <w:webHidden/>
        </w:rPr>
        <w:tab/>
      </w:r>
      <w:r>
        <w:rPr>
          <w:webHidden/>
        </w:rPr>
        <w:fldChar w:fldCharType="begin"/>
      </w:r>
      <w:r>
        <w:rPr>
          <w:webHidden/>
        </w:rPr>
        <w:instrText xml:space="preserve"> PAGEREF _Toc169824342 \h </w:instrText>
      </w:r>
      <w:r>
        <w:rPr>
          <w:webHidden/>
        </w:rPr>
      </w:r>
      <w:r>
        <w:rPr>
          <w:webHidden/>
        </w:rPr>
        <w:fldChar w:fldCharType="separate"/>
      </w:r>
      <w:r w:rsidR="00B974F8">
        <w:rPr>
          <w:webHidden/>
        </w:rPr>
        <w:t>114</w:t>
      </w:r>
      <w:r>
        <w:rPr>
          <w:webHidden/>
        </w:rPr>
        <w:fldChar w:fldCharType="end"/>
      </w:r>
      <w:r>
        <w:fldChar w:fldCharType="end"/>
      </w:r>
    </w:p>
    <w:p w14:paraId="2A9E11BE" w14:textId="57A0E7A5"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"_Toc169824343"</w:instrText>
      </w:r>
      <w:ins w:id="226" w:author="Hira, Agnes" w:date="2024-12-16T19:08:00Z" w16du:dateUtc="2024-12-17T00:08:00Z"/>
      <w:r>
        <w:fldChar w:fldCharType="separate"/>
      </w:r>
      <w:r w:rsidRPr="0020163E">
        <w:rPr>
          <w:rStyle w:val="Hyperlink"/>
          <w:bCs/>
        </w:rPr>
        <w:t>13.2.6</w:t>
      </w:r>
      <w:r>
        <w:rPr>
          <w:rFonts w:asciiTheme="minorHAnsi" w:eastAsiaTheme="minorEastAsia" w:hAnsiTheme="minorHAnsi" w:cstheme="minorBidi"/>
          <w:color w:val="auto"/>
          <w:kern w:val="2"/>
          <w:sz w:val="24"/>
          <w:szCs w:val="24"/>
          <w14:ligatures w14:val="standardContextual"/>
        </w:rPr>
        <w:tab/>
      </w:r>
      <w:r w:rsidRPr="0020163E">
        <w:rPr>
          <w:rStyle w:val="Hyperlink"/>
        </w:rPr>
        <w:t>Payment Portal</w:t>
      </w:r>
      <w:r>
        <w:rPr>
          <w:webHidden/>
        </w:rPr>
        <w:tab/>
      </w:r>
      <w:r>
        <w:rPr>
          <w:webHidden/>
        </w:rPr>
        <w:fldChar w:fldCharType="begin"/>
      </w:r>
      <w:r>
        <w:rPr>
          <w:webHidden/>
        </w:rPr>
        <w:instrText xml:space="preserve"> PAGEREF _Toc169824343 \h </w:instrText>
      </w:r>
      <w:r>
        <w:rPr>
          <w:webHidden/>
        </w:rPr>
      </w:r>
      <w:r>
        <w:rPr>
          <w:webHidden/>
        </w:rPr>
        <w:fldChar w:fldCharType="separate"/>
      </w:r>
      <w:r w:rsidR="00B974F8">
        <w:rPr>
          <w:webHidden/>
        </w:rPr>
        <w:t>114</w:t>
      </w:r>
      <w:r>
        <w:rPr>
          <w:webHidden/>
        </w:rPr>
        <w:fldChar w:fldCharType="end"/>
      </w:r>
      <w:r>
        <w:fldChar w:fldCharType="end"/>
      </w:r>
    </w:p>
    <w:p w14:paraId="0D1B754D" w14:textId="4F0D9128"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"_Toc169824344"</w:instrText>
      </w:r>
      <w:ins w:id="227" w:author="Hira, Agnes" w:date="2024-12-16T19:08:00Z" w16du:dateUtc="2024-12-17T00:08:00Z"/>
      <w:r>
        <w:fldChar w:fldCharType="separate"/>
      </w:r>
      <w:r w:rsidRPr="0020163E">
        <w:rPr>
          <w:rStyle w:val="Hyperlink"/>
          <w:bCs/>
        </w:rPr>
        <w:t>13.2.7</w:t>
      </w:r>
      <w:r>
        <w:rPr>
          <w:rFonts w:asciiTheme="minorHAnsi" w:eastAsiaTheme="minorEastAsia" w:hAnsiTheme="minorHAnsi" w:cstheme="minorBidi"/>
          <w:color w:val="auto"/>
          <w:kern w:val="2"/>
          <w:sz w:val="24"/>
          <w:szCs w:val="24"/>
          <w14:ligatures w14:val="standardContextual"/>
        </w:rPr>
        <w:tab/>
      </w:r>
      <w:r w:rsidRPr="0020163E">
        <w:rPr>
          <w:rStyle w:val="Hyperlink"/>
        </w:rPr>
        <w:t>USPS</w:t>
      </w:r>
      <w:r>
        <w:rPr>
          <w:webHidden/>
        </w:rPr>
        <w:tab/>
      </w:r>
      <w:r>
        <w:rPr>
          <w:webHidden/>
        </w:rPr>
        <w:fldChar w:fldCharType="begin"/>
      </w:r>
      <w:r>
        <w:rPr>
          <w:webHidden/>
        </w:rPr>
        <w:instrText xml:space="preserve"> PAGEREF _Toc169824344 \h </w:instrText>
      </w:r>
      <w:r>
        <w:rPr>
          <w:webHidden/>
        </w:rPr>
      </w:r>
      <w:r>
        <w:rPr>
          <w:webHidden/>
        </w:rPr>
        <w:fldChar w:fldCharType="separate"/>
      </w:r>
      <w:r w:rsidR="00B974F8">
        <w:rPr>
          <w:webHidden/>
        </w:rPr>
        <w:t>116</w:t>
      </w:r>
      <w:r>
        <w:rPr>
          <w:webHidden/>
        </w:rPr>
        <w:fldChar w:fldCharType="end"/>
      </w:r>
      <w:r>
        <w:fldChar w:fldCharType="end"/>
      </w:r>
    </w:p>
    <w:p w14:paraId="716FC530" w14:textId="30FA50ED"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"_Toc169824345"</w:instrText>
      </w:r>
      <w:ins w:id="228" w:author="Hira, Agnes" w:date="2024-12-16T19:08:00Z" w16du:dateUtc="2024-12-17T00:08:00Z"/>
      <w:r>
        <w:fldChar w:fldCharType="separate"/>
      </w:r>
      <w:r w:rsidRPr="0020163E">
        <w:rPr>
          <w:rStyle w:val="Hyperlink"/>
          <w:bCs/>
        </w:rPr>
        <w:t>13.2.8</w:t>
      </w:r>
      <w:r>
        <w:rPr>
          <w:rFonts w:asciiTheme="minorHAnsi" w:eastAsiaTheme="minorEastAsia" w:hAnsiTheme="minorHAnsi" w:cstheme="minorBidi"/>
          <w:color w:val="auto"/>
          <w:kern w:val="2"/>
          <w:sz w:val="24"/>
          <w:szCs w:val="24"/>
          <w14:ligatures w14:val="standardContextual"/>
        </w:rPr>
        <w:tab/>
      </w:r>
      <w:r w:rsidRPr="0020163E">
        <w:rPr>
          <w:rStyle w:val="Hyperlink"/>
        </w:rPr>
        <w:t>Managed Care Organization (MCO) Shopping</w:t>
      </w:r>
      <w:r>
        <w:rPr>
          <w:webHidden/>
        </w:rPr>
        <w:tab/>
      </w:r>
      <w:r>
        <w:rPr>
          <w:webHidden/>
        </w:rPr>
        <w:fldChar w:fldCharType="begin"/>
      </w:r>
      <w:r>
        <w:rPr>
          <w:webHidden/>
        </w:rPr>
        <w:instrText xml:space="preserve"> PAGEREF _Toc169824345 \h </w:instrText>
      </w:r>
      <w:r>
        <w:rPr>
          <w:webHidden/>
        </w:rPr>
      </w:r>
      <w:r>
        <w:rPr>
          <w:webHidden/>
        </w:rPr>
        <w:fldChar w:fldCharType="separate"/>
      </w:r>
      <w:r w:rsidR="00B974F8">
        <w:rPr>
          <w:webHidden/>
        </w:rPr>
        <w:t>116</w:t>
      </w:r>
      <w:r>
        <w:rPr>
          <w:webHidden/>
        </w:rPr>
        <w:fldChar w:fldCharType="end"/>
      </w:r>
      <w:r>
        <w:fldChar w:fldCharType="end"/>
      </w:r>
    </w:p>
    <w:p w14:paraId="67ECC7CF" w14:textId="350A4421"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"_Toc169824346"</w:instrText>
      </w:r>
      <w:ins w:id="229" w:author="Hira, Agnes" w:date="2024-12-16T19:08:00Z" w16du:dateUtc="2024-12-17T00:08:00Z"/>
      <w:r>
        <w:fldChar w:fldCharType="separate"/>
      </w:r>
      <w:r w:rsidRPr="0020163E">
        <w:rPr>
          <w:rStyle w:val="Hyperlink"/>
          <w:bCs/>
        </w:rPr>
        <w:t>13.2.9</w:t>
      </w:r>
      <w:r>
        <w:rPr>
          <w:rFonts w:asciiTheme="minorHAnsi" w:eastAsiaTheme="minorEastAsia" w:hAnsiTheme="minorHAnsi" w:cstheme="minorBidi"/>
          <w:color w:val="auto"/>
          <w:kern w:val="2"/>
          <w:sz w:val="24"/>
          <w:szCs w:val="24"/>
          <w14:ligatures w14:val="standardContextual"/>
        </w:rPr>
        <w:tab/>
      </w:r>
      <w:r w:rsidRPr="0020163E">
        <w:rPr>
          <w:rStyle w:val="Hyperlink"/>
        </w:rPr>
        <w:t>Provider Search</w:t>
      </w:r>
      <w:r>
        <w:rPr>
          <w:webHidden/>
        </w:rPr>
        <w:tab/>
      </w:r>
      <w:r>
        <w:rPr>
          <w:webHidden/>
        </w:rPr>
        <w:fldChar w:fldCharType="begin"/>
      </w:r>
      <w:r>
        <w:rPr>
          <w:webHidden/>
        </w:rPr>
        <w:instrText xml:space="preserve"> PAGEREF _Toc169824346 \h </w:instrText>
      </w:r>
      <w:r>
        <w:rPr>
          <w:webHidden/>
        </w:rPr>
      </w:r>
      <w:r>
        <w:rPr>
          <w:webHidden/>
        </w:rPr>
        <w:fldChar w:fldCharType="separate"/>
      </w:r>
      <w:r w:rsidR="00B974F8">
        <w:rPr>
          <w:webHidden/>
        </w:rPr>
        <w:t>117</w:t>
      </w:r>
      <w:r>
        <w:rPr>
          <w:webHidden/>
        </w:rPr>
        <w:fldChar w:fldCharType="end"/>
      </w:r>
      <w:r>
        <w:fldChar w:fldCharType="end"/>
      </w:r>
    </w:p>
    <w:p w14:paraId="01BA3655" w14:textId="55ACB704"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"_Toc169824347"</w:instrText>
      </w:r>
      <w:ins w:id="230" w:author="Hira, Agnes" w:date="2024-12-16T19:08:00Z" w16du:dateUtc="2024-12-17T00:08:00Z"/>
      <w:r>
        <w:fldChar w:fldCharType="separate"/>
      </w:r>
      <w:r w:rsidRPr="0020163E">
        <w:rPr>
          <w:rStyle w:val="Hyperlink"/>
          <w:bCs/>
        </w:rPr>
        <w:t>13.2.10</w:t>
      </w:r>
      <w:r>
        <w:rPr>
          <w:rFonts w:asciiTheme="minorHAnsi" w:eastAsiaTheme="minorEastAsia" w:hAnsiTheme="minorHAnsi" w:cstheme="minorBidi"/>
          <w:color w:val="auto"/>
          <w:kern w:val="2"/>
          <w:sz w:val="24"/>
          <w:szCs w:val="24"/>
          <w14:ligatures w14:val="standardContextual"/>
        </w:rPr>
        <w:tab/>
      </w:r>
      <w:r w:rsidRPr="0020163E">
        <w:rPr>
          <w:rStyle w:val="Hyperlink"/>
        </w:rPr>
        <w:t>Formulary Search</w:t>
      </w:r>
      <w:r>
        <w:rPr>
          <w:webHidden/>
        </w:rPr>
        <w:tab/>
      </w:r>
      <w:r>
        <w:rPr>
          <w:webHidden/>
        </w:rPr>
        <w:fldChar w:fldCharType="begin"/>
      </w:r>
      <w:r>
        <w:rPr>
          <w:webHidden/>
        </w:rPr>
        <w:instrText xml:space="preserve"> PAGEREF _Toc169824347 \h </w:instrText>
      </w:r>
      <w:r>
        <w:rPr>
          <w:webHidden/>
        </w:rPr>
      </w:r>
      <w:r>
        <w:rPr>
          <w:webHidden/>
        </w:rPr>
        <w:fldChar w:fldCharType="separate"/>
      </w:r>
      <w:r w:rsidR="00B974F8">
        <w:rPr>
          <w:webHidden/>
        </w:rPr>
        <w:t>119</w:t>
      </w:r>
      <w:r>
        <w:rPr>
          <w:webHidden/>
        </w:rPr>
        <w:fldChar w:fldCharType="end"/>
      </w:r>
      <w:r>
        <w:fldChar w:fldCharType="end"/>
      </w:r>
    </w:p>
    <w:p w14:paraId="5FC2FE18" w14:textId="28AD797B"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"_Toc169824348"</w:instrText>
      </w:r>
      <w:ins w:id="231" w:author="Hira, Agnes" w:date="2024-12-16T19:08:00Z" w16du:dateUtc="2024-12-17T00:08:00Z"/>
      <w:r>
        <w:fldChar w:fldCharType="separate"/>
      </w:r>
      <w:r w:rsidRPr="0020163E">
        <w:rPr>
          <w:rStyle w:val="Hyperlink"/>
          <w:bCs/>
        </w:rPr>
        <w:t>13.2.11</w:t>
      </w:r>
      <w:r>
        <w:rPr>
          <w:rFonts w:asciiTheme="minorHAnsi" w:eastAsiaTheme="minorEastAsia" w:hAnsiTheme="minorHAnsi" w:cstheme="minorBidi"/>
          <w:color w:val="auto"/>
          <w:kern w:val="2"/>
          <w:sz w:val="24"/>
          <w:szCs w:val="24"/>
          <w14:ligatures w14:val="standardContextual"/>
        </w:rPr>
        <w:tab/>
      </w:r>
      <w:r w:rsidRPr="0020163E">
        <w:rPr>
          <w:rStyle w:val="Hyperlink"/>
        </w:rPr>
        <w:t>University of Massachusetts Medical School</w:t>
      </w:r>
      <w:r>
        <w:rPr>
          <w:webHidden/>
        </w:rPr>
        <w:tab/>
      </w:r>
      <w:r>
        <w:rPr>
          <w:webHidden/>
        </w:rPr>
        <w:fldChar w:fldCharType="begin"/>
      </w:r>
      <w:r>
        <w:rPr>
          <w:webHidden/>
        </w:rPr>
        <w:instrText xml:space="preserve"> PAGEREF _Toc169824348 \h </w:instrText>
      </w:r>
      <w:r>
        <w:rPr>
          <w:webHidden/>
        </w:rPr>
      </w:r>
      <w:r>
        <w:rPr>
          <w:webHidden/>
        </w:rPr>
        <w:fldChar w:fldCharType="separate"/>
      </w:r>
      <w:r w:rsidR="00B974F8">
        <w:rPr>
          <w:webHidden/>
        </w:rPr>
        <w:t>119</w:t>
      </w:r>
      <w:r>
        <w:rPr>
          <w:webHidden/>
        </w:rPr>
        <w:fldChar w:fldCharType="end"/>
      </w:r>
      <w:r>
        <w:fldChar w:fldCharType="end"/>
      </w:r>
    </w:p>
    <w:p w14:paraId="569AC6CC" w14:textId="17553107"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"_Toc169824349"</w:instrText>
      </w:r>
      <w:ins w:id="232" w:author="Hira, Agnes" w:date="2024-12-16T19:08:00Z" w16du:dateUtc="2024-12-17T00:08:00Z"/>
      <w:r>
        <w:fldChar w:fldCharType="separate"/>
      </w:r>
      <w:r w:rsidRPr="0020163E">
        <w:rPr>
          <w:rStyle w:val="Hyperlink"/>
          <w:bCs/>
        </w:rPr>
        <w:t>13.2.12</w:t>
      </w:r>
      <w:r>
        <w:rPr>
          <w:rFonts w:asciiTheme="minorHAnsi" w:eastAsiaTheme="minorEastAsia" w:hAnsiTheme="minorHAnsi" w:cstheme="minorBidi"/>
          <w:color w:val="auto"/>
          <w:kern w:val="2"/>
          <w:sz w:val="24"/>
          <w:szCs w:val="24"/>
          <w14:ligatures w14:val="standardContextual"/>
        </w:rPr>
        <w:tab/>
      </w:r>
      <w:r w:rsidRPr="0020163E">
        <w:rPr>
          <w:rStyle w:val="Hyperlink"/>
        </w:rPr>
        <w:t>My Workspace (MWS) Integration</w:t>
      </w:r>
      <w:r>
        <w:rPr>
          <w:webHidden/>
        </w:rPr>
        <w:tab/>
      </w:r>
      <w:r>
        <w:rPr>
          <w:webHidden/>
        </w:rPr>
        <w:fldChar w:fldCharType="begin"/>
      </w:r>
      <w:r>
        <w:rPr>
          <w:webHidden/>
        </w:rPr>
        <w:instrText xml:space="preserve"> PAGEREF _Toc169824349 \h </w:instrText>
      </w:r>
      <w:r>
        <w:rPr>
          <w:webHidden/>
        </w:rPr>
      </w:r>
      <w:r>
        <w:rPr>
          <w:webHidden/>
        </w:rPr>
        <w:fldChar w:fldCharType="separate"/>
      </w:r>
      <w:r w:rsidR="00B974F8">
        <w:rPr>
          <w:webHidden/>
        </w:rPr>
        <w:t>119</w:t>
      </w:r>
      <w:r>
        <w:rPr>
          <w:webHidden/>
        </w:rPr>
        <w:fldChar w:fldCharType="end"/>
      </w:r>
      <w:r>
        <w:fldChar w:fldCharType="end"/>
      </w:r>
    </w:p>
    <w:p w14:paraId="0AC9560E" w14:textId="71CA4AC7"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"_Toc169824350"</w:instrText>
      </w:r>
      <w:ins w:id="233" w:author="Hira, Agnes" w:date="2024-12-16T19:08:00Z" w16du:dateUtc="2024-12-17T00:08:00Z"/>
      <w:r>
        <w:fldChar w:fldCharType="separate"/>
      </w:r>
      <w:r w:rsidRPr="0020163E">
        <w:rPr>
          <w:rStyle w:val="Hyperlink"/>
          <w:bCs/>
        </w:rPr>
        <w:t>13.2.13</w:t>
      </w:r>
      <w:r>
        <w:rPr>
          <w:rFonts w:asciiTheme="minorHAnsi" w:eastAsiaTheme="minorEastAsia" w:hAnsiTheme="minorHAnsi" w:cstheme="minorBidi"/>
          <w:color w:val="auto"/>
          <w:kern w:val="2"/>
          <w:sz w:val="24"/>
          <w:szCs w:val="24"/>
          <w14:ligatures w14:val="standardContextual"/>
        </w:rPr>
        <w:tab/>
      </w:r>
      <w:r w:rsidRPr="0020163E">
        <w:rPr>
          <w:rStyle w:val="Hyperlink"/>
        </w:rPr>
        <w:t>Managed Documents Online (MDO)</w:t>
      </w:r>
      <w:r>
        <w:rPr>
          <w:webHidden/>
        </w:rPr>
        <w:tab/>
      </w:r>
      <w:r>
        <w:rPr>
          <w:webHidden/>
        </w:rPr>
        <w:fldChar w:fldCharType="begin"/>
      </w:r>
      <w:r>
        <w:rPr>
          <w:webHidden/>
        </w:rPr>
        <w:instrText xml:space="preserve"> PAGEREF _Toc169824350 \h </w:instrText>
      </w:r>
      <w:r>
        <w:rPr>
          <w:webHidden/>
        </w:rPr>
      </w:r>
      <w:r>
        <w:rPr>
          <w:webHidden/>
        </w:rPr>
        <w:fldChar w:fldCharType="separate"/>
      </w:r>
      <w:r w:rsidR="00B974F8">
        <w:rPr>
          <w:webHidden/>
        </w:rPr>
        <w:t>120</w:t>
      </w:r>
      <w:r>
        <w:rPr>
          <w:webHidden/>
        </w:rPr>
        <w:fldChar w:fldCharType="end"/>
      </w:r>
      <w:r>
        <w:fldChar w:fldCharType="end"/>
      </w:r>
    </w:p>
    <w:p w14:paraId="68F717AC" w14:textId="70DDD745" w:rsidR="007F0104" w:rsidRDefault="007F0104">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"_Toc169824351"</w:instrText>
      </w:r>
      <w:ins w:id="234" w:author="Hira, Agnes" w:date="2024-12-16T19:08:00Z" w16du:dateUtc="2024-12-17T00:08:00Z"/>
      <w:r>
        <w:fldChar w:fldCharType="separate"/>
      </w:r>
      <w:r w:rsidRPr="0020163E">
        <w:rPr>
          <w:rStyle w:val="Hyperlink"/>
        </w:rPr>
        <w:t>13.3</w:t>
      </w:r>
      <w:r>
        <w:rPr>
          <w:rFonts w:asciiTheme="minorHAnsi" w:eastAsiaTheme="minorEastAsia" w:hAnsiTheme="minorHAnsi" w:cstheme="minorBidi"/>
          <w:smallCaps w:val="0"/>
          <w:color w:val="auto"/>
          <w:kern w:val="2"/>
          <w:sz w:val="24"/>
          <w:szCs w:val="24"/>
          <w14:ligatures w14:val="standardContextual"/>
        </w:rPr>
        <w:tab/>
      </w:r>
      <w:r w:rsidRPr="0020163E">
        <w:rPr>
          <w:rStyle w:val="Hyperlink"/>
        </w:rPr>
        <w:t>Other External Processing Subsystems</w:t>
      </w:r>
      <w:r>
        <w:rPr>
          <w:webHidden/>
        </w:rPr>
        <w:tab/>
      </w:r>
      <w:r>
        <w:rPr>
          <w:webHidden/>
        </w:rPr>
        <w:fldChar w:fldCharType="begin"/>
      </w:r>
      <w:r>
        <w:rPr>
          <w:webHidden/>
        </w:rPr>
        <w:instrText xml:space="preserve"> PAGEREF _Toc169824351 \h </w:instrText>
      </w:r>
      <w:r>
        <w:rPr>
          <w:webHidden/>
        </w:rPr>
      </w:r>
      <w:r>
        <w:rPr>
          <w:webHidden/>
        </w:rPr>
        <w:fldChar w:fldCharType="separate"/>
      </w:r>
      <w:r w:rsidR="00B974F8">
        <w:rPr>
          <w:webHidden/>
        </w:rPr>
        <w:t>120</w:t>
      </w:r>
      <w:r>
        <w:rPr>
          <w:webHidden/>
        </w:rPr>
        <w:fldChar w:fldCharType="end"/>
      </w:r>
      <w:r>
        <w:fldChar w:fldCharType="end"/>
      </w:r>
    </w:p>
    <w:p w14:paraId="6A54115A" w14:textId="5E86B88B"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"_Toc169824352"</w:instrText>
      </w:r>
      <w:ins w:id="235" w:author="Hira, Agnes" w:date="2024-12-16T19:08:00Z" w16du:dateUtc="2024-12-17T00:08:00Z"/>
      <w:r>
        <w:fldChar w:fldCharType="separate"/>
      </w:r>
      <w:r w:rsidRPr="0020163E">
        <w:rPr>
          <w:rStyle w:val="Hyperlink"/>
          <w:bCs/>
        </w:rPr>
        <w:t>13.3.1</w:t>
      </w:r>
      <w:r>
        <w:rPr>
          <w:rFonts w:asciiTheme="minorHAnsi" w:eastAsiaTheme="minorEastAsia" w:hAnsiTheme="minorHAnsi" w:cstheme="minorBidi"/>
          <w:color w:val="auto"/>
          <w:kern w:val="2"/>
          <w:sz w:val="24"/>
          <w:szCs w:val="24"/>
          <w14:ligatures w14:val="standardContextual"/>
        </w:rPr>
        <w:tab/>
      </w:r>
      <w:r w:rsidRPr="0020163E">
        <w:rPr>
          <w:rStyle w:val="Hyperlink"/>
        </w:rPr>
        <w:t>Notices</w:t>
      </w:r>
      <w:r>
        <w:rPr>
          <w:webHidden/>
        </w:rPr>
        <w:tab/>
      </w:r>
      <w:r>
        <w:rPr>
          <w:webHidden/>
        </w:rPr>
        <w:fldChar w:fldCharType="begin"/>
      </w:r>
      <w:r>
        <w:rPr>
          <w:webHidden/>
        </w:rPr>
        <w:instrText xml:space="preserve"> PAGEREF _Toc169824352 \h </w:instrText>
      </w:r>
      <w:r>
        <w:rPr>
          <w:webHidden/>
        </w:rPr>
      </w:r>
      <w:r>
        <w:rPr>
          <w:webHidden/>
        </w:rPr>
        <w:fldChar w:fldCharType="separate"/>
      </w:r>
      <w:r w:rsidR="00B974F8">
        <w:rPr>
          <w:webHidden/>
        </w:rPr>
        <w:t>121</w:t>
      </w:r>
      <w:r>
        <w:rPr>
          <w:webHidden/>
        </w:rPr>
        <w:fldChar w:fldCharType="end"/>
      </w:r>
      <w:r>
        <w:fldChar w:fldCharType="end"/>
      </w:r>
    </w:p>
    <w:p w14:paraId="362A8ACE" w14:textId="40566AF3"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"_Toc169824353"</w:instrText>
      </w:r>
      <w:ins w:id="236" w:author="Hira, Agnes" w:date="2024-12-16T19:08:00Z" w16du:dateUtc="2024-12-17T00:08:00Z"/>
      <w:r>
        <w:fldChar w:fldCharType="separate"/>
      </w:r>
      <w:r w:rsidRPr="0020163E">
        <w:rPr>
          <w:rStyle w:val="Hyperlink"/>
          <w:bCs/>
        </w:rPr>
        <w:t>13.3.2</w:t>
      </w:r>
      <w:r>
        <w:rPr>
          <w:rFonts w:asciiTheme="minorHAnsi" w:eastAsiaTheme="minorEastAsia" w:hAnsiTheme="minorHAnsi" w:cstheme="minorBidi"/>
          <w:color w:val="auto"/>
          <w:kern w:val="2"/>
          <w:sz w:val="24"/>
          <w:szCs w:val="24"/>
          <w14:ligatures w14:val="standardContextual"/>
        </w:rPr>
        <w:tab/>
      </w:r>
      <w:r w:rsidRPr="0020163E">
        <w:rPr>
          <w:rStyle w:val="Hyperlink"/>
        </w:rPr>
        <w:t>Optum ID</w:t>
      </w:r>
      <w:r>
        <w:rPr>
          <w:webHidden/>
        </w:rPr>
        <w:tab/>
      </w:r>
      <w:r>
        <w:rPr>
          <w:webHidden/>
        </w:rPr>
        <w:fldChar w:fldCharType="begin"/>
      </w:r>
      <w:r>
        <w:rPr>
          <w:webHidden/>
        </w:rPr>
        <w:instrText xml:space="preserve"> PAGEREF _Toc169824353 \h </w:instrText>
      </w:r>
      <w:r>
        <w:rPr>
          <w:webHidden/>
        </w:rPr>
      </w:r>
      <w:r>
        <w:rPr>
          <w:webHidden/>
        </w:rPr>
        <w:fldChar w:fldCharType="separate"/>
      </w:r>
      <w:r w:rsidR="00B974F8">
        <w:rPr>
          <w:webHidden/>
        </w:rPr>
        <w:t>124</w:t>
      </w:r>
      <w:r>
        <w:rPr>
          <w:webHidden/>
        </w:rPr>
        <w:fldChar w:fldCharType="end"/>
      </w:r>
      <w:r>
        <w:fldChar w:fldCharType="end"/>
      </w:r>
    </w:p>
    <w:p w14:paraId="191BC3E6" w14:textId="6FFB39FB" w:rsidR="007F0104" w:rsidRDefault="007F0104" w:rsidP="00F90D98">
      <w:pPr>
        <w:pStyle w:val="TOC3"/>
        <w:rPr>
          <w:rFonts w:asciiTheme="minorHAnsi" w:eastAsiaTheme="minorEastAsia" w:hAnsiTheme="minorHAnsi" w:cstheme="minorBidi"/>
          <w:color w:val="auto"/>
          <w:kern w:val="2"/>
          <w:sz w:val="24"/>
          <w:szCs w:val="24"/>
          <w14:ligatures w14:val="standardContextual"/>
        </w:rPr>
      </w:pPr>
      <w:r>
        <w:fldChar w:fldCharType="begin"/>
      </w:r>
      <w:r>
        <w:instrText>HYPERLINK \l "_Toc169824354"</w:instrText>
      </w:r>
      <w:ins w:id="237" w:author="Hira, Agnes" w:date="2024-12-16T19:08:00Z" w16du:dateUtc="2024-12-17T00:08:00Z"/>
      <w:r>
        <w:fldChar w:fldCharType="separate"/>
      </w:r>
      <w:r w:rsidRPr="0020163E">
        <w:rPr>
          <w:rStyle w:val="Hyperlink"/>
          <w:bCs/>
        </w:rPr>
        <w:t>13.3.3</w:t>
      </w:r>
      <w:r>
        <w:rPr>
          <w:rFonts w:asciiTheme="minorHAnsi" w:eastAsiaTheme="minorEastAsia" w:hAnsiTheme="minorHAnsi" w:cstheme="minorBidi"/>
          <w:color w:val="auto"/>
          <w:kern w:val="2"/>
          <w:sz w:val="24"/>
          <w:szCs w:val="24"/>
          <w14:ligatures w14:val="standardContextual"/>
        </w:rPr>
        <w:tab/>
      </w:r>
      <w:r w:rsidRPr="0020163E">
        <w:rPr>
          <w:rStyle w:val="Hyperlink"/>
        </w:rPr>
        <w:t>Daily Data Extract (DDE)</w:t>
      </w:r>
      <w:r>
        <w:rPr>
          <w:webHidden/>
        </w:rPr>
        <w:tab/>
      </w:r>
      <w:r>
        <w:rPr>
          <w:webHidden/>
        </w:rPr>
        <w:fldChar w:fldCharType="begin"/>
      </w:r>
      <w:r>
        <w:rPr>
          <w:webHidden/>
        </w:rPr>
        <w:instrText xml:space="preserve"> PAGEREF _Toc169824354 \h </w:instrText>
      </w:r>
      <w:r>
        <w:rPr>
          <w:webHidden/>
        </w:rPr>
      </w:r>
      <w:r>
        <w:rPr>
          <w:webHidden/>
        </w:rPr>
        <w:fldChar w:fldCharType="separate"/>
      </w:r>
      <w:r w:rsidR="00B974F8">
        <w:rPr>
          <w:webHidden/>
        </w:rPr>
        <w:t>125</w:t>
      </w:r>
      <w:r>
        <w:rPr>
          <w:webHidden/>
        </w:rPr>
        <w:fldChar w:fldCharType="end"/>
      </w:r>
      <w:r>
        <w:fldChar w:fldCharType="end"/>
      </w:r>
    </w:p>
    <w:p w14:paraId="593717D5" w14:textId="7145D6B9"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"_Toc169824355"</w:instrText>
      </w:r>
      <w:ins w:id="238" w:author="Hira, Agnes" w:date="2024-12-16T19:08:00Z" w16du:dateUtc="2024-12-17T00:08:00Z"/>
      <w:r>
        <w:fldChar w:fldCharType="separate"/>
      </w:r>
      <w:r w:rsidRPr="0020163E">
        <w:rPr>
          <w:rStyle w:val="Hyperlink"/>
        </w:rPr>
        <w:t>Appendix A: GLOSSARY</w:t>
      </w:r>
      <w:r>
        <w:rPr>
          <w:webHidden/>
        </w:rPr>
        <w:tab/>
      </w:r>
      <w:r>
        <w:rPr>
          <w:webHidden/>
        </w:rPr>
        <w:fldChar w:fldCharType="begin"/>
      </w:r>
      <w:r>
        <w:rPr>
          <w:webHidden/>
        </w:rPr>
        <w:instrText xml:space="preserve"> PAGEREF _Toc169824355 \h </w:instrText>
      </w:r>
      <w:r>
        <w:rPr>
          <w:webHidden/>
        </w:rPr>
      </w:r>
      <w:r>
        <w:rPr>
          <w:webHidden/>
        </w:rPr>
        <w:fldChar w:fldCharType="separate"/>
      </w:r>
      <w:r w:rsidR="00B974F8">
        <w:rPr>
          <w:webHidden/>
        </w:rPr>
        <w:t>127</w:t>
      </w:r>
      <w:r>
        <w:rPr>
          <w:webHidden/>
        </w:rPr>
        <w:fldChar w:fldCharType="end"/>
      </w:r>
      <w:r>
        <w:fldChar w:fldCharType="end"/>
      </w:r>
    </w:p>
    <w:p w14:paraId="319A38F2" w14:textId="14C6BEAE" w:rsidR="007F0104" w:rsidRDefault="007F0104">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"_Toc169824356"</w:instrText>
      </w:r>
      <w:ins w:id="239" w:author="Hira, Agnes" w:date="2024-12-16T19:08:00Z" w16du:dateUtc="2024-12-17T00:08:00Z"/>
      <w:r>
        <w:fldChar w:fldCharType="separate"/>
      </w:r>
      <w:r w:rsidRPr="0020163E">
        <w:rPr>
          <w:rStyle w:val="Hyperlink"/>
        </w:rPr>
        <w:t>Appendix B: ACRONYMS</w:t>
      </w:r>
      <w:r>
        <w:rPr>
          <w:webHidden/>
        </w:rPr>
        <w:tab/>
      </w:r>
      <w:r>
        <w:rPr>
          <w:webHidden/>
        </w:rPr>
        <w:fldChar w:fldCharType="begin"/>
      </w:r>
      <w:r>
        <w:rPr>
          <w:webHidden/>
        </w:rPr>
        <w:instrText xml:space="preserve"> PAGEREF _Toc169824356 \h </w:instrText>
      </w:r>
      <w:r>
        <w:rPr>
          <w:webHidden/>
        </w:rPr>
      </w:r>
      <w:r>
        <w:rPr>
          <w:webHidden/>
        </w:rPr>
        <w:fldChar w:fldCharType="separate"/>
      </w:r>
      <w:r w:rsidR="00B974F8">
        <w:rPr>
          <w:webHidden/>
        </w:rPr>
        <w:t>129</w:t>
      </w:r>
      <w:r>
        <w:rPr>
          <w:webHidden/>
        </w:rPr>
        <w:fldChar w:fldCharType="end"/>
      </w:r>
      <w:r>
        <w:fldChar w:fldCharType="end"/>
      </w:r>
    </w:p>
    <w:p w14:paraId="0E346329" w14:textId="2E746276" w:rsidR="00616787" w:rsidRDefault="00D145BC" w:rsidP="0035030C">
      <w:pPr>
        <w:pStyle w:val="TOC1"/>
        <w:rPr>
          <w:b w:val="0"/>
          <w:caps w:val="0"/>
        </w:rPr>
      </w:pPr>
      <w:r>
        <w:rPr>
          <w:b w:val="0"/>
          <w:caps w:val="0"/>
        </w:rPr>
        <w:fldChar w:fldCharType="end"/>
      </w:r>
      <w:bookmarkStart w:id="240" w:name="_Toc278187083"/>
      <w:bookmarkStart w:id="241" w:name="_Toc278189219"/>
    </w:p>
    <w:p w14:paraId="6F086F00" w14:textId="77777777" w:rsidR="00616787" w:rsidRDefault="00616787" w:rsidP="0035030C">
      <w:pPr>
        <w:pStyle w:val="TOC1"/>
        <w:rPr>
          <w:b w:val="0"/>
          <w:caps w:val="0"/>
        </w:rPr>
      </w:pPr>
    </w:p>
    <w:p w14:paraId="1617BB5D" w14:textId="77777777" w:rsidR="00616787" w:rsidRDefault="00616787" w:rsidP="0035030C">
      <w:pPr>
        <w:pStyle w:val="TOC1"/>
        <w:rPr>
          <w:b w:val="0"/>
          <w:caps w:val="0"/>
        </w:rPr>
      </w:pPr>
    </w:p>
    <w:p w14:paraId="4C58F27C" w14:textId="77777777" w:rsidR="00616787" w:rsidRDefault="00616787" w:rsidP="0035030C">
      <w:pPr>
        <w:pStyle w:val="TOC1"/>
        <w:rPr>
          <w:b w:val="0"/>
          <w:caps w:val="0"/>
        </w:rPr>
      </w:pPr>
    </w:p>
    <w:p w14:paraId="4917BD87" w14:textId="77777777" w:rsidR="00616787" w:rsidRDefault="00616787" w:rsidP="0035030C">
      <w:pPr>
        <w:pStyle w:val="TOC1"/>
        <w:rPr>
          <w:b w:val="0"/>
          <w:caps w:val="0"/>
        </w:rPr>
      </w:pPr>
    </w:p>
    <w:p w14:paraId="4B0707E7" w14:textId="77777777" w:rsidR="00616787" w:rsidRDefault="00616787" w:rsidP="0035030C">
      <w:pPr>
        <w:pStyle w:val="TOC1"/>
        <w:rPr>
          <w:b w:val="0"/>
          <w:caps w:val="0"/>
        </w:rPr>
      </w:pPr>
    </w:p>
    <w:p w14:paraId="5BF4D94A" w14:textId="77777777" w:rsidR="00616787" w:rsidRDefault="00616787" w:rsidP="0035030C">
      <w:pPr>
        <w:pStyle w:val="TOC1"/>
        <w:rPr>
          <w:b w:val="0"/>
          <w:caps w:val="0"/>
        </w:rPr>
      </w:pPr>
    </w:p>
    <w:p w14:paraId="6113232D" w14:textId="77777777" w:rsidR="00616787" w:rsidRDefault="00616787" w:rsidP="0035030C">
      <w:pPr>
        <w:pStyle w:val="TOC1"/>
        <w:rPr>
          <w:b w:val="0"/>
          <w:caps w:val="0"/>
        </w:rPr>
      </w:pPr>
    </w:p>
    <w:p w14:paraId="06EF2C12" w14:textId="77777777" w:rsidR="0092438B" w:rsidRDefault="0092438B">
      <w:pPr>
        <w:rPr>
          <w:b/>
          <w:caps/>
          <w:noProof/>
          <w:szCs w:val="28"/>
        </w:rPr>
      </w:pPr>
      <w:r>
        <w:br w:type="page"/>
      </w:r>
    </w:p>
    <w:p w14:paraId="23A35EF7" w14:textId="5D970D89" w:rsidR="00E43A22" w:rsidRDefault="0073340A" w:rsidP="0035030C">
      <w:pPr>
        <w:pStyle w:val="TOC1"/>
      </w:pPr>
      <w:r w:rsidRPr="005617D4">
        <w:t>LIST OF FIGURES</w:t>
      </w:r>
      <w:bookmarkEnd w:id="240"/>
      <w:bookmarkEnd w:id="241"/>
    </w:p>
    <w:p w14:paraId="507CDF10" w14:textId="16DF6002" w:rsidR="007F0104" w:rsidRDefault="00DB0047">
      <w:pPr>
        <w:pStyle w:val="TableofFigures"/>
        <w:rPr>
          <w:rFonts w:asciiTheme="minorHAnsi" w:eastAsiaTheme="minorEastAsia" w:hAnsiTheme="minorHAnsi" w:cstheme="minorBidi"/>
          <w:color w:val="auto"/>
          <w:kern w:val="2"/>
          <w:szCs w:val="24"/>
          <w14:ligatures w14:val="standardContextual"/>
        </w:rPr>
      </w:pPr>
      <w:r>
        <w:fldChar w:fldCharType="begin"/>
      </w:r>
      <w:r>
        <w:instrText xml:space="preserve"> TOC \h \z \c "Figure" </w:instrText>
      </w:r>
      <w:r>
        <w:fldChar w:fldCharType="separate"/>
      </w:r>
      <w:r w:rsidR="007F0104">
        <w:fldChar w:fldCharType="begin"/>
      </w:r>
      <w:r w:rsidR="007F0104">
        <w:instrText>HYPERLINK \l "_Toc169824357"</w:instrText>
      </w:r>
      <w:ins w:id="242" w:author="Hira, Agnes" w:date="2024-12-16T19:08:00Z" w16du:dateUtc="2024-12-17T00:08:00Z"/>
      <w:r w:rsidR="007F0104">
        <w:fldChar w:fldCharType="separate"/>
      </w:r>
      <w:r w:rsidR="007F0104" w:rsidRPr="00DE00A8">
        <w:rPr>
          <w:rStyle w:val="Hyperlink"/>
        </w:rPr>
        <w:t>Figure 1: SAD Document Design Diagram</w:t>
      </w:r>
      <w:r w:rsidR="007F0104">
        <w:rPr>
          <w:webHidden/>
        </w:rPr>
        <w:tab/>
      </w:r>
      <w:r w:rsidR="007F0104">
        <w:rPr>
          <w:webHidden/>
        </w:rPr>
        <w:fldChar w:fldCharType="begin"/>
      </w:r>
      <w:r w:rsidR="007F0104">
        <w:rPr>
          <w:webHidden/>
        </w:rPr>
        <w:instrText xml:space="preserve"> PAGEREF _Toc169824357 \h </w:instrText>
      </w:r>
      <w:r w:rsidR="007F0104">
        <w:rPr>
          <w:webHidden/>
        </w:rPr>
      </w:r>
      <w:r w:rsidR="007F0104">
        <w:rPr>
          <w:webHidden/>
        </w:rPr>
        <w:fldChar w:fldCharType="separate"/>
      </w:r>
      <w:r w:rsidR="00B974F8">
        <w:rPr>
          <w:webHidden/>
        </w:rPr>
        <w:t>27</w:t>
      </w:r>
      <w:r w:rsidR="007F0104">
        <w:rPr>
          <w:webHidden/>
        </w:rPr>
        <w:fldChar w:fldCharType="end"/>
      </w:r>
      <w:r w:rsidR="007F0104">
        <w:fldChar w:fldCharType="end"/>
      </w:r>
    </w:p>
    <w:p w14:paraId="618653A9" w14:textId="111711C3"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"_Toc169824358"</w:instrText>
      </w:r>
      <w:ins w:id="243" w:author="Hira, Agnes" w:date="2024-12-16T19:08:00Z" w16du:dateUtc="2024-12-17T00:08:00Z"/>
      <w:r>
        <w:fldChar w:fldCharType="separate"/>
      </w:r>
      <w:r w:rsidRPr="00DE00A8">
        <w:rPr>
          <w:rStyle w:val="Hyperlink"/>
        </w:rPr>
        <w:t>Figure 2: Environment System Configuration</w:t>
      </w:r>
      <w:r>
        <w:rPr>
          <w:webHidden/>
        </w:rPr>
        <w:tab/>
      </w:r>
      <w:r>
        <w:rPr>
          <w:webHidden/>
        </w:rPr>
        <w:fldChar w:fldCharType="begin"/>
      </w:r>
      <w:r>
        <w:rPr>
          <w:webHidden/>
        </w:rPr>
        <w:instrText xml:space="preserve"> PAGEREF _Toc169824358 \h </w:instrText>
      </w:r>
      <w:r>
        <w:rPr>
          <w:webHidden/>
        </w:rPr>
      </w:r>
      <w:r>
        <w:rPr>
          <w:webHidden/>
        </w:rPr>
        <w:fldChar w:fldCharType="separate"/>
      </w:r>
      <w:r w:rsidR="00B974F8">
        <w:rPr>
          <w:webHidden/>
        </w:rPr>
        <w:t>36</w:t>
      </w:r>
      <w:r>
        <w:rPr>
          <w:webHidden/>
        </w:rPr>
        <w:fldChar w:fldCharType="end"/>
      </w:r>
      <w:r>
        <w:fldChar w:fldCharType="end"/>
      </w:r>
    </w:p>
    <w:p w14:paraId="794454FB" w14:textId="3A6DF473"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"_Toc169824359"</w:instrText>
      </w:r>
      <w:ins w:id="244" w:author="Hira, Agnes" w:date="2024-12-16T19:08:00Z" w16du:dateUtc="2024-12-17T00:08:00Z"/>
      <w:r>
        <w:fldChar w:fldCharType="separate"/>
      </w:r>
      <w:r w:rsidRPr="00DE00A8">
        <w:rPr>
          <w:rStyle w:val="Hyperlink"/>
        </w:rPr>
        <w:t>Figure 3: Security Layers</w:t>
      </w:r>
      <w:r>
        <w:rPr>
          <w:webHidden/>
        </w:rPr>
        <w:tab/>
      </w:r>
      <w:r>
        <w:rPr>
          <w:webHidden/>
        </w:rPr>
        <w:fldChar w:fldCharType="begin"/>
      </w:r>
      <w:r>
        <w:rPr>
          <w:webHidden/>
        </w:rPr>
        <w:instrText xml:space="preserve"> PAGEREF _Toc169824359 \h </w:instrText>
      </w:r>
      <w:r>
        <w:rPr>
          <w:webHidden/>
        </w:rPr>
      </w:r>
      <w:r>
        <w:rPr>
          <w:webHidden/>
        </w:rPr>
        <w:fldChar w:fldCharType="separate"/>
      </w:r>
      <w:r w:rsidR="00B974F8">
        <w:rPr>
          <w:webHidden/>
        </w:rPr>
        <w:t>40</w:t>
      </w:r>
      <w:r>
        <w:rPr>
          <w:webHidden/>
        </w:rPr>
        <w:fldChar w:fldCharType="end"/>
      </w:r>
      <w:r>
        <w:fldChar w:fldCharType="end"/>
      </w:r>
    </w:p>
    <w:p w14:paraId="4D7D122D" w14:textId="5200680E"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"_Toc169824360"</w:instrText>
      </w:r>
      <w:ins w:id="245" w:author="Hira, Agnes" w:date="2024-12-16T19:08:00Z" w16du:dateUtc="2024-12-17T00:08:00Z"/>
      <w:r>
        <w:fldChar w:fldCharType="separate"/>
      </w:r>
      <w:r w:rsidRPr="00DE00A8">
        <w:rPr>
          <w:rStyle w:val="Hyperlink"/>
        </w:rPr>
        <w:t>Figure 4: CloudFront+WAF CDN + Boundary Security Solution</w:t>
      </w:r>
      <w:r>
        <w:rPr>
          <w:webHidden/>
        </w:rPr>
        <w:tab/>
      </w:r>
      <w:r>
        <w:rPr>
          <w:webHidden/>
        </w:rPr>
        <w:fldChar w:fldCharType="begin"/>
      </w:r>
      <w:r>
        <w:rPr>
          <w:webHidden/>
        </w:rPr>
        <w:instrText xml:space="preserve"> PAGEREF _Toc169824360 \h </w:instrText>
      </w:r>
      <w:r>
        <w:rPr>
          <w:webHidden/>
        </w:rPr>
      </w:r>
      <w:r>
        <w:rPr>
          <w:webHidden/>
        </w:rPr>
        <w:fldChar w:fldCharType="separate"/>
      </w:r>
      <w:r w:rsidR="00B974F8">
        <w:rPr>
          <w:webHidden/>
        </w:rPr>
        <w:t>43</w:t>
      </w:r>
      <w:r>
        <w:rPr>
          <w:webHidden/>
        </w:rPr>
        <w:fldChar w:fldCharType="end"/>
      </w:r>
      <w:r>
        <w:fldChar w:fldCharType="end"/>
      </w:r>
    </w:p>
    <w:p w14:paraId="522F1EE4" w14:textId="3822ADF4"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"_Toc169824361"</w:instrText>
      </w:r>
      <w:ins w:id="246" w:author="Hira, Agnes" w:date="2024-12-16T19:08:00Z" w16du:dateUtc="2024-12-17T00:08:00Z"/>
      <w:r>
        <w:fldChar w:fldCharType="separate"/>
      </w:r>
      <w:r w:rsidRPr="00DE00A8">
        <w:rPr>
          <w:rStyle w:val="Hyperlink"/>
        </w:rPr>
        <w:t>Figure 5: Java Messaging Service</w:t>
      </w:r>
      <w:r>
        <w:rPr>
          <w:webHidden/>
        </w:rPr>
        <w:tab/>
      </w:r>
      <w:r>
        <w:rPr>
          <w:webHidden/>
        </w:rPr>
        <w:fldChar w:fldCharType="begin"/>
      </w:r>
      <w:r>
        <w:rPr>
          <w:webHidden/>
        </w:rPr>
        <w:instrText xml:space="preserve"> PAGEREF _Toc169824361 \h </w:instrText>
      </w:r>
      <w:r>
        <w:rPr>
          <w:webHidden/>
        </w:rPr>
      </w:r>
      <w:r>
        <w:rPr>
          <w:webHidden/>
        </w:rPr>
        <w:fldChar w:fldCharType="separate"/>
      </w:r>
      <w:r w:rsidR="00B974F8">
        <w:rPr>
          <w:webHidden/>
        </w:rPr>
        <w:t>49</w:t>
      </w:r>
      <w:r>
        <w:rPr>
          <w:webHidden/>
        </w:rPr>
        <w:fldChar w:fldCharType="end"/>
      </w:r>
      <w:r>
        <w:fldChar w:fldCharType="end"/>
      </w:r>
    </w:p>
    <w:p w14:paraId="74C0E2CC" w14:textId="7A5DA5D4"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"_Toc169824362"</w:instrText>
      </w:r>
      <w:ins w:id="247" w:author="Hira, Agnes" w:date="2024-12-16T19:08:00Z" w16du:dateUtc="2024-12-17T00:08:00Z"/>
      <w:r>
        <w:fldChar w:fldCharType="separate"/>
      </w:r>
      <w:r w:rsidRPr="00DE00A8">
        <w:rPr>
          <w:rStyle w:val="Hyperlink"/>
        </w:rPr>
        <w:t>Figure 6: Optum ID and Relying Party Data flow</w:t>
      </w:r>
      <w:r>
        <w:rPr>
          <w:webHidden/>
        </w:rPr>
        <w:tab/>
      </w:r>
      <w:r>
        <w:rPr>
          <w:webHidden/>
        </w:rPr>
        <w:fldChar w:fldCharType="begin"/>
      </w:r>
      <w:r>
        <w:rPr>
          <w:webHidden/>
        </w:rPr>
        <w:instrText xml:space="preserve"> PAGEREF _Toc169824362 \h </w:instrText>
      </w:r>
      <w:r>
        <w:rPr>
          <w:webHidden/>
        </w:rPr>
      </w:r>
      <w:r>
        <w:rPr>
          <w:webHidden/>
        </w:rPr>
        <w:fldChar w:fldCharType="separate"/>
      </w:r>
      <w:r w:rsidR="00B974F8">
        <w:rPr>
          <w:webHidden/>
        </w:rPr>
        <w:t>52</w:t>
      </w:r>
      <w:r>
        <w:rPr>
          <w:webHidden/>
        </w:rPr>
        <w:fldChar w:fldCharType="end"/>
      </w:r>
      <w:r>
        <w:fldChar w:fldCharType="end"/>
      </w:r>
    </w:p>
    <w:p w14:paraId="26C9A160" w14:textId="2CC56FD7"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"_Toc169824363"</w:instrText>
      </w:r>
      <w:ins w:id="248" w:author="Hira, Agnes" w:date="2024-12-16T19:08:00Z" w16du:dateUtc="2024-12-17T00:08:00Z"/>
      <w:r>
        <w:fldChar w:fldCharType="separate"/>
      </w:r>
      <w:r w:rsidRPr="00DE00A8">
        <w:rPr>
          <w:rStyle w:val="Hyperlink"/>
        </w:rPr>
        <w:t>Figure 7: Authenticating User Data Flow</w:t>
      </w:r>
      <w:r>
        <w:rPr>
          <w:webHidden/>
        </w:rPr>
        <w:tab/>
      </w:r>
      <w:r>
        <w:rPr>
          <w:webHidden/>
        </w:rPr>
        <w:fldChar w:fldCharType="begin"/>
      </w:r>
      <w:r>
        <w:rPr>
          <w:webHidden/>
        </w:rPr>
        <w:instrText xml:space="preserve"> PAGEREF _Toc169824363 \h </w:instrText>
      </w:r>
      <w:r>
        <w:rPr>
          <w:webHidden/>
        </w:rPr>
      </w:r>
      <w:r>
        <w:rPr>
          <w:webHidden/>
        </w:rPr>
        <w:fldChar w:fldCharType="separate"/>
      </w:r>
      <w:r w:rsidR="00B974F8">
        <w:rPr>
          <w:webHidden/>
        </w:rPr>
        <w:t>53</w:t>
      </w:r>
      <w:r>
        <w:rPr>
          <w:webHidden/>
        </w:rPr>
        <w:fldChar w:fldCharType="end"/>
      </w:r>
      <w:r>
        <w:fldChar w:fldCharType="end"/>
      </w:r>
    </w:p>
    <w:p w14:paraId="20409DB1" w14:textId="2133BD0C"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"_Toc169824364"</w:instrText>
      </w:r>
      <w:ins w:id="249" w:author="Hira, Agnes" w:date="2024-12-16T19:08:00Z" w16du:dateUtc="2024-12-17T00:08:00Z"/>
      <w:r>
        <w:fldChar w:fldCharType="separate"/>
      </w:r>
      <w:r w:rsidRPr="00DE00A8">
        <w:rPr>
          <w:rStyle w:val="Hyperlink"/>
        </w:rPr>
        <w:t>Figure 8: Optum ID Environment to HIX Environment Configuration</w:t>
      </w:r>
      <w:r>
        <w:rPr>
          <w:webHidden/>
        </w:rPr>
        <w:tab/>
      </w:r>
      <w:r>
        <w:rPr>
          <w:webHidden/>
        </w:rPr>
        <w:fldChar w:fldCharType="begin"/>
      </w:r>
      <w:r>
        <w:rPr>
          <w:webHidden/>
        </w:rPr>
        <w:instrText xml:space="preserve"> PAGEREF _Toc169824364 \h </w:instrText>
      </w:r>
      <w:r>
        <w:rPr>
          <w:webHidden/>
        </w:rPr>
      </w:r>
      <w:r>
        <w:rPr>
          <w:webHidden/>
        </w:rPr>
        <w:fldChar w:fldCharType="separate"/>
      </w:r>
      <w:r w:rsidR="00B974F8">
        <w:rPr>
          <w:webHidden/>
        </w:rPr>
        <w:t>54</w:t>
      </w:r>
      <w:r>
        <w:rPr>
          <w:webHidden/>
        </w:rPr>
        <w:fldChar w:fldCharType="end"/>
      </w:r>
      <w:r>
        <w:fldChar w:fldCharType="end"/>
      </w:r>
    </w:p>
    <w:p w14:paraId="69EE6385" w14:textId="28A12EF4"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"_Toc169824365"</w:instrText>
      </w:r>
      <w:ins w:id="250" w:author="Hira, Agnes" w:date="2024-12-16T19:08:00Z" w16du:dateUtc="2024-12-17T00:08:00Z"/>
      <w:r>
        <w:fldChar w:fldCharType="separate"/>
      </w:r>
      <w:r w:rsidRPr="00DE00A8">
        <w:rPr>
          <w:rStyle w:val="Hyperlink"/>
        </w:rPr>
        <w:t>Figure 9: Enrollment L0/L1/L2/L3 Errors</w:t>
      </w:r>
      <w:r>
        <w:rPr>
          <w:webHidden/>
        </w:rPr>
        <w:tab/>
      </w:r>
      <w:r>
        <w:rPr>
          <w:webHidden/>
        </w:rPr>
        <w:fldChar w:fldCharType="begin"/>
      </w:r>
      <w:r>
        <w:rPr>
          <w:webHidden/>
        </w:rPr>
        <w:instrText xml:space="preserve"> PAGEREF _Toc169824365 \h </w:instrText>
      </w:r>
      <w:r>
        <w:rPr>
          <w:webHidden/>
        </w:rPr>
      </w:r>
      <w:r>
        <w:rPr>
          <w:webHidden/>
        </w:rPr>
        <w:fldChar w:fldCharType="separate"/>
      </w:r>
      <w:r w:rsidR="00B974F8">
        <w:rPr>
          <w:webHidden/>
        </w:rPr>
        <w:t>59</w:t>
      </w:r>
      <w:r>
        <w:rPr>
          <w:webHidden/>
        </w:rPr>
        <w:fldChar w:fldCharType="end"/>
      </w:r>
      <w:r>
        <w:fldChar w:fldCharType="end"/>
      </w:r>
    </w:p>
    <w:p w14:paraId="796CC572" w14:textId="6513A8F8"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"_Toc169824366"</w:instrText>
      </w:r>
      <w:ins w:id="251" w:author="Hira, Agnes" w:date="2024-12-16T19:08:00Z" w16du:dateUtc="2024-12-17T00:08:00Z"/>
      <w:r>
        <w:fldChar w:fldCharType="separate"/>
      </w:r>
      <w:r w:rsidRPr="00DE00A8">
        <w:rPr>
          <w:rStyle w:val="Hyperlink"/>
        </w:rPr>
        <w:t>Figure 10: High Level Components</w:t>
      </w:r>
      <w:r>
        <w:rPr>
          <w:webHidden/>
        </w:rPr>
        <w:tab/>
      </w:r>
      <w:r>
        <w:rPr>
          <w:webHidden/>
        </w:rPr>
        <w:fldChar w:fldCharType="begin"/>
      </w:r>
      <w:r>
        <w:rPr>
          <w:webHidden/>
        </w:rPr>
        <w:instrText xml:space="preserve"> PAGEREF _Toc169824366 \h </w:instrText>
      </w:r>
      <w:r>
        <w:rPr>
          <w:webHidden/>
        </w:rPr>
      </w:r>
      <w:r>
        <w:rPr>
          <w:webHidden/>
        </w:rPr>
        <w:fldChar w:fldCharType="separate"/>
      </w:r>
      <w:r w:rsidR="00B974F8">
        <w:rPr>
          <w:webHidden/>
        </w:rPr>
        <w:t>74</w:t>
      </w:r>
      <w:r>
        <w:rPr>
          <w:webHidden/>
        </w:rPr>
        <w:fldChar w:fldCharType="end"/>
      </w:r>
      <w:r>
        <w:fldChar w:fldCharType="end"/>
      </w:r>
    </w:p>
    <w:p w14:paraId="5CDFA857" w14:textId="1165CAD9"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"_Toc169824367"</w:instrText>
      </w:r>
      <w:ins w:id="252" w:author="Hira, Agnes" w:date="2024-12-16T19:08:00Z" w16du:dateUtc="2024-12-17T00:08:00Z"/>
      <w:r>
        <w:fldChar w:fldCharType="separate"/>
      </w:r>
      <w:r w:rsidRPr="00DE00A8">
        <w:rPr>
          <w:rStyle w:val="Hyperlink"/>
        </w:rPr>
        <w:t>Figure 11: Integration &amp; Security</w:t>
      </w:r>
      <w:r>
        <w:rPr>
          <w:webHidden/>
        </w:rPr>
        <w:tab/>
      </w:r>
      <w:r>
        <w:rPr>
          <w:webHidden/>
        </w:rPr>
        <w:fldChar w:fldCharType="begin"/>
      </w:r>
      <w:r>
        <w:rPr>
          <w:webHidden/>
        </w:rPr>
        <w:instrText xml:space="preserve"> PAGEREF _Toc169824367 \h </w:instrText>
      </w:r>
      <w:r>
        <w:rPr>
          <w:webHidden/>
        </w:rPr>
      </w:r>
      <w:r>
        <w:rPr>
          <w:webHidden/>
        </w:rPr>
        <w:fldChar w:fldCharType="separate"/>
      </w:r>
      <w:r w:rsidR="00B974F8">
        <w:rPr>
          <w:webHidden/>
        </w:rPr>
        <w:t>76</w:t>
      </w:r>
      <w:r>
        <w:rPr>
          <w:webHidden/>
        </w:rPr>
        <w:fldChar w:fldCharType="end"/>
      </w:r>
      <w:r>
        <w:fldChar w:fldCharType="end"/>
      </w:r>
    </w:p>
    <w:p w14:paraId="0B49EA40" w14:textId="3231C68E"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"_Toc169824368"</w:instrText>
      </w:r>
      <w:ins w:id="253" w:author="Hira, Agnes" w:date="2024-12-16T19:08:00Z" w16du:dateUtc="2024-12-17T00:08:00Z"/>
      <w:r>
        <w:fldChar w:fldCharType="separate"/>
      </w:r>
      <w:r w:rsidRPr="00DE00A8">
        <w:rPr>
          <w:rStyle w:val="Hyperlink"/>
        </w:rPr>
        <w:t>Figure 12: Access Roles Mapping</w:t>
      </w:r>
      <w:r>
        <w:rPr>
          <w:webHidden/>
        </w:rPr>
        <w:tab/>
      </w:r>
      <w:r>
        <w:rPr>
          <w:webHidden/>
        </w:rPr>
        <w:fldChar w:fldCharType="begin"/>
      </w:r>
      <w:r>
        <w:rPr>
          <w:webHidden/>
        </w:rPr>
        <w:instrText xml:space="preserve"> PAGEREF _Toc169824368 \h </w:instrText>
      </w:r>
      <w:r>
        <w:rPr>
          <w:webHidden/>
        </w:rPr>
      </w:r>
      <w:r>
        <w:rPr>
          <w:webHidden/>
        </w:rPr>
        <w:fldChar w:fldCharType="separate"/>
      </w:r>
      <w:r w:rsidR="00B974F8">
        <w:rPr>
          <w:webHidden/>
        </w:rPr>
        <w:t>78</w:t>
      </w:r>
      <w:r>
        <w:rPr>
          <w:webHidden/>
        </w:rPr>
        <w:fldChar w:fldCharType="end"/>
      </w:r>
      <w:r>
        <w:fldChar w:fldCharType="end"/>
      </w:r>
    </w:p>
    <w:p w14:paraId="2DAC4828" w14:textId="2DA18D0B"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"_Toc169824369"</w:instrText>
      </w:r>
      <w:ins w:id="254" w:author="Hira, Agnes" w:date="2024-12-16T19:08:00Z" w16du:dateUtc="2024-12-17T00:08:00Z"/>
      <w:r>
        <w:fldChar w:fldCharType="separate"/>
      </w:r>
      <w:r w:rsidRPr="00DE00A8">
        <w:rPr>
          <w:rStyle w:val="Hyperlink"/>
        </w:rPr>
        <w:t>Figure 13: Production database configuration</w:t>
      </w:r>
      <w:r>
        <w:rPr>
          <w:webHidden/>
        </w:rPr>
        <w:tab/>
      </w:r>
      <w:r>
        <w:rPr>
          <w:webHidden/>
        </w:rPr>
        <w:fldChar w:fldCharType="begin"/>
      </w:r>
      <w:r>
        <w:rPr>
          <w:webHidden/>
        </w:rPr>
        <w:instrText xml:space="preserve"> PAGEREF _Toc169824369 \h </w:instrText>
      </w:r>
      <w:r>
        <w:rPr>
          <w:webHidden/>
        </w:rPr>
      </w:r>
      <w:r>
        <w:rPr>
          <w:webHidden/>
        </w:rPr>
        <w:fldChar w:fldCharType="separate"/>
      </w:r>
      <w:r w:rsidR="00B974F8">
        <w:rPr>
          <w:webHidden/>
        </w:rPr>
        <w:t>80</w:t>
      </w:r>
      <w:r>
        <w:rPr>
          <w:webHidden/>
        </w:rPr>
        <w:fldChar w:fldCharType="end"/>
      </w:r>
      <w:r>
        <w:fldChar w:fldCharType="end"/>
      </w:r>
    </w:p>
    <w:p w14:paraId="4558F522" w14:textId="132431E2"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"_Toc169824370"</w:instrText>
      </w:r>
      <w:ins w:id="255" w:author="Hira, Agnes" w:date="2024-12-16T19:08:00Z" w16du:dateUtc="2024-12-17T00:08:00Z"/>
      <w:r>
        <w:fldChar w:fldCharType="separate"/>
      </w:r>
      <w:r w:rsidRPr="00DE00A8">
        <w:rPr>
          <w:rStyle w:val="Hyperlink"/>
        </w:rPr>
        <w:t>Figure 14: MA Health Connector User Role Interaction Model</w:t>
      </w:r>
      <w:r>
        <w:rPr>
          <w:webHidden/>
        </w:rPr>
        <w:tab/>
      </w:r>
      <w:r>
        <w:rPr>
          <w:webHidden/>
        </w:rPr>
        <w:fldChar w:fldCharType="begin"/>
      </w:r>
      <w:r>
        <w:rPr>
          <w:webHidden/>
        </w:rPr>
        <w:instrText xml:space="preserve"> PAGEREF _Toc169824370 \h </w:instrText>
      </w:r>
      <w:r>
        <w:rPr>
          <w:webHidden/>
        </w:rPr>
      </w:r>
      <w:r>
        <w:rPr>
          <w:webHidden/>
        </w:rPr>
        <w:fldChar w:fldCharType="separate"/>
      </w:r>
      <w:r w:rsidR="00B974F8">
        <w:rPr>
          <w:webHidden/>
        </w:rPr>
        <w:t>85</w:t>
      </w:r>
      <w:r>
        <w:rPr>
          <w:webHidden/>
        </w:rPr>
        <w:fldChar w:fldCharType="end"/>
      </w:r>
      <w:r>
        <w:fldChar w:fldCharType="end"/>
      </w:r>
    </w:p>
    <w:p w14:paraId="00C0E196" w14:textId="188E2D02"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"_Toc169824371"</w:instrText>
      </w:r>
      <w:ins w:id="256" w:author="Hira, Agnes" w:date="2024-12-16T19:08:00Z" w16du:dateUtc="2024-12-17T00:08:00Z"/>
      <w:r>
        <w:fldChar w:fldCharType="separate"/>
      </w:r>
      <w:r w:rsidRPr="00DE00A8">
        <w:rPr>
          <w:rStyle w:val="Hyperlink"/>
        </w:rPr>
        <w:t>Figure 15: Relying Part Configuration Flow</w:t>
      </w:r>
      <w:r>
        <w:rPr>
          <w:webHidden/>
        </w:rPr>
        <w:tab/>
      </w:r>
      <w:r>
        <w:rPr>
          <w:webHidden/>
        </w:rPr>
        <w:fldChar w:fldCharType="begin"/>
      </w:r>
      <w:r>
        <w:rPr>
          <w:webHidden/>
        </w:rPr>
        <w:instrText xml:space="preserve"> PAGEREF _Toc169824371 \h </w:instrText>
      </w:r>
      <w:r>
        <w:rPr>
          <w:webHidden/>
        </w:rPr>
      </w:r>
      <w:r>
        <w:rPr>
          <w:webHidden/>
        </w:rPr>
        <w:fldChar w:fldCharType="separate"/>
      </w:r>
      <w:r w:rsidR="00B974F8">
        <w:rPr>
          <w:webHidden/>
        </w:rPr>
        <w:t>88</w:t>
      </w:r>
      <w:r>
        <w:rPr>
          <w:webHidden/>
        </w:rPr>
        <w:fldChar w:fldCharType="end"/>
      </w:r>
      <w:r>
        <w:fldChar w:fldCharType="end"/>
      </w:r>
    </w:p>
    <w:p w14:paraId="029AEEDE" w14:textId="37BB43D4"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"_Toc169824372"</w:instrText>
      </w:r>
      <w:ins w:id="257" w:author="Hira, Agnes" w:date="2024-12-16T19:08:00Z" w16du:dateUtc="2024-12-17T00:08:00Z"/>
      <w:r>
        <w:fldChar w:fldCharType="separate"/>
      </w:r>
      <w:r w:rsidRPr="00DE00A8">
        <w:rPr>
          <w:rStyle w:val="Hyperlink"/>
        </w:rPr>
        <w:t>Figure 16: Redetermination based on COLA – Members with No Title II income reporting</w:t>
      </w:r>
      <w:r>
        <w:rPr>
          <w:webHidden/>
        </w:rPr>
        <w:tab/>
      </w:r>
      <w:r>
        <w:rPr>
          <w:webHidden/>
        </w:rPr>
        <w:fldChar w:fldCharType="begin"/>
      </w:r>
      <w:r>
        <w:rPr>
          <w:webHidden/>
        </w:rPr>
        <w:instrText xml:space="preserve"> PAGEREF _Toc169824372 \h </w:instrText>
      </w:r>
      <w:r>
        <w:rPr>
          <w:webHidden/>
        </w:rPr>
      </w:r>
      <w:r>
        <w:rPr>
          <w:webHidden/>
        </w:rPr>
        <w:fldChar w:fldCharType="separate"/>
      </w:r>
      <w:r w:rsidR="00B974F8">
        <w:rPr>
          <w:webHidden/>
        </w:rPr>
        <w:t>93</w:t>
      </w:r>
      <w:r>
        <w:rPr>
          <w:webHidden/>
        </w:rPr>
        <w:fldChar w:fldCharType="end"/>
      </w:r>
      <w:r>
        <w:fldChar w:fldCharType="end"/>
      </w:r>
    </w:p>
    <w:p w14:paraId="0CCA770C" w14:textId="5FDCC487"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"_Toc169824373"</w:instrText>
      </w:r>
      <w:ins w:id="258" w:author="Hira, Agnes" w:date="2024-12-16T19:08:00Z" w16du:dateUtc="2024-12-17T00:08:00Z"/>
      <w:r>
        <w:fldChar w:fldCharType="separate"/>
      </w:r>
      <w:r w:rsidRPr="00DE00A8">
        <w:rPr>
          <w:rStyle w:val="Hyperlink"/>
        </w:rPr>
        <w:t>Figure 17: Redetermination based on COLA - Member with Title II income reported</w:t>
      </w:r>
      <w:r>
        <w:rPr>
          <w:webHidden/>
        </w:rPr>
        <w:tab/>
      </w:r>
      <w:r>
        <w:rPr>
          <w:webHidden/>
        </w:rPr>
        <w:fldChar w:fldCharType="begin"/>
      </w:r>
      <w:r>
        <w:rPr>
          <w:webHidden/>
        </w:rPr>
        <w:instrText xml:space="preserve"> PAGEREF _Toc169824373 \h </w:instrText>
      </w:r>
      <w:r>
        <w:rPr>
          <w:webHidden/>
        </w:rPr>
      </w:r>
      <w:r>
        <w:rPr>
          <w:webHidden/>
        </w:rPr>
        <w:fldChar w:fldCharType="separate"/>
      </w:r>
      <w:r w:rsidR="00B974F8">
        <w:rPr>
          <w:webHidden/>
        </w:rPr>
        <w:t>93</w:t>
      </w:r>
      <w:r>
        <w:rPr>
          <w:webHidden/>
        </w:rPr>
        <w:fldChar w:fldCharType="end"/>
      </w:r>
      <w:r>
        <w:fldChar w:fldCharType="end"/>
      </w:r>
    </w:p>
    <w:p w14:paraId="4E45AF68" w14:textId="798615FC"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"_Toc169824374"</w:instrText>
      </w:r>
      <w:ins w:id="259" w:author="Hira, Agnes" w:date="2024-12-16T19:08:00Z" w16du:dateUtc="2024-12-17T00:08:00Z"/>
      <w:r>
        <w:fldChar w:fldCharType="separate"/>
      </w:r>
      <w:r w:rsidRPr="00DE00A8">
        <w:rPr>
          <w:rStyle w:val="Hyperlink"/>
        </w:rPr>
        <w:t>Figure 18: Medically Frail Indicator Attestation</w:t>
      </w:r>
      <w:r>
        <w:rPr>
          <w:webHidden/>
        </w:rPr>
        <w:tab/>
      </w:r>
      <w:r>
        <w:rPr>
          <w:webHidden/>
        </w:rPr>
        <w:fldChar w:fldCharType="begin"/>
      </w:r>
      <w:r>
        <w:rPr>
          <w:webHidden/>
        </w:rPr>
        <w:instrText xml:space="preserve"> PAGEREF _Toc169824374 \h </w:instrText>
      </w:r>
      <w:r>
        <w:rPr>
          <w:webHidden/>
        </w:rPr>
      </w:r>
      <w:r>
        <w:rPr>
          <w:webHidden/>
        </w:rPr>
        <w:fldChar w:fldCharType="separate"/>
      </w:r>
      <w:r w:rsidR="00B974F8">
        <w:rPr>
          <w:webHidden/>
        </w:rPr>
        <w:t>95</w:t>
      </w:r>
      <w:r>
        <w:rPr>
          <w:webHidden/>
        </w:rPr>
        <w:fldChar w:fldCharType="end"/>
      </w:r>
      <w:r>
        <w:fldChar w:fldCharType="end"/>
      </w:r>
    </w:p>
    <w:p w14:paraId="62670224" w14:textId="1EF98E9B"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"_Toc169824375"</w:instrText>
      </w:r>
      <w:ins w:id="260" w:author="Hira, Agnes" w:date="2024-12-16T19:08:00Z" w16du:dateUtc="2024-12-17T00:08:00Z"/>
      <w:r>
        <w:fldChar w:fldCharType="separate"/>
      </w:r>
      <w:r w:rsidRPr="00DE00A8">
        <w:rPr>
          <w:rStyle w:val="Hyperlink"/>
        </w:rPr>
        <w:t>Figure 19: Medically Frail Indicator removal</w:t>
      </w:r>
      <w:r>
        <w:rPr>
          <w:webHidden/>
        </w:rPr>
        <w:tab/>
      </w:r>
      <w:r>
        <w:rPr>
          <w:webHidden/>
        </w:rPr>
        <w:fldChar w:fldCharType="begin"/>
      </w:r>
      <w:r>
        <w:rPr>
          <w:webHidden/>
        </w:rPr>
        <w:instrText xml:space="preserve"> PAGEREF _Toc169824375 \h </w:instrText>
      </w:r>
      <w:r>
        <w:rPr>
          <w:webHidden/>
        </w:rPr>
      </w:r>
      <w:r>
        <w:rPr>
          <w:webHidden/>
        </w:rPr>
        <w:fldChar w:fldCharType="separate"/>
      </w:r>
      <w:r w:rsidR="00B974F8">
        <w:rPr>
          <w:webHidden/>
        </w:rPr>
        <w:t>96</w:t>
      </w:r>
      <w:r>
        <w:rPr>
          <w:webHidden/>
        </w:rPr>
        <w:fldChar w:fldCharType="end"/>
      </w:r>
      <w:r>
        <w:fldChar w:fldCharType="end"/>
      </w:r>
    </w:p>
    <w:p w14:paraId="24CA0C40" w14:textId="468D14FF"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"_Toc169824376"</w:instrText>
      </w:r>
      <w:ins w:id="261" w:author="Hira, Agnes" w:date="2024-12-16T19:08:00Z" w16du:dateUtc="2024-12-17T00:08:00Z"/>
      <w:r>
        <w:fldChar w:fldCharType="separate"/>
      </w:r>
      <w:r w:rsidRPr="00DE00A8">
        <w:rPr>
          <w:rStyle w:val="Hyperlink"/>
        </w:rPr>
        <w:t>Figure 20: Spring Batch Framework</w:t>
      </w:r>
      <w:r>
        <w:rPr>
          <w:webHidden/>
        </w:rPr>
        <w:tab/>
      </w:r>
      <w:r>
        <w:rPr>
          <w:webHidden/>
        </w:rPr>
        <w:fldChar w:fldCharType="begin"/>
      </w:r>
      <w:r>
        <w:rPr>
          <w:webHidden/>
        </w:rPr>
        <w:instrText xml:space="preserve"> PAGEREF _Toc169824376 \h </w:instrText>
      </w:r>
      <w:r>
        <w:rPr>
          <w:webHidden/>
        </w:rPr>
      </w:r>
      <w:r>
        <w:rPr>
          <w:webHidden/>
        </w:rPr>
        <w:fldChar w:fldCharType="separate"/>
      </w:r>
      <w:r w:rsidR="00B974F8">
        <w:rPr>
          <w:webHidden/>
        </w:rPr>
        <w:t>97</w:t>
      </w:r>
      <w:r>
        <w:rPr>
          <w:webHidden/>
        </w:rPr>
        <w:fldChar w:fldCharType="end"/>
      </w:r>
      <w:r>
        <w:fldChar w:fldCharType="end"/>
      </w:r>
    </w:p>
    <w:p w14:paraId="7644BFAD" w14:textId="21386D23"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"_Toc169824377"</w:instrText>
      </w:r>
      <w:ins w:id="262" w:author="Hira, Agnes" w:date="2024-12-16T19:08:00Z" w16du:dateUtc="2024-12-17T00:08:00Z"/>
      <w:r>
        <w:fldChar w:fldCharType="separate"/>
      </w:r>
      <w:r w:rsidRPr="00DE00A8">
        <w:rPr>
          <w:rStyle w:val="Hyperlink"/>
        </w:rPr>
        <w:t>Figure 21: AWS to MMIS Connection</w:t>
      </w:r>
      <w:r>
        <w:rPr>
          <w:webHidden/>
        </w:rPr>
        <w:tab/>
      </w:r>
      <w:r>
        <w:rPr>
          <w:webHidden/>
        </w:rPr>
        <w:fldChar w:fldCharType="begin"/>
      </w:r>
      <w:r>
        <w:rPr>
          <w:webHidden/>
        </w:rPr>
        <w:instrText xml:space="preserve"> PAGEREF _Toc169824377 \h </w:instrText>
      </w:r>
      <w:r>
        <w:rPr>
          <w:webHidden/>
        </w:rPr>
      </w:r>
      <w:r>
        <w:rPr>
          <w:webHidden/>
        </w:rPr>
        <w:fldChar w:fldCharType="separate"/>
      </w:r>
      <w:r w:rsidR="00B974F8">
        <w:rPr>
          <w:webHidden/>
        </w:rPr>
        <w:t>102</w:t>
      </w:r>
      <w:r>
        <w:rPr>
          <w:webHidden/>
        </w:rPr>
        <w:fldChar w:fldCharType="end"/>
      </w:r>
      <w:r>
        <w:fldChar w:fldCharType="end"/>
      </w:r>
    </w:p>
    <w:p w14:paraId="467A342D" w14:textId="1A2DE830"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"_Toc169824378"</w:instrText>
      </w:r>
      <w:ins w:id="263" w:author="Hira, Agnes" w:date="2024-12-16T19:08:00Z" w16du:dateUtc="2024-12-17T00:08:00Z"/>
      <w:r>
        <w:fldChar w:fldCharType="separate"/>
      </w:r>
      <w:r w:rsidRPr="00DE00A8">
        <w:rPr>
          <w:rStyle w:val="Hyperlink"/>
        </w:rPr>
        <w:t>Figure 22: Interfaces</w:t>
      </w:r>
      <w:r>
        <w:rPr>
          <w:webHidden/>
        </w:rPr>
        <w:tab/>
      </w:r>
      <w:r>
        <w:rPr>
          <w:webHidden/>
        </w:rPr>
        <w:fldChar w:fldCharType="begin"/>
      </w:r>
      <w:r>
        <w:rPr>
          <w:webHidden/>
        </w:rPr>
        <w:instrText xml:space="preserve"> PAGEREF _Toc169824378 \h </w:instrText>
      </w:r>
      <w:r>
        <w:rPr>
          <w:webHidden/>
        </w:rPr>
      </w:r>
      <w:r>
        <w:rPr>
          <w:webHidden/>
        </w:rPr>
        <w:fldChar w:fldCharType="separate"/>
      </w:r>
      <w:r w:rsidR="00B974F8">
        <w:rPr>
          <w:webHidden/>
        </w:rPr>
        <w:t>104</w:t>
      </w:r>
      <w:r>
        <w:rPr>
          <w:webHidden/>
        </w:rPr>
        <w:fldChar w:fldCharType="end"/>
      </w:r>
      <w:r>
        <w:fldChar w:fldCharType="end"/>
      </w:r>
    </w:p>
    <w:p w14:paraId="59308494" w14:textId="1E6C8F62"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"_Toc169824379"</w:instrText>
      </w:r>
      <w:ins w:id="264" w:author="Hira, Agnes" w:date="2024-12-16T19:08:00Z" w16du:dateUtc="2024-12-17T00:08:00Z"/>
      <w:r>
        <w:fldChar w:fldCharType="separate"/>
      </w:r>
      <w:r w:rsidRPr="00DE00A8">
        <w:rPr>
          <w:rStyle w:val="Hyperlink"/>
        </w:rPr>
        <w:t>Figure 23: Interface and Member Data Exchange</w:t>
      </w:r>
      <w:r>
        <w:rPr>
          <w:webHidden/>
        </w:rPr>
        <w:tab/>
      </w:r>
      <w:r>
        <w:rPr>
          <w:webHidden/>
        </w:rPr>
        <w:fldChar w:fldCharType="begin"/>
      </w:r>
      <w:r>
        <w:rPr>
          <w:webHidden/>
        </w:rPr>
        <w:instrText xml:space="preserve"> PAGEREF _Toc169824379 \h </w:instrText>
      </w:r>
      <w:r>
        <w:rPr>
          <w:webHidden/>
        </w:rPr>
      </w:r>
      <w:r>
        <w:rPr>
          <w:webHidden/>
        </w:rPr>
        <w:fldChar w:fldCharType="separate"/>
      </w:r>
      <w:r w:rsidR="00B974F8">
        <w:rPr>
          <w:webHidden/>
        </w:rPr>
        <w:t>105</w:t>
      </w:r>
      <w:r>
        <w:rPr>
          <w:webHidden/>
        </w:rPr>
        <w:fldChar w:fldCharType="end"/>
      </w:r>
      <w:r>
        <w:fldChar w:fldCharType="end"/>
      </w:r>
    </w:p>
    <w:p w14:paraId="355B00A0" w14:textId="29AD5893"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"_Toc169824380"</w:instrText>
      </w:r>
      <w:ins w:id="265" w:author="Hira, Agnes" w:date="2024-12-16T19:08:00Z" w16du:dateUtc="2024-12-17T00:08:00Z"/>
      <w:r>
        <w:fldChar w:fldCharType="separate"/>
      </w:r>
      <w:r w:rsidRPr="00DE00A8">
        <w:rPr>
          <w:rStyle w:val="Hyperlink"/>
        </w:rPr>
        <w:t>Figure 24: Payment Portal Flow</w:t>
      </w:r>
      <w:r>
        <w:rPr>
          <w:webHidden/>
        </w:rPr>
        <w:tab/>
      </w:r>
      <w:r>
        <w:rPr>
          <w:webHidden/>
        </w:rPr>
        <w:fldChar w:fldCharType="begin"/>
      </w:r>
      <w:r>
        <w:rPr>
          <w:webHidden/>
        </w:rPr>
        <w:instrText xml:space="preserve"> PAGEREF _Toc169824380 \h </w:instrText>
      </w:r>
      <w:r>
        <w:rPr>
          <w:webHidden/>
        </w:rPr>
      </w:r>
      <w:r>
        <w:rPr>
          <w:webHidden/>
        </w:rPr>
        <w:fldChar w:fldCharType="separate"/>
      </w:r>
      <w:r w:rsidR="00B974F8">
        <w:rPr>
          <w:webHidden/>
        </w:rPr>
        <w:t>115</w:t>
      </w:r>
      <w:r>
        <w:rPr>
          <w:webHidden/>
        </w:rPr>
        <w:fldChar w:fldCharType="end"/>
      </w:r>
      <w:r>
        <w:fldChar w:fldCharType="end"/>
      </w:r>
    </w:p>
    <w:p w14:paraId="7F33D250" w14:textId="29458E88"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"_Toc169824381"</w:instrText>
      </w:r>
      <w:ins w:id="266" w:author="Hira, Agnes" w:date="2024-12-16T19:08:00Z" w16du:dateUtc="2024-12-17T00:08:00Z"/>
      <w:r>
        <w:fldChar w:fldCharType="separate"/>
      </w:r>
      <w:r w:rsidRPr="00DE00A8">
        <w:rPr>
          <w:rStyle w:val="Hyperlink"/>
        </w:rPr>
        <w:t>Figure 25: Provider Search Flow</w:t>
      </w:r>
      <w:r>
        <w:rPr>
          <w:webHidden/>
        </w:rPr>
        <w:tab/>
      </w:r>
      <w:r>
        <w:rPr>
          <w:webHidden/>
        </w:rPr>
        <w:fldChar w:fldCharType="begin"/>
      </w:r>
      <w:r>
        <w:rPr>
          <w:webHidden/>
        </w:rPr>
        <w:instrText xml:space="preserve"> PAGEREF _Toc169824381 \h </w:instrText>
      </w:r>
      <w:r>
        <w:rPr>
          <w:webHidden/>
        </w:rPr>
      </w:r>
      <w:r>
        <w:rPr>
          <w:webHidden/>
        </w:rPr>
        <w:fldChar w:fldCharType="separate"/>
      </w:r>
      <w:r w:rsidR="00B974F8">
        <w:rPr>
          <w:webHidden/>
        </w:rPr>
        <w:t>118</w:t>
      </w:r>
      <w:r>
        <w:rPr>
          <w:webHidden/>
        </w:rPr>
        <w:fldChar w:fldCharType="end"/>
      </w:r>
      <w:r>
        <w:fldChar w:fldCharType="end"/>
      </w:r>
    </w:p>
    <w:p w14:paraId="02183F40" w14:textId="7BE5812A"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"_Toc169824382"</w:instrText>
      </w:r>
      <w:ins w:id="267" w:author="Hira, Agnes" w:date="2024-12-16T19:08:00Z" w16du:dateUtc="2024-12-17T00:08:00Z"/>
      <w:r>
        <w:fldChar w:fldCharType="separate"/>
      </w:r>
      <w:r w:rsidRPr="00DE00A8">
        <w:rPr>
          <w:rStyle w:val="Hyperlink"/>
        </w:rPr>
        <w:t>Figure 26: Notice Workflow</w:t>
      </w:r>
      <w:r>
        <w:rPr>
          <w:webHidden/>
        </w:rPr>
        <w:tab/>
      </w:r>
      <w:r>
        <w:rPr>
          <w:webHidden/>
        </w:rPr>
        <w:fldChar w:fldCharType="begin"/>
      </w:r>
      <w:r>
        <w:rPr>
          <w:webHidden/>
        </w:rPr>
        <w:instrText xml:space="preserve"> PAGEREF _Toc169824382 \h </w:instrText>
      </w:r>
      <w:r>
        <w:rPr>
          <w:webHidden/>
        </w:rPr>
      </w:r>
      <w:r>
        <w:rPr>
          <w:webHidden/>
        </w:rPr>
        <w:fldChar w:fldCharType="separate"/>
      </w:r>
      <w:r w:rsidR="00B974F8">
        <w:rPr>
          <w:webHidden/>
        </w:rPr>
        <w:t>122</w:t>
      </w:r>
      <w:r>
        <w:rPr>
          <w:webHidden/>
        </w:rPr>
        <w:fldChar w:fldCharType="end"/>
      </w:r>
      <w:r>
        <w:fldChar w:fldCharType="end"/>
      </w:r>
    </w:p>
    <w:p w14:paraId="773F3B36" w14:textId="4A44B9AD"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"_Toc169824383"</w:instrText>
      </w:r>
      <w:ins w:id="268" w:author="Hira, Agnes" w:date="2024-12-16T19:08:00Z" w16du:dateUtc="2024-12-17T00:08:00Z"/>
      <w:r>
        <w:fldChar w:fldCharType="separate"/>
      </w:r>
      <w:r w:rsidRPr="00DE00A8">
        <w:rPr>
          <w:rStyle w:val="Hyperlink"/>
        </w:rPr>
        <w:t>Figure 27: MA HIX/IES – CNS MH Notices Workflow</w:t>
      </w:r>
      <w:r>
        <w:rPr>
          <w:webHidden/>
        </w:rPr>
        <w:tab/>
      </w:r>
      <w:r>
        <w:rPr>
          <w:webHidden/>
        </w:rPr>
        <w:fldChar w:fldCharType="begin"/>
      </w:r>
      <w:r>
        <w:rPr>
          <w:webHidden/>
        </w:rPr>
        <w:instrText xml:space="preserve"> PAGEREF _Toc169824383 \h </w:instrText>
      </w:r>
      <w:r>
        <w:rPr>
          <w:webHidden/>
        </w:rPr>
      </w:r>
      <w:r>
        <w:rPr>
          <w:webHidden/>
        </w:rPr>
        <w:fldChar w:fldCharType="separate"/>
      </w:r>
      <w:r w:rsidR="00B974F8">
        <w:rPr>
          <w:webHidden/>
        </w:rPr>
        <w:t>123</w:t>
      </w:r>
      <w:r>
        <w:rPr>
          <w:webHidden/>
        </w:rPr>
        <w:fldChar w:fldCharType="end"/>
      </w:r>
      <w:r>
        <w:fldChar w:fldCharType="end"/>
      </w:r>
    </w:p>
    <w:p w14:paraId="4FCF72F7" w14:textId="54A3F4F8"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"_Toc169824384"</w:instrText>
      </w:r>
      <w:ins w:id="269" w:author="Hira, Agnes" w:date="2024-12-16T19:08:00Z" w16du:dateUtc="2024-12-17T00:08:00Z"/>
      <w:r>
        <w:fldChar w:fldCharType="separate"/>
      </w:r>
      <w:r w:rsidRPr="00DE00A8">
        <w:rPr>
          <w:rStyle w:val="Hyperlink"/>
        </w:rPr>
        <w:t>Figure 28: Daily Data Extraction Process</w:t>
      </w:r>
      <w:r>
        <w:rPr>
          <w:webHidden/>
        </w:rPr>
        <w:tab/>
      </w:r>
      <w:r>
        <w:rPr>
          <w:webHidden/>
        </w:rPr>
        <w:fldChar w:fldCharType="begin"/>
      </w:r>
      <w:r>
        <w:rPr>
          <w:webHidden/>
        </w:rPr>
        <w:instrText xml:space="preserve"> PAGEREF _Toc169824384 \h </w:instrText>
      </w:r>
      <w:r>
        <w:rPr>
          <w:webHidden/>
        </w:rPr>
      </w:r>
      <w:r>
        <w:rPr>
          <w:webHidden/>
        </w:rPr>
        <w:fldChar w:fldCharType="separate"/>
      </w:r>
      <w:r w:rsidR="00B974F8">
        <w:rPr>
          <w:webHidden/>
        </w:rPr>
        <w:t>126</w:t>
      </w:r>
      <w:r>
        <w:rPr>
          <w:webHidden/>
        </w:rPr>
        <w:fldChar w:fldCharType="end"/>
      </w:r>
      <w:r>
        <w:fldChar w:fldCharType="end"/>
      </w:r>
    </w:p>
    <w:p w14:paraId="73B6CD8B" w14:textId="7747029C" w:rsidR="00E553C7" w:rsidRDefault="00DB0047" w:rsidP="00733880">
      <w:pPr>
        <w:pStyle w:val="Header-Forematter"/>
      </w:pPr>
      <w:r>
        <w:fldChar w:fldCharType="end"/>
      </w:r>
      <w:bookmarkStart w:id="270" w:name="_Toc278187084"/>
      <w:bookmarkStart w:id="271" w:name="_Toc278189220"/>
    </w:p>
    <w:p w14:paraId="46F83C17" w14:textId="4E7E4A5B" w:rsidR="00C308B7" w:rsidRPr="00D145BC" w:rsidRDefault="00E553C7" w:rsidP="00D145BC">
      <w:pPr>
        <w:jc w:val="center"/>
        <w:rPr>
          <w:b/>
          <w:sz w:val="32"/>
          <w:szCs w:val="32"/>
        </w:rPr>
      </w:pPr>
      <w:r>
        <w:br w:type="page"/>
      </w:r>
      <w:r w:rsidR="000F22B9" w:rsidRPr="00D145BC">
        <w:rPr>
          <w:b/>
        </w:rPr>
        <w:t>LIST OF TABLES</w:t>
      </w:r>
      <w:bookmarkEnd w:id="270"/>
      <w:bookmarkEnd w:id="271"/>
    </w:p>
    <w:p w14:paraId="124799CF" w14:textId="0E5288CE" w:rsidR="007F0104" w:rsidRDefault="00A72DF2">
      <w:pPr>
        <w:pStyle w:val="TableofFigures"/>
        <w:rPr>
          <w:rFonts w:asciiTheme="minorHAnsi" w:eastAsiaTheme="minorEastAsia" w:hAnsiTheme="minorHAnsi" w:cstheme="minorBidi"/>
          <w:color w:val="auto"/>
          <w:kern w:val="2"/>
          <w:szCs w:val="24"/>
          <w14:ligatures w14:val="standardContextual"/>
        </w:rPr>
      </w:pPr>
      <w:r>
        <w:rPr>
          <w:szCs w:val="24"/>
        </w:rPr>
        <w:fldChar w:fldCharType="begin"/>
      </w:r>
      <w:r w:rsidR="00E43A22">
        <w:rPr>
          <w:szCs w:val="24"/>
        </w:rPr>
        <w:instrText xml:space="preserve"> TOC \h \z \c "Table" </w:instrText>
      </w:r>
      <w:r>
        <w:rPr>
          <w:szCs w:val="24"/>
        </w:rPr>
        <w:fldChar w:fldCharType="separate"/>
      </w:r>
      <w:r w:rsidR="007F0104">
        <w:fldChar w:fldCharType="begin"/>
      </w:r>
      <w:r w:rsidR="007F0104">
        <w:instrText>HYPERLINK \l "_Toc169824385"</w:instrText>
      </w:r>
      <w:ins w:id="272" w:author="Hira, Agnes" w:date="2024-12-16T19:08:00Z" w16du:dateUtc="2024-12-17T00:08:00Z"/>
      <w:r w:rsidR="007F0104">
        <w:fldChar w:fldCharType="separate"/>
      </w:r>
      <w:r w:rsidR="007F0104" w:rsidRPr="00A559CD">
        <w:rPr>
          <w:rStyle w:val="Hyperlink"/>
        </w:rPr>
        <w:t>Table 1: Referenced Documents</w:t>
      </w:r>
      <w:r w:rsidR="007F0104">
        <w:rPr>
          <w:webHidden/>
        </w:rPr>
        <w:tab/>
      </w:r>
      <w:r w:rsidR="007F0104">
        <w:rPr>
          <w:webHidden/>
        </w:rPr>
        <w:fldChar w:fldCharType="begin"/>
      </w:r>
      <w:r w:rsidR="007F0104">
        <w:rPr>
          <w:webHidden/>
        </w:rPr>
        <w:instrText xml:space="preserve"> PAGEREF _Toc169824385 \h </w:instrText>
      </w:r>
      <w:r w:rsidR="007F0104">
        <w:rPr>
          <w:webHidden/>
        </w:rPr>
      </w:r>
      <w:r w:rsidR="007F0104">
        <w:rPr>
          <w:webHidden/>
        </w:rPr>
        <w:fldChar w:fldCharType="separate"/>
      </w:r>
      <w:r w:rsidR="00B974F8">
        <w:rPr>
          <w:webHidden/>
        </w:rPr>
        <w:t>23</w:t>
      </w:r>
      <w:r w:rsidR="007F0104">
        <w:rPr>
          <w:webHidden/>
        </w:rPr>
        <w:fldChar w:fldCharType="end"/>
      </w:r>
      <w:r w:rsidR="007F0104">
        <w:fldChar w:fldCharType="end"/>
      </w:r>
    </w:p>
    <w:p w14:paraId="5FE45371" w14:textId="05637D24"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"_Toc169824386"</w:instrText>
      </w:r>
      <w:ins w:id="273" w:author="Hira, Agnes" w:date="2024-12-16T19:08:00Z" w16du:dateUtc="2024-12-17T00:08:00Z"/>
      <w:r>
        <w:fldChar w:fldCharType="separate"/>
      </w:r>
      <w:r w:rsidRPr="00A559CD">
        <w:rPr>
          <w:rStyle w:val="Hyperlink"/>
        </w:rPr>
        <w:t>Table 2: Technology Layers</w:t>
      </w:r>
      <w:r>
        <w:rPr>
          <w:webHidden/>
        </w:rPr>
        <w:tab/>
      </w:r>
      <w:r>
        <w:rPr>
          <w:webHidden/>
        </w:rPr>
        <w:fldChar w:fldCharType="begin"/>
      </w:r>
      <w:r>
        <w:rPr>
          <w:webHidden/>
        </w:rPr>
        <w:instrText xml:space="preserve"> PAGEREF _Toc169824386 \h </w:instrText>
      </w:r>
      <w:r>
        <w:rPr>
          <w:webHidden/>
        </w:rPr>
      </w:r>
      <w:r>
        <w:rPr>
          <w:webHidden/>
        </w:rPr>
        <w:fldChar w:fldCharType="separate"/>
      </w:r>
      <w:r w:rsidR="00B974F8">
        <w:rPr>
          <w:webHidden/>
        </w:rPr>
        <w:t>28</w:t>
      </w:r>
      <w:r>
        <w:rPr>
          <w:webHidden/>
        </w:rPr>
        <w:fldChar w:fldCharType="end"/>
      </w:r>
      <w:r>
        <w:fldChar w:fldCharType="end"/>
      </w:r>
    </w:p>
    <w:p w14:paraId="55620D8F" w14:textId="7CB4A4BC"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"_Toc169824387"</w:instrText>
      </w:r>
      <w:ins w:id="274" w:author="Hira, Agnes" w:date="2024-12-16T19:08:00Z" w16du:dateUtc="2024-12-17T00:08:00Z"/>
      <w:r>
        <w:fldChar w:fldCharType="separate"/>
      </w:r>
      <w:r w:rsidRPr="00A559CD">
        <w:rPr>
          <w:rStyle w:val="Hyperlink"/>
        </w:rPr>
        <w:t>Table 3: Environments</w:t>
      </w:r>
      <w:r>
        <w:rPr>
          <w:webHidden/>
        </w:rPr>
        <w:tab/>
      </w:r>
      <w:r>
        <w:rPr>
          <w:webHidden/>
        </w:rPr>
        <w:fldChar w:fldCharType="begin"/>
      </w:r>
      <w:r>
        <w:rPr>
          <w:webHidden/>
        </w:rPr>
        <w:instrText xml:space="preserve"> PAGEREF _Toc169824387 \h </w:instrText>
      </w:r>
      <w:r>
        <w:rPr>
          <w:webHidden/>
        </w:rPr>
      </w:r>
      <w:r>
        <w:rPr>
          <w:webHidden/>
        </w:rPr>
        <w:fldChar w:fldCharType="separate"/>
      </w:r>
      <w:r w:rsidR="00B974F8">
        <w:rPr>
          <w:webHidden/>
        </w:rPr>
        <w:t>36</w:t>
      </w:r>
      <w:r>
        <w:rPr>
          <w:webHidden/>
        </w:rPr>
        <w:fldChar w:fldCharType="end"/>
      </w:r>
      <w:r>
        <w:fldChar w:fldCharType="end"/>
      </w:r>
    </w:p>
    <w:p w14:paraId="2DAF1C4A" w14:textId="753AADA1"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"_Toc169824388"</w:instrText>
      </w:r>
      <w:ins w:id="275" w:author="Hira, Agnes" w:date="2024-12-16T19:08:00Z" w16du:dateUtc="2024-12-17T00:08:00Z"/>
      <w:r>
        <w:fldChar w:fldCharType="separate"/>
      </w:r>
      <w:r w:rsidRPr="00A559CD">
        <w:rPr>
          <w:rStyle w:val="Hyperlink"/>
        </w:rPr>
        <w:t>Table 4: Access Control Roles used in the system</w:t>
      </w:r>
      <w:r>
        <w:rPr>
          <w:webHidden/>
        </w:rPr>
        <w:tab/>
      </w:r>
      <w:r>
        <w:rPr>
          <w:webHidden/>
        </w:rPr>
        <w:fldChar w:fldCharType="begin"/>
      </w:r>
      <w:r>
        <w:rPr>
          <w:webHidden/>
        </w:rPr>
        <w:instrText xml:space="preserve"> PAGEREF _Toc169824388 \h </w:instrText>
      </w:r>
      <w:r>
        <w:rPr>
          <w:webHidden/>
        </w:rPr>
      </w:r>
      <w:r>
        <w:rPr>
          <w:webHidden/>
        </w:rPr>
        <w:fldChar w:fldCharType="separate"/>
      </w:r>
      <w:r w:rsidR="00B974F8">
        <w:rPr>
          <w:webHidden/>
        </w:rPr>
        <w:t>50</w:t>
      </w:r>
      <w:r>
        <w:rPr>
          <w:webHidden/>
        </w:rPr>
        <w:fldChar w:fldCharType="end"/>
      </w:r>
      <w:r>
        <w:fldChar w:fldCharType="end"/>
      </w:r>
    </w:p>
    <w:p w14:paraId="31DD0798" w14:textId="33B92227"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"_Toc169824389"</w:instrText>
      </w:r>
      <w:ins w:id="276" w:author="Hira, Agnes" w:date="2024-12-16T19:08:00Z" w16du:dateUtc="2024-12-17T00:08:00Z"/>
      <w:r>
        <w:fldChar w:fldCharType="separate"/>
      </w:r>
      <w:r w:rsidRPr="00A559CD">
        <w:rPr>
          <w:rStyle w:val="Hyperlink"/>
        </w:rPr>
        <w:t>Table 5: Adaptive Authentication Steps</w:t>
      </w:r>
      <w:r>
        <w:rPr>
          <w:webHidden/>
        </w:rPr>
        <w:tab/>
      </w:r>
      <w:r>
        <w:rPr>
          <w:webHidden/>
        </w:rPr>
        <w:fldChar w:fldCharType="begin"/>
      </w:r>
      <w:r>
        <w:rPr>
          <w:webHidden/>
        </w:rPr>
        <w:instrText xml:space="preserve"> PAGEREF _Toc169824389 \h </w:instrText>
      </w:r>
      <w:r>
        <w:rPr>
          <w:webHidden/>
        </w:rPr>
      </w:r>
      <w:r>
        <w:rPr>
          <w:webHidden/>
        </w:rPr>
        <w:fldChar w:fldCharType="separate"/>
      </w:r>
      <w:r w:rsidR="00B974F8">
        <w:rPr>
          <w:webHidden/>
        </w:rPr>
        <w:t>55</w:t>
      </w:r>
      <w:r>
        <w:rPr>
          <w:webHidden/>
        </w:rPr>
        <w:fldChar w:fldCharType="end"/>
      </w:r>
      <w:r>
        <w:fldChar w:fldCharType="end"/>
      </w:r>
    </w:p>
    <w:p w14:paraId="07791B5A" w14:textId="414C20B1"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"_Toc169824390"</w:instrText>
      </w:r>
      <w:ins w:id="277" w:author="Hira, Agnes" w:date="2024-12-16T19:08:00Z" w16du:dateUtc="2024-12-17T00:08:00Z"/>
      <w:r>
        <w:fldChar w:fldCharType="separate"/>
      </w:r>
      <w:r w:rsidRPr="00A559CD">
        <w:rPr>
          <w:rStyle w:val="Hyperlink"/>
        </w:rPr>
        <w:t>Table 6: Logging Sources for infrastructure components</w:t>
      </w:r>
      <w:r>
        <w:rPr>
          <w:webHidden/>
        </w:rPr>
        <w:tab/>
      </w:r>
      <w:r>
        <w:rPr>
          <w:webHidden/>
        </w:rPr>
        <w:fldChar w:fldCharType="begin"/>
      </w:r>
      <w:r>
        <w:rPr>
          <w:webHidden/>
        </w:rPr>
        <w:instrText xml:space="preserve"> PAGEREF _Toc169824390 \h </w:instrText>
      </w:r>
      <w:r>
        <w:rPr>
          <w:webHidden/>
        </w:rPr>
      </w:r>
      <w:r>
        <w:rPr>
          <w:webHidden/>
        </w:rPr>
        <w:fldChar w:fldCharType="separate"/>
      </w:r>
      <w:r w:rsidR="00B974F8">
        <w:rPr>
          <w:webHidden/>
        </w:rPr>
        <w:t>68</w:t>
      </w:r>
      <w:r>
        <w:rPr>
          <w:webHidden/>
        </w:rPr>
        <w:fldChar w:fldCharType="end"/>
      </w:r>
      <w:r>
        <w:fldChar w:fldCharType="end"/>
      </w:r>
    </w:p>
    <w:p w14:paraId="4C1B09F6" w14:textId="42EDB969"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"_Toc169824391"</w:instrText>
      </w:r>
      <w:ins w:id="278" w:author="Hira, Agnes" w:date="2024-12-16T19:08:00Z" w16du:dateUtc="2024-12-17T00:08:00Z"/>
      <w:r>
        <w:fldChar w:fldCharType="separate"/>
      </w:r>
      <w:r w:rsidRPr="00A559CD">
        <w:rPr>
          <w:rStyle w:val="Hyperlink"/>
        </w:rPr>
        <w:t>Table 7: Periodic Data Matching - Switches</w:t>
      </w:r>
      <w:r>
        <w:rPr>
          <w:webHidden/>
        </w:rPr>
        <w:tab/>
      </w:r>
      <w:r>
        <w:rPr>
          <w:webHidden/>
        </w:rPr>
        <w:fldChar w:fldCharType="begin"/>
      </w:r>
      <w:r>
        <w:rPr>
          <w:webHidden/>
        </w:rPr>
        <w:instrText xml:space="preserve"> PAGEREF _Toc169824391 \h </w:instrText>
      </w:r>
      <w:r>
        <w:rPr>
          <w:webHidden/>
        </w:rPr>
      </w:r>
      <w:r>
        <w:rPr>
          <w:webHidden/>
        </w:rPr>
        <w:fldChar w:fldCharType="separate"/>
      </w:r>
      <w:r w:rsidR="00B974F8">
        <w:rPr>
          <w:webHidden/>
        </w:rPr>
        <w:t>89</w:t>
      </w:r>
      <w:r>
        <w:rPr>
          <w:webHidden/>
        </w:rPr>
        <w:fldChar w:fldCharType="end"/>
      </w:r>
      <w:r>
        <w:fldChar w:fldCharType="end"/>
      </w:r>
    </w:p>
    <w:p w14:paraId="4459FA09" w14:textId="6457C0A8"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"_Toc169824392"</w:instrText>
      </w:r>
      <w:ins w:id="279" w:author="Hira, Agnes" w:date="2024-12-16T19:08:00Z" w16du:dateUtc="2024-12-17T00:08:00Z"/>
      <w:r>
        <w:fldChar w:fldCharType="separate"/>
      </w:r>
      <w:r w:rsidRPr="00A559CD">
        <w:rPr>
          <w:rStyle w:val="Hyperlink"/>
        </w:rPr>
        <w:t>Table 8: Periodic Data Matching – Frequency</w:t>
      </w:r>
      <w:r>
        <w:rPr>
          <w:webHidden/>
        </w:rPr>
        <w:tab/>
      </w:r>
      <w:r>
        <w:rPr>
          <w:webHidden/>
        </w:rPr>
        <w:fldChar w:fldCharType="begin"/>
      </w:r>
      <w:r>
        <w:rPr>
          <w:webHidden/>
        </w:rPr>
        <w:instrText xml:space="preserve"> PAGEREF _Toc169824392 \h </w:instrText>
      </w:r>
      <w:r>
        <w:rPr>
          <w:webHidden/>
        </w:rPr>
      </w:r>
      <w:r>
        <w:rPr>
          <w:webHidden/>
        </w:rPr>
        <w:fldChar w:fldCharType="separate"/>
      </w:r>
      <w:r w:rsidR="00B974F8">
        <w:rPr>
          <w:webHidden/>
        </w:rPr>
        <w:t>89</w:t>
      </w:r>
      <w:r>
        <w:rPr>
          <w:webHidden/>
        </w:rPr>
        <w:fldChar w:fldCharType="end"/>
      </w:r>
      <w:r>
        <w:fldChar w:fldCharType="end"/>
      </w:r>
    </w:p>
    <w:p w14:paraId="4AD9F2AD" w14:textId="44F0CA12"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"_Toc169824393"</w:instrText>
      </w:r>
      <w:ins w:id="280" w:author="Hira, Agnes" w:date="2024-12-16T19:08:00Z" w16du:dateUtc="2024-12-17T00:08:00Z"/>
      <w:r>
        <w:fldChar w:fldCharType="separate"/>
      </w:r>
      <w:r w:rsidRPr="00A559CD">
        <w:rPr>
          <w:rStyle w:val="Hyperlink"/>
        </w:rPr>
        <w:t>Table 9: Glossary</w:t>
      </w:r>
      <w:r>
        <w:rPr>
          <w:webHidden/>
        </w:rPr>
        <w:tab/>
      </w:r>
      <w:r>
        <w:rPr>
          <w:webHidden/>
        </w:rPr>
        <w:fldChar w:fldCharType="begin"/>
      </w:r>
      <w:r>
        <w:rPr>
          <w:webHidden/>
        </w:rPr>
        <w:instrText xml:space="preserve"> PAGEREF _Toc169824393 \h </w:instrText>
      </w:r>
      <w:r>
        <w:rPr>
          <w:webHidden/>
        </w:rPr>
      </w:r>
      <w:r>
        <w:rPr>
          <w:webHidden/>
        </w:rPr>
        <w:fldChar w:fldCharType="separate"/>
      </w:r>
      <w:r w:rsidR="00B974F8">
        <w:rPr>
          <w:webHidden/>
        </w:rPr>
        <w:t>127</w:t>
      </w:r>
      <w:r>
        <w:rPr>
          <w:webHidden/>
        </w:rPr>
        <w:fldChar w:fldCharType="end"/>
      </w:r>
      <w:r>
        <w:fldChar w:fldCharType="end"/>
      </w:r>
    </w:p>
    <w:p w14:paraId="263FB4A9" w14:textId="764F0086"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"_Toc169824394"</w:instrText>
      </w:r>
      <w:ins w:id="281" w:author="Hira, Agnes" w:date="2024-12-16T19:08:00Z" w16du:dateUtc="2024-12-17T00:08:00Z"/>
      <w:r>
        <w:fldChar w:fldCharType="separate"/>
      </w:r>
      <w:r w:rsidRPr="00A559CD">
        <w:rPr>
          <w:rStyle w:val="Hyperlink"/>
        </w:rPr>
        <w:t>Table 10: Acronym List</w:t>
      </w:r>
      <w:r>
        <w:rPr>
          <w:webHidden/>
        </w:rPr>
        <w:tab/>
      </w:r>
      <w:r>
        <w:rPr>
          <w:webHidden/>
        </w:rPr>
        <w:fldChar w:fldCharType="begin"/>
      </w:r>
      <w:r>
        <w:rPr>
          <w:webHidden/>
        </w:rPr>
        <w:instrText xml:space="preserve"> PAGEREF _Toc169824394 \h </w:instrText>
      </w:r>
      <w:r>
        <w:rPr>
          <w:webHidden/>
        </w:rPr>
      </w:r>
      <w:r>
        <w:rPr>
          <w:webHidden/>
        </w:rPr>
        <w:fldChar w:fldCharType="separate"/>
      </w:r>
      <w:r w:rsidR="00B974F8">
        <w:rPr>
          <w:webHidden/>
        </w:rPr>
        <w:t>129</w:t>
      </w:r>
      <w:r>
        <w:rPr>
          <w:webHidden/>
        </w:rPr>
        <w:fldChar w:fldCharType="end"/>
      </w:r>
      <w:r>
        <w:fldChar w:fldCharType="end"/>
      </w:r>
    </w:p>
    <w:p w14:paraId="4358C1AA" w14:textId="27F4574B" w:rsidR="00492BA7" w:rsidRDefault="00A72DF2" w:rsidP="00C945FD">
      <w:pPr>
        <w:pStyle w:val="Header-Forematter"/>
      </w:pPr>
      <w:r>
        <w:rPr>
          <w:szCs w:val="24"/>
        </w:rPr>
        <w:fldChar w:fldCharType="end"/>
      </w:r>
      <w:r w:rsidR="00C945FD" w:rsidRPr="00C945FD">
        <w:t xml:space="preserve"> </w:t>
      </w:r>
    </w:p>
    <w:p w14:paraId="3F0A6D13" w14:textId="77777777" w:rsidR="00492BA7" w:rsidRDefault="00492BA7">
      <w:pPr>
        <w:rPr>
          <w:b/>
          <w:sz w:val="32"/>
          <w:szCs w:val="32"/>
        </w:rPr>
      </w:pPr>
      <w:r>
        <w:br w:type="page"/>
      </w:r>
    </w:p>
    <w:p w14:paraId="0E075556" w14:textId="77777777" w:rsidR="00543DC0" w:rsidRDefault="00543DC0" w:rsidP="0073340A">
      <w:pPr>
        <w:pStyle w:val="Heading1"/>
      </w:pPr>
      <w:bookmarkStart w:id="282" w:name="_Toc134265112"/>
      <w:bookmarkStart w:id="283" w:name="_Toc529923458"/>
      <w:bookmarkStart w:id="284" w:name="_Toc65387742"/>
      <w:bookmarkStart w:id="285" w:name="_Toc75920620"/>
      <w:bookmarkStart w:id="286" w:name="_Toc75920751"/>
      <w:bookmarkStart w:id="287" w:name="_Toc75920799"/>
      <w:bookmarkStart w:id="288" w:name="_Toc76184918"/>
      <w:bookmarkStart w:id="289" w:name="_Toc76270483"/>
      <w:bookmarkStart w:id="290" w:name="_Toc76270549"/>
      <w:bookmarkStart w:id="291" w:name="_Toc80418861"/>
      <w:bookmarkStart w:id="292" w:name="_Toc80514335"/>
      <w:bookmarkStart w:id="293" w:name="_Toc80585229"/>
      <w:bookmarkStart w:id="294" w:name="_Toc86461127"/>
      <w:bookmarkStart w:id="295" w:name="_Toc86464160"/>
      <w:bookmarkStart w:id="296" w:name="_Toc86464206"/>
      <w:bookmarkStart w:id="297" w:name="_Toc86464296"/>
      <w:bookmarkStart w:id="298" w:name="_Toc86464403"/>
      <w:bookmarkStart w:id="299" w:name="_Toc86467224"/>
      <w:bookmarkStart w:id="300" w:name="_Toc86467265"/>
      <w:bookmarkStart w:id="301" w:name="_Toc86472003"/>
      <w:bookmarkStart w:id="302" w:name="_Toc86485292"/>
      <w:bookmarkStart w:id="303" w:name="_Toc86485366"/>
      <w:bookmarkStart w:id="304" w:name="_Toc86486886"/>
      <w:bookmarkStart w:id="305" w:name="_Toc86737252"/>
      <w:bookmarkStart w:id="306" w:name="_Toc86737294"/>
      <w:bookmarkStart w:id="307" w:name="_Toc86737368"/>
      <w:bookmarkStart w:id="308" w:name="_Toc86739469"/>
      <w:bookmarkStart w:id="309" w:name="_Toc86740429"/>
      <w:bookmarkStart w:id="310" w:name="_Toc86743573"/>
      <w:bookmarkStart w:id="311" w:name="_Toc86800743"/>
      <w:bookmarkStart w:id="312" w:name="_Toc133743642"/>
      <w:bookmarkStart w:id="313" w:name="_Toc134265113"/>
      <w:bookmarkStart w:id="314" w:name="_Toc135719148"/>
      <w:bookmarkStart w:id="315" w:name="_Toc135722507"/>
      <w:bookmarkStart w:id="316" w:name="_Toc135733128"/>
      <w:bookmarkStart w:id="317" w:name="_Toc136059059"/>
      <w:bookmarkStart w:id="318" w:name="_Toc136062538"/>
      <w:bookmarkStart w:id="319" w:name="_Toc136146945"/>
      <w:bookmarkStart w:id="320" w:name="_Toc136147903"/>
      <w:bookmarkStart w:id="321" w:name="_Toc137453867"/>
      <w:bookmarkStart w:id="322" w:name="_Toc166565954"/>
      <w:bookmarkStart w:id="323" w:name="_Toc167085139"/>
      <w:bookmarkStart w:id="324" w:name="_Toc177962747"/>
      <w:bookmarkStart w:id="325" w:name="_Toc178040350"/>
      <w:bookmarkStart w:id="326" w:name="_Toc180316012"/>
      <w:bookmarkStart w:id="327" w:name="_Toc180316377"/>
      <w:bookmarkStart w:id="328" w:name="_Toc181156431"/>
      <w:bookmarkStart w:id="329" w:name="_Toc184106401"/>
      <w:bookmarkStart w:id="330" w:name="_Toc190656674"/>
      <w:bookmarkStart w:id="331" w:name="_Toc198546519"/>
      <w:bookmarkStart w:id="332" w:name="_Toc449094236"/>
      <w:bookmarkStart w:id="333" w:name="_Toc169823903"/>
      <w:bookmarkStart w:id="334" w:name="_Toc169824130"/>
      <w:bookmarkEnd w:id="282"/>
      <w:r w:rsidRPr="00065236">
        <w:t>INTRODUCTION</w:t>
      </w:r>
      <w:bookmarkStart w:id="335" w:name="_Toc529923459"/>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p>
    <w:p w14:paraId="4A617924" w14:textId="77777777" w:rsidR="0027240A" w:rsidRDefault="00982C17" w:rsidP="000F22B9">
      <w:r w:rsidRPr="00982C17">
        <w:t>The Patient Affordable Care Act of 2010 requires each state to operate a State Based Marketplace</w:t>
      </w:r>
      <w:r w:rsidR="00060C75">
        <w:t>,</w:t>
      </w:r>
      <w:r>
        <w:t xml:space="preserve"> </w:t>
      </w:r>
      <w:r w:rsidR="00060C75">
        <w:t>also known as a State Based Exchange (SBE)</w:t>
      </w:r>
      <w:r w:rsidRPr="00982C17">
        <w:t xml:space="preserve">.  </w:t>
      </w:r>
      <w:r w:rsidR="00060C75">
        <w:t>O</w:t>
      </w:r>
      <w:r w:rsidR="00060C75" w:rsidRPr="002D679B">
        <w:t xml:space="preserve">n May 8, 2014, the Massachusetts Health Connector Board </w:t>
      </w:r>
      <w:r w:rsidR="00060C75">
        <w:t xml:space="preserve">approved </w:t>
      </w:r>
      <w:r w:rsidR="00060C75" w:rsidRPr="002D679B">
        <w:t xml:space="preserve">a new </w:t>
      </w:r>
      <w:r w:rsidR="00060C75">
        <w:t>health care exchange as a replacement to the existing CGI implementation. Shortly thereafter, a substantial rescue effort was undertaken by Optum based upon the hCentive software to be able to support a minimally viable functional exchange for Open Enrollment of 2015. Since this time, MAHIX has had many releases filling significant functional gaps</w:t>
      </w:r>
      <w:r w:rsidR="0027240A">
        <w:t>.</w:t>
      </w:r>
    </w:p>
    <w:p w14:paraId="18713D10" w14:textId="77777777" w:rsidR="00060C75" w:rsidRDefault="00060C75" w:rsidP="00060C75">
      <w:r>
        <w:t>The State of Massachusetts (Commonwealth) has a long history of health care reform and in 2006, the Commonwealth passed several health care reform acts known as “Romney Care”. Because the Commonwealth’s previous health care reforms from Romney Care, the MAHIX incorporates an overlay of rules and entitlement programs known has the “State Wrap” which adds additional implementation complexity in program determination (PD) than most SBE’s.</w:t>
      </w:r>
    </w:p>
    <w:p w14:paraId="4B404044" w14:textId="77777777" w:rsidR="00060C75" w:rsidRDefault="00060C75" w:rsidP="00060C75">
      <w:bookmarkStart w:id="336" w:name="_Toc443904034"/>
      <w:bookmarkStart w:id="337" w:name="_Toc444078062"/>
      <w:bookmarkStart w:id="338" w:name="_Toc444078205"/>
      <w:bookmarkStart w:id="339" w:name="_Toc444084494"/>
      <w:bookmarkStart w:id="340" w:name="_Toc444084731"/>
      <w:bookmarkStart w:id="341" w:name="_Toc444086499"/>
      <w:bookmarkStart w:id="342" w:name="_Toc444086773"/>
      <w:bookmarkStart w:id="343" w:name="_Toc443904035"/>
      <w:bookmarkStart w:id="344" w:name="_Toc444078063"/>
      <w:bookmarkStart w:id="345" w:name="_Toc444078206"/>
      <w:bookmarkStart w:id="346" w:name="_Toc444084495"/>
      <w:bookmarkStart w:id="347" w:name="_Toc444084732"/>
      <w:bookmarkStart w:id="348" w:name="_Toc444086500"/>
      <w:bookmarkStart w:id="349" w:name="_Toc444086774"/>
      <w:bookmarkStart w:id="350" w:name="_Toc443904036"/>
      <w:bookmarkStart w:id="351" w:name="_Toc444078064"/>
      <w:bookmarkStart w:id="352" w:name="_Toc444078207"/>
      <w:bookmarkStart w:id="353" w:name="_Toc444084496"/>
      <w:bookmarkStart w:id="354" w:name="_Toc444084733"/>
      <w:bookmarkStart w:id="355" w:name="_Toc444086501"/>
      <w:bookmarkStart w:id="356" w:name="_Toc444086775"/>
      <w:bookmarkStart w:id="357" w:name="_Toc443904037"/>
      <w:bookmarkStart w:id="358" w:name="_Toc444078065"/>
      <w:bookmarkStart w:id="359" w:name="_Toc444078208"/>
      <w:bookmarkStart w:id="360" w:name="_Toc444084497"/>
      <w:bookmarkStart w:id="361" w:name="_Toc444084734"/>
      <w:bookmarkStart w:id="362" w:name="_Toc444086502"/>
      <w:bookmarkStart w:id="363" w:name="_Toc444086776"/>
      <w:bookmarkStart w:id="364" w:name="_Toc443904038"/>
      <w:bookmarkStart w:id="365" w:name="_Toc444078066"/>
      <w:bookmarkStart w:id="366" w:name="_Toc444078209"/>
      <w:bookmarkStart w:id="367" w:name="_Toc444084498"/>
      <w:bookmarkStart w:id="368" w:name="_Toc444084735"/>
      <w:bookmarkStart w:id="369" w:name="_Toc444086503"/>
      <w:bookmarkStart w:id="370" w:name="_Toc444086777"/>
      <w:bookmarkStart w:id="371" w:name="_Toc443904040"/>
      <w:bookmarkStart w:id="372" w:name="_Toc444078068"/>
      <w:bookmarkStart w:id="373" w:name="_Toc444078211"/>
      <w:bookmarkStart w:id="374" w:name="_Toc444084500"/>
      <w:bookmarkStart w:id="375" w:name="_Toc444084737"/>
      <w:bookmarkStart w:id="376" w:name="_Toc444086505"/>
      <w:bookmarkStart w:id="377" w:name="_Toc444086779"/>
      <w:bookmarkStart w:id="378" w:name="_Toc443904042"/>
      <w:bookmarkStart w:id="379" w:name="_Toc444078070"/>
      <w:bookmarkStart w:id="380" w:name="_Toc444078213"/>
      <w:bookmarkStart w:id="381" w:name="_Toc444084502"/>
      <w:bookmarkStart w:id="382" w:name="_Toc444084739"/>
      <w:bookmarkStart w:id="383" w:name="_Toc444086507"/>
      <w:bookmarkStart w:id="384" w:name="_Toc444086781"/>
      <w:bookmarkStart w:id="385" w:name="_Toc443904043"/>
      <w:bookmarkStart w:id="386" w:name="_Toc444078071"/>
      <w:bookmarkStart w:id="387" w:name="_Toc444078214"/>
      <w:bookmarkStart w:id="388" w:name="_Toc444084503"/>
      <w:bookmarkStart w:id="389" w:name="_Toc444084740"/>
      <w:bookmarkStart w:id="390" w:name="_Toc444086508"/>
      <w:bookmarkStart w:id="391" w:name="_Toc444086782"/>
      <w:bookmarkStart w:id="392" w:name="_Toc443904047"/>
      <w:bookmarkStart w:id="393" w:name="_Toc444078075"/>
      <w:bookmarkStart w:id="394" w:name="_Toc444078218"/>
      <w:bookmarkStart w:id="395" w:name="_Toc444084507"/>
      <w:bookmarkStart w:id="396" w:name="_Toc444084744"/>
      <w:bookmarkStart w:id="397" w:name="_Toc444086512"/>
      <w:bookmarkStart w:id="398" w:name="_Toc444086786"/>
      <w:bookmarkStart w:id="399" w:name="_Toc443904049"/>
      <w:bookmarkStart w:id="400" w:name="_Toc444078077"/>
      <w:bookmarkStart w:id="401" w:name="_Toc444078220"/>
      <w:bookmarkStart w:id="402" w:name="_Toc444084509"/>
      <w:bookmarkStart w:id="403" w:name="_Toc444084746"/>
      <w:bookmarkStart w:id="404" w:name="_Toc444086514"/>
      <w:bookmarkStart w:id="405" w:name="_Toc444086788"/>
      <w:bookmarkStart w:id="406" w:name="_Toc443904050"/>
      <w:bookmarkStart w:id="407" w:name="_Toc444078078"/>
      <w:bookmarkStart w:id="408" w:name="_Toc444078221"/>
      <w:bookmarkStart w:id="409" w:name="_Toc444084510"/>
      <w:bookmarkStart w:id="410" w:name="_Toc444084747"/>
      <w:bookmarkStart w:id="411" w:name="_Toc444086515"/>
      <w:bookmarkStart w:id="412" w:name="_Toc444086789"/>
      <w:bookmarkStart w:id="413" w:name="_Toc443904052"/>
      <w:bookmarkStart w:id="414" w:name="_Toc444078080"/>
      <w:bookmarkStart w:id="415" w:name="_Toc444078223"/>
      <w:bookmarkStart w:id="416" w:name="_Toc444084512"/>
      <w:bookmarkStart w:id="417" w:name="_Toc444084749"/>
      <w:bookmarkStart w:id="418" w:name="_Toc444086517"/>
      <w:bookmarkStart w:id="419" w:name="_Toc444086791"/>
      <w:bookmarkStart w:id="420" w:name="_Toc443904053"/>
      <w:bookmarkStart w:id="421" w:name="_Toc444078081"/>
      <w:bookmarkStart w:id="422" w:name="_Toc444078224"/>
      <w:bookmarkStart w:id="423" w:name="_Toc444084513"/>
      <w:bookmarkStart w:id="424" w:name="_Toc444084750"/>
      <w:bookmarkStart w:id="425" w:name="_Toc444086518"/>
      <w:bookmarkStart w:id="426" w:name="_Toc444086792"/>
      <w:bookmarkStart w:id="427" w:name="_Toc443904056"/>
      <w:bookmarkStart w:id="428" w:name="_Toc444078084"/>
      <w:bookmarkStart w:id="429" w:name="_Toc444078227"/>
      <w:bookmarkStart w:id="430" w:name="_Toc444084516"/>
      <w:bookmarkStart w:id="431" w:name="_Toc444084753"/>
      <w:bookmarkStart w:id="432" w:name="_Toc444086521"/>
      <w:bookmarkStart w:id="433" w:name="_Toc444086795"/>
      <w:bookmarkStart w:id="434" w:name="_Toc443904057"/>
      <w:bookmarkStart w:id="435" w:name="_Toc444078085"/>
      <w:bookmarkStart w:id="436" w:name="_Toc444078228"/>
      <w:bookmarkStart w:id="437" w:name="_Toc444084517"/>
      <w:bookmarkStart w:id="438" w:name="_Toc444084754"/>
      <w:bookmarkStart w:id="439" w:name="_Toc444086522"/>
      <w:bookmarkStart w:id="440" w:name="_Toc444086796"/>
      <w:bookmarkStart w:id="441" w:name="_Toc443904059"/>
      <w:bookmarkStart w:id="442" w:name="_Toc444078087"/>
      <w:bookmarkStart w:id="443" w:name="_Toc444078230"/>
      <w:bookmarkStart w:id="444" w:name="_Toc444084519"/>
      <w:bookmarkStart w:id="445" w:name="_Toc444084756"/>
      <w:bookmarkStart w:id="446" w:name="_Toc444086524"/>
      <w:bookmarkStart w:id="447" w:name="_Toc444086798"/>
      <w:bookmarkStart w:id="448" w:name="_Toc443904060"/>
      <w:bookmarkStart w:id="449" w:name="_Toc444078088"/>
      <w:bookmarkStart w:id="450" w:name="_Toc444078231"/>
      <w:bookmarkStart w:id="451" w:name="_Toc444084520"/>
      <w:bookmarkStart w:id="452" w:name="_Toc444084757"/>
      <w:bookmarkStart w:id="453" w:name="_Toc444086525"/>
      <w:bookmarkStart w:id="454" w:name="_Toc444086799"/>
      <w:bookmarkStart w:id="455" w:name="_Toc443904061"/>
      <w:bookmarkStart w:id="456" w:name="_Toc444078089"/>
      <w:bookmarkStart w:id="457" w:name="_Toc444078232"/>
      <w:bookmarkStart w:id="458" w:name="_Toc444084521"/>
      <w:bookmarkStart w:id="459" w:name="_Toc444084758"/>
      <w:bookmarkStart w:id="460" w:name="_Toc444086526"/>
      <w:bookmarkStart w:id="461" w:name="_Toc444086800"/>
      <w:bookmarkStart w:id="462" w:name="_Toc443904062"/>
      <w:bookmarkStart w:id="463" w:name="_Toc444078090"/>
      <w:bookmarkStart w:id="464" w:name="_Toc444078233"/>
      <w:bookmarkStart w:id="465" w:name="_Toc444084522"/>
      <w:bookmarkStart w:id="466" w:name="_Toc444084759"/>
      <w:bookmarkStart w:id="467" w:name="_Toc444086527"/>
      <w:bookmarkStart w:id="468" w:name="_Toc444086801"/>
      <w:bookmarkStart w:id="469" w:name="_Toc529923460"/>
      <w:bookmarkStart w:id="470" w:name="_Toc65387743"/>
      <w:bookmarkStart w:id="471" w:name="_Toc75920621"/>
      <w:bookmarkStart w:id="472" w:name="_Toc75920752"/>
      <w:bookmarkStart w:id="473" w:name="_Toc75920800"/>
      <w:bookmarkStart w:id="474" w:name="_Toc76184919"/>
      <w:bookmarkStart w:id="475" w:name="_Toc76270484"/>
      <w:bookmarkStart w:id="476" w:name="_Toc76270550"/>
      <w:bookmarkStart w:id="477" w:name="_Toc80418862"/>
      <w:bookmarkStart w:id="478" w:name="_Toc80514336"/>
      <w:bookmarkStart w:id="479" w:name="_Toc80585230"/>
      <w:bookmarkStart w:id="480" w:name="_Toc86461128"/>
      <w:bookmarkStart w:id="481" w:name="_Toc86464161"/>
      <w:bookmarkStart w:id="482" w:name="_Toc86464207"/>
      <w:bookmarkStart w:id="483" w:name="_Toc86464297"/>
      <w:bookmarkStart w:id="484" w:name="_Toc86464404"/>
      <w:bookmarkStart w:id="485" w:name="_Toc86467225"/>
      <w:bookmarkStart w:id="486" w:name="_Toc86467266"/>
      <w:bookmarkStart w:id="487" w:name="_Toc86472004"/>
      <w:bookmarkStart w:id="488" w:name="_Toc86485293"/>
      <w:bookmarkStart w:id="489" w:name="_Toc86485367"/>
      <w:bookmarkStart w:id="490" w:name="_Toc86486887"/>
      <w:bookmarkStart w:id="491" w:name="_Toc86737253"/>
      <w:bookmarkStart w:id="492" w:name="_Toc86737295"/>
      <w:bookmarkStart w:id="493" w:name="_Toc86737369"/>
      <w:bookmarkStart w:id="494" w:name="_Toc86739470"/>
      <w:bookmarkStart w:id="495" w:name="_Toc86740430"/>
      <w:bookmarkStart w:id="496" w:name="_Toc86743574"/>
      <w:bookmarkStart w:id="497" w:name="_Toc86800744"/>
      <w:bookmarkStart w:id="498" w:name="_Toc133743643"/>
      <w:bookmarkStart w:id="499" w:name="_Toc134265114"/>
      <w:bookmarkStart w:id="500" w:name="_Toc135719149"/>
      <w:bookmarkStart w:id="501" w:name="_Toc135722508"/>
      <w:bookmarkStart w:id="502" w:name="_Toc135733129"/>
      <w:bookmarkStart w:id="503" w:name="_Toc136059060"/>
      <w:bookmarkStart w:id="504" w:name="_Toc136062539"/>
      <w:bookmarkStart w:id="505" w:name="_Toc136146946"/>
      <w:bookmarkStart w:id="506" w:name="_Toc136147904"/>
      <w:bookmarkStart w:id="507" w:name="_Toc137453868"/>
      <w:bookmarkStart w:id="508" w:name="_Toc166565955"/>
      <w:bookmarkStart w:id="509" w:name="_Toc167085140"/>
      <w:bookmarkStart w:id="510" w:name="_Toc177962748"/>
      <w:bookmarkStart w:id="511" w:name="_Toc178040351"/>
      <w:bookmarkStart w:id="512" w:name="_Toc180316013"/>
      <w:bookmarkStart w:id="513" w:name="_Toc180316378"/>
      <w:bookmarkStart w:id="514" w:name="_Toc184106402"/>
      <w:bookmarkStart w:id="515" w:name="_Toc190656675"/>
      <w:bookmarkStart w:id="516" w:name="_Toc198546520"/>
      <w:bookmarkStart w:id="517" w:name="_Toc449094237"/>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t xml:space="preserve">This document describes the current MAHIX non-functional implementation based upon </w:t>
      </w:r>
      <w:r w:rsidRPr="002D679B">
        <w:t>the hCentive product</w:t>
      </w:r>
      <w:r>
        <w:t xml:space="preserve">. There are many parts that compose MAHIX and the intent of this document is to provide a high-level and general overview of the non-functional components of the MAHIX; its systems architecture.  Detailed non-functional documents around systems design, security, data architecture, networking, and hosting infrastructure can be found in other dedicated documents such as various interface control documents (ICD’s). Section </w:t>
      </w:r>
      <w:r w:rsidR="002A7809">
        <w:t xml:space="preserve">titled </w:t>
      </w:r>
      <w:hyperlink w:anchor="_REFERENCED_DOCUMENTS" w:history="1">
        <w:r w:rsidRPr="002A7809">
          <w:rPr>
            <w:rStyle w:val="Hyperlink"/>
          </w:rPr>
          <w:t>Referenced Documents</w:t>
        </w:r>
      </w:hyperlink>
      <w:r>
        <w:t>, contains the latest listing of other architectural documentation available. In addition to this index, a document roadmap diagram provides a graphical display of this listing and can be found on MassForge</w:t>
      </w:r>
      <w:r w:rsidR="00055B54">
        <w:t xml:space="preserve">: </w:t>
      </w:r>
      <w:hyperlink r:id="rId24" w:history="1">
        <w:r w:rsidR="00055B54" w:rsidRPr="00055B54">
          <w:rPr>
            <w:rStyle w:val="Hyperlink"/>
          </w:rPr>
          <w:t>doc92659</w:t>
        </w:r>
      </w:hyperlink>
      <w:r>
        <w:t>. Finally, the functional behavior is described in the MAHIX Business Requirement Document’s (BRD’s).</w:t>
      </w:r>
    </w:p>
    <w:p w14:paraId="7AEE460B" w14:textId="77777777" w:rsidR="00FB1D39" w:rsidRDefault="00FB1D39" w:rsidP="0073340A">
      <w:pPr>
        <w:pStyle w:val="Heading1"/>
      </w:pPr>
      <w:bookmarkStart w:id="518" w:name="_REFERENCED_DOCUMENTS"/>
      <w:bookmarkStart w:id="519" w:name="_Toc169823904"/>
      <w:bookmarkStart w:id="520" w:name="_Toc169824131"/>
      <w:bookmarkEnd w:id="518"/>
      <w:r w:rsidRPr="00084B13">
        <w:t>REFERENCED</w:t>
      </w:r>
      <w:r>
        <w:t xml:space="preserve"> </w:t>
      </w:r>
      <w:r w:rsidRPr="00084B13">
        <w:t>DOCUMENTS</w:t>
      </w:r>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9"/>
      <w:bookmarkEnd w:id="520"/>
    </w:p>
    <w:p w14:paraId="22020FEE" w14:textId="77777777" w:rsidR="003173DE" w:rsidRDefault="007A59D4" w:rsidP="003173DE">
      <w:r>
        <w:t xml:space="preserve">This section lists out all known </w:t>
      </w:r>
      <w:r w:rsidR="00372274">
        <w:t xml:space="preserve">and current non-functional documentation. </w:t>
      </w:r>
      <w:r>
        <w:t xml:space="preserve">Non-functional documents are reviewed by the Architecture Review Board (ARB) to determine if material should be updated </w:t>
      </w:r>
      <w:r w:rsidR="00E25FD7">
        <w:t xml:space="preserve">and </w:t>
      </w:r>
      <w:r>
        <w:t>with what software releases</w:t>
      </w:r>
      <w:r w:rsidR="00A54189">
        <w:t xml:space="preserve"> according to the MAHIX </w:t>
      </w:r>
      <w:r w:rsidR="00372274">
        <w:t>Roadmap.</w:t>
      </w:r>
    </w:p>
    <w:p w14:paraId="4429E1B8" w14:textId="77777777" w:rsidR="004D1358" w:rsidRPr="003173DE" w:rsidRDefault="00372274" w:rsidP="003173DE">
      <w:r>
        <w:t xml:space="preserve">In addition to this table, a visual guide depicting architectural artifacts and their associations </w:t>
      </w:r>
      <w:r w:rsidR="004D1358">
        <w:t xml:space="preserve">to other </w:t>
      </w:r>
      <w:r w:rsidR="00E25FD7">
        <w:t>project artifact</w:t>
      </w:r>
      <w:r w:rsidR="00553BD2">
        <w:t xml:space="preserve"> material is maintained.</w:t>
      </w:r>
    </w:p>
    <w:p w14:paraId="15C53BE5" w14:textId="77777777" w:rsidR="006D0FEB" w:rsidRPr="005617D4" w:rsidRDefault="006A0A61" w:rsidP="000F22B9">
      <w:pPr>
        <w:pStyle w:val="TableCaption"/>
      </w:pPr>
      <w:bookmarkStart w:id="521" w:name="_Toc195613876"/>
      <w:bookmarkStart w:id="522" w:name="_Toc195616072"/>
      <w:bookmarkStart w:id="523" w:name="_Toc389782353"/>
      <w:bookmarkStart w:id="524" w:name="_Ref394584851"/>
      <w:bookmarkStart w:id="525" w:name="_Ref395123909"/>
      <w:bookmarkStart w:id="526" w:name="_Toc169824385"/>
      <w:r w:rsidRPr="005617D4">
        <w:t>Table</w:t>
      </w:r>
      <w:r>
        <w:t xml:space="preserv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1</w:t>
      </w:r>
      <w:r w:rsidR="0084202D">
        <w:rPr>
          <w:noProof/>
        </w:rPr>
        <w:fldChar w:fldCharType="end"/>
      </w:r>
      <w:r w:rsidR="00F25902">
        <w:t xml:space="preserve">: </w:t>
      </w:r>
      <w:r w:rsidR="006D0FEB" w:rsidRPr="005617D4">
        <w:t>Referenced Documents</w:t>
      </w:r>
      <w:bookmarkEnd w:id="521"/>
      <w:bookmarkEnd w:id="522"/>
      <w:bookmarkEnd w:id="523"/>
      <w:bookmarkEnd w:id="524"/>
      <w:bookmarkEnd w:id="525"/>
      <w:bookmarkEnd w:id="526"/>
    </w:p>
    <w:tbl>
      <w:tblPr>
        <w:tblStyle w:val="TableGrid"/>
        <w:tblW w:w="5038" w:type="pct"/>
        <w:jc w:val="center"/>
        <w:tblLayout w:type="fixed"/>
        <w:tblLook w:val="01E0" w:firstRow="1" w:lastRow="1" w:firstColumn="1" w:lastColumn="1" w:noHBand="0" w:noVBand="0"/>
      </w:tblPr>
      <w:tblGrid>
        <w:gridCol w:w="4678"/>
        <w:gridCol w:w="32"/>
        <w:gridCol w:w="1990"/>
        <w:gridCol w:w="70"/>
        <w:gridCol w:w="1247"/>
        <w:gridCol w:w="34"/>
        <w:gridCol w:w="28"/>
        <w:gridCol w:w="1342"/>
      </w:tblGrid>
      <w:tr w:rsidR="00372274" w:rsidRPr="00254E99" w14:paraId="4C83926E" w14:textId="77777777" w:rsidTr="000D727B">
        <w:trPr>
          <w:tblHeader/>
          <w:jc w:val="center"/>
        </w:trPr>
        <w:tc>
          <w:tcPr>
            <w:tcW w:w="2483" w:type="pct"/>
            <w:shd w:val="clear" w:color="auto" w:fill="A6A6A6" w:themeFill="background1" w:themeFillShade="A6"/>
          </w:tcPr>
          <w:p w14:paraId="4A9770D2" w14:textId="77777777" w:rsidR="00372274" w:rsidRPr="00254E99" w:rsidRDefault="00372274" w:rsidP="00254E99">
            <w:pPr>
              <w:pStyle w:val="TableHeader"/>
            </w:pPr>
            <w:r w:rsidRPr="00254E99">
              <w:t>Document Name</w:t>
            </w:r>
          </w:p>
        </w:tc>
        <w:tc>
          <w:tcPr>
            <w:tcW w:w="1110" w:type="pct"/>
            <w:gridSpan w:val="3"/>
            <w:shd w:val="clear" w:color="auto" w:fill="A6A6A6" w:themeFill="background1" w:themeFillShade="A6"/>
          </w:tcPr>
          <w:p w14:paraId="2ECFFDB5" w14:textId="77777777" w:rsidR="00372274" w:rsidRPr="00254E99" w:rsidRDefault="00372274" w:rsidP="00254E99">
            <w:pPr>
              <w:pStyle w:val="TableHeader"/>
            </w:pPr>
            <w:r>
              <w:t>Description</w:t>
            </w:r>
          </w:p>
        </w:tc>
        <w:tc>
          <w:tcPr>
            <w:tcW w:w="695" w:type="pct"/>
            <w:gridSpan w:val="3"/>
            <w:shd w:val="clear" w:color="auto" w:fill="A6A6A6" w:themeFill="background1" w:themeFillShade="A6"/>
          </w:tcPr>
          <w:p w14:paraId="7C44E549" w14:textId="77777777" w:rsidR="00372274" w:rsidRDefault="00372274" w:rsidP="00254E99">
            <w:pPr>
              <w:pStyle w:val="TableHeader"/>
            </w:pPr>
            <w:r>
              <w:t>MassForge DocID</w:t>
            </w:r>
          </w:p>
        </w:tc>
        <w:tc>
          <w:tcPr>
            <w:tcW w:w="712" w:type="pct"/>
            <w:shd w:val="clear" w:color="auto" w:fill="A6A6A6" w:themeFill="background1" w:themeFillShade="A6"/>
          </w:tcPr>
          <w:p w14:paraId="7A1D2E3B" w14:textId="77777777" w:rsidR="00372274" w:rsidRPr="002666C2" w:rsidRDefault="00372274" w:rsidP="00254E99">
            <w:pPr>
              <w:pStyle w:val="TableHeader"/>
              <w:rPr>
                <w:sz w:val="22"/>
              </w:rPr>
            </w:pPr>
            <w:r w:rsidRPr="002666C2">
              <w:rPr>
                <w:sz w:val="22"/>
              </w:rPr>
              <w:t>Last Updated</w:t>
            </w:r>
          </w:p>
        </w:tc>
      </w:tr>
      <w:tr w:rsidR="00372274" w:rsidRPr="00084B13" w14:paraId="75EA71B9" w14:textId="77777777" w:rsidTr="000D727B">
        <w:trPr>
          <w:jc w:val="center"/>
        </w:trPr>
        <w:tc>
          <w:tcPr>
            <w:tcW w:w="5000" w:type="pct"/>
            <w:gridSpan w:val="8"/>
            <w:shd w:val="clear" w:color="auto" w:fill="D9D9D9" w:themeFill="background1" w:themeFillShade="D9"/>
          </w:tcPr>
          <w:p w14:paraId="6E956FAF" w14:textId="77777777" w:rsidR="00372274" w:rsidRPr="002666C2" w:rsidRDefault="00372274" w:rsidP="00863AC5">
            <w:pPr>
              <w:pStyle w:val="tabletxt"/>
              <w:jc w:val="center"/>
              <w:rPr>
                <w:sz w:val="22"/>
              </w:rPr>
            </w:pPr>
            <w:r w:rsidRPr="002666C2">
              <w:rPr>
                <w:sz w:val="22"/>
              </w:rPr>
              <w:t>ICD’s</w:t>
            </w:r>
          </w:p>
        </w:tc>
      </w:tr>
      <w:tr w:rsidR="00372274" w:rsidRPr="00084B13" w14:paraId="7583D2C4" w14:textId="77777777" w:rsidTr="000D727B">
        <w:trPr>
          <w:jc w:val="center"/>
        </w:trPr>
        <w:tc>
          <w:tcPr>
            <w:tcW w:w="2483" w:type="pct"/>
          </w:tcPr>
          <w:p w14:paraId="3E19CECD" w14:textId="77777777" w:rsidR="00372274" w:rsidRPr="005F610E" w:rsidRDefault="006F1F70" w:rsidP="0094358C">
            <w:pPr>
              <w:pStyle w:val="tabletxt"/>
              <w:rPr>
                <w:color w:val="auto"/>
              </w:rPr>
            </w:pPr>
            <w:hyperlink r:id="rId25" w:history="1">
              <w:r>
                <w:rPr>
                  <w:rStyle w:val="Hyperlink"/>
                  <w:color w:val="auto"/>
                  <w:u w:val="none"/>
                </w:rPr>
                <w:t xml:space="preserve">MAHIX_ICD </w:t>
              </w:r>
              <w:r w:rsidR="005F610E" w:rsidRPr="005F610E">
                <w:rPr>
                  <w:rStyle w:val="Hyperlink"/>
                  <w:color w:val="auto"/>
                  <w:u w:val="none"/>
                </w:rPr>
                <w:t>Notices</w:t>
              </w:r>
            </w:hyperlink>
          </w:p>
        </w:tc>
        <w:tc>
          <w:tcPr>
            <w:tcW w:w="1110" w:type="pct"/>
            <w:gridSpan w:val="3"/>
          </w:tcPr>
          <w:p w14:paraId="7F1F6D67" w14:textId="12D0AF5F" w:rsidR="00372274" w:rsidRDefault="007874AB" w:rsidP="0094358C">
            <w:pPr>
              <w:pStyle w:val="tabletxt"/>
            </w:pPr>
            <w:r>
              <w:t xml:space="preserve">ICD for </w:t>
            </w:r>
            <w:del w:id="527" w:author="Selvarajan, Prabhu" w:date="2024-12-16T17:49:00Z" w16du:dateUtc="2024-12-16T22:49:00Z">
              <w:r w:rsidR="005F610E" w:rsidDel="00A4456C">
                <w:delText>MH &amp;</w:delText>
              </w:r>
            </w:del>
            <w:r w:rsidR="005F610E">
              <w:t xml:space="preserve"> CCA Notices</w:t>
            </w:r>
          </w:p>
        </w:tc>
        <w:tc>
          <w:tcPr>
            <w:tcW w:w="695" w:type="pct"/>
            <w:gridSpan w:val="3"/>
          </w:tcPr>
          <w:p w14:paraId="73B50DF0" w14:textId="77777777" w:rsidR="00372274" w:rsidRPr="00EE73B0" w:rsidRDefault="005F610E" w:rsidP="0094358C">
            <w:pPr>
              <w:pStyle w:val="tabletxt"/>
            </w:pPr>
            <w:hyperlink r:id="rId26" w:history="1">
              <w:r w:rsidRPr="00B63162">
                <w:rPr>
                  <w:rStyle w:val="Hyperlink"/>
                </w:rPr>
                <w:t>doc99091</w:t>
              </w:r>
            </w:hyperlink>
          </w:p>
        </w:tc>
        <w:tc>
          <w:tcPr>
            <w:tcW w:w="712" w:type="pct"/>
          </w:tcPr>
          <w:p w14:paraId="03E4A468" w14:textId="77777777" w:rsidR="00372274" w:rsidRPr="002666C2" w:rsidRDefault="005F610E" w:rsidP="0094358C">
            <w:pPr>
              <w:pStyle w:val="tabletxt"/>
              <w:rPr>
                <w:sz w:val="22"/>
              </w:rPr>
            </w:pPr>
            <w:r w:rsidRPr="002666C2">
              <w:rPr>
                <w:sz w:val="22"/>
              </w:rPr>
              <w:t>5/10/2016</w:t>
            </w:r>
          </w:p>
        </w:tc>
      </w:tr>
      <w:tr w:rsidR="00A4456C" w:rsidRPr="00084B13" w14:paraId="24812E23" w14:textId="77777777" w:rsidTr="000D727B">
        <w:trPr>
          <w:jc w:val="center"/>
          <w:ins w:id="528" w:author="Selvarajan, Prabhu" w:date="2024-12-16T17:49:00Z"/>
        </w:trPr>
        <w:tc>
          <w:tcPr>
            <w:tcW w:w="2483" w:type="pct"/>
          </w:tcPr>
          <w:p w14:paraId="1086D51C" w14:textId="5D84DB98" w:rsidR="00A4456C" w:rsidRDefault="00A4456C" w:rsidP="00863AC5">
            <w:pPr>
              <w:pStyle w:val="tabletxt"/>
              <w:rPr>
                <w:ins w:id="529" w:author="Selvarajan, Prabhu" w:date="2024-12-16T17:49:00Z" w16du:dateUtc="2024-12-16T22:49:00Z"/>
              </w:rPr>
            </w:pPr>
            <w:ins w:id="530" w:author="Selvarajan, Prabhu" w:date="2024-12-16T17:49:00Z" w16du:dateUtc="2024-12-16T22:49:00Z">
              <w:r>
                <w:t>MA HIX_ICD MH Notices</w:t>
              </w:r>
            </w:ins>
          </w:p>
        </w:tc>
        <w:tc>
          <w:tcPr>
            <w:tcW w:w="1110" w:type="pct"/>
            <w:gridSpan w:val="3"/>
          </w:tcPr>
          <w:p w14:paraId="1FAA5EC7" w14:textId="6DF72973" w:rsidR="00A4456C" w:rsidRDefault="00A4456C" w:rsidP="00863AC5">
            <w:pPr>
              <w:pStyle w:val="tabletxt"/>
              <w:rPr>
                <w:ins w:id="531" w:author="Selvarajan, Prabhu" w:date="2024-12-16T17:49:00Z" w16du:dateUtc="2024-12-16T22:49:00Z"/>
              </w:rPr>
            </w:pPr>
            <w:ins w:id="532" w:author="Selvarajan, Prabhu" w:date="2024-12-16T17:49:00Z" w16du:dateUtc="2024-12-16T22:49:00Z">
              <w:r>
                <w:t>ICD for MH Notices</w:t>
              </w:r>
            </w:ins>
          </w:p>
        </w:tc>
        <w:tc>
          <w:tcPr>
            <w:tcW w:w="695" w:type="pct"/>
            <w:gridSpan w:val="3"/>
          </w:tcPr>
          <w:p w14:paraId="6602B655" w14:textId="4CED89A6" w:rsidR="00A4456C" w:rsidRDefault="00927B49" w:rsidP="00863AC5">
            <w:pPr>
              <w:pStyle w:val="tabletxt"/>
              <w:rPr>
                <w:ins w:id="533" w:author="Selvarajan, Prabhu" w:date="2024-12-16T17:49:00Z" w16du:dateUtc="2024-12-16T22:49:00Z"/>
              </w:rPr>
            </w:pPr>
            <w:ins w:id="534" w:author="Selvarajan, Prabhu" w:date="2024-12-16T18:16:00Z" w16du:dateUtc="2024-12-16T23:16:00Z">
              <w:r>
                <w:fldChar w:fldCharType="begin"/>
              </w:r>
              <w:r>
                <w:instrText>HYPERLINK "https://massgov.sharepoint.com/sites/EHS-HIX-PROD/RDW/UploadedDeliverables/R30.0/Functional%20Documents/CRQ-818_Family_Plan_min_value_HRA_%20Enhancements/R30.0%20-%20MH_Notices_ICD_CRQ-818_Family_Plan_min_value_HRA_%20Enhancements.docx?d=wf83d8d9ff4be45f7821f5d11ec1b14a4"</w:instrText>
              </w:r>
              <w:r>
                <w:fldChar w:fldCharType="separate"/>
              </w:r>
              <w:r w:rsidRPr="00927B49">
                <w:rPr>
                  <w:rStyle w:val="Hyperlink"/>
                </w:rPr>
                <w:t>SharePoint</w:t>
              </w:r>
              <w:r>
                <w:fldChar w:fldCharType="end"/>
              </w:r>
            </w:ins>
          </w:p>
        </w:tc>
        <w:tc>
          <w:tcPr>
            <w:tcW w:w="712" w:type="pct"/>
          </w:tcPr>
          <w:p w14:paraId="1119C402" w14:textId="6AB6BD44" w:rsidR="00A4456C" w:rsidRPr="002666C2" w:rsidDel="00365000" w:rsidRDefault="00927B49" w:rsidP="00863AC5">
            <w:pPr>
              <w:pStyle w:val="tabletxt"/>
              <w:rPr>
                <w:ins w:id="535" w:author="Selvarajan, Prabhu" w:date="2024-12-16T17:49:00Z" w16du:dateUtc="2024-12-16T22:49:00Z"/>
                <w:sz w:val="22"/>
              </w:rPr>
            </w:pPr>
            <w:ins w:id="536" w:author="Selvarajan, Prabhu" w:date="2024-12-16T18:16:00Z" w16du:dateUtc="2024-12-16T23:16:00Z">
              <w:r>
                <w:rPr>
                  <w:sz w:val="22"/>
                </w:rPr>
                <w:t>11/18/2024</w:t>
              </w:r>
            </w:ins>
          </w:p>
        </w:tc>
      </w:tr>
      <w:tr w:rsidR="005F610E" w:rsidRPr="00084B13" w14:paraId="12744C9D" w14:textId="77777777" w:rsidTr="000D727B">
        <w:trPr>
          <w:jc w:val="center"/>
        </w:trPr>
        <w:tc>
          <w:tcPr>
            <w:tcW w:w="2483" w:type="pct"/>
          </w:tcPr>
          <w:p w14:paraId="5D3990C1" w14:textId="77777777" w:rsidR="005F610E" w:rsidRPr="005F610E" w:rsidRDefault="005F610E" w:rsidP="00863AC5">
            <w:pPr>
              <w:pStyle w:val="tabletxt"/>
              <w:rPr>
                <w:color w:val="auto"/>
              </w:rPr>
            </w:pPr>
            <w:hyperlink r:id="rId27" w:history="1">
              <w:r w:rsidRPr="005F610E">
                <w:rPr>
                  <w:rStyle w:val="Hyperlink"/>
                  <w:color w:val="auto"/>
                  <w:u w:val="none"/>
                </w:rPr>
                <w:t>MAHIX_ICD</w:t>
              </w:r>
              <w:r w:rsidR="006F1F70">
                <w:rPr>
                  <w:rStyle w:val="Hyperlink"/>
                  <w:color w:val="auto"/>
                  <w:u w:val="none"/>
                </w:rPr>
                <w:t xml:space="preserve"> </w:t>
              </w:r>
              <w:r w:rsidRPr="005F610E">
                <w:rPr>
                  <w:rStyle w:val="Hyperlink"/>
                  <w:color w:val="auto"/>
                  <w:u w:val="none"/>
                </w:rPr>
                <w:t>RRV</w:t>
              </w:r>
            </w:hyperlink>
          </w:p>
        </w:tc>
        <w:tc>
          <w:tcPr>
            <w:tcW w:w="1110" w:type="pct"/>
            <w:gridSpan w:val="3"/>
          </w:tcPr>
          <w:p w14:paraId="04731728" w14:textId="77777777" w:rsidR="005F610E" w:rsidRDefault="007874AB" w:rsidP="00863AC5">
            <w:pPr>
              <w:pStyle w:val="tabletxt"/>
            </w:pPr>
            <w:r>
              <w:t xml:space="preserve">ICD for </w:t>
            </w:r>
            <w:r w:rsidR="006F1F70" w:rsidRPr="0058464D">
              <w:rPr>
                <w:szCs w:val="24"/>
              </w:rPr>
              <w:t>Redetermination Verification</w:t>
            </w:r>
          </w:p>
        </w:tc>
        <w:tc>
          <w:tcPr>
            <w:tcW w:w="695" w:type="pct"/>
            <w:gridSpan w:val="3"/>
          </w:tcPr>
          <w:p w14:paraId="4E4C013E" w14:textId="31F86F39" w:rsidR="005F610E" w:rsidRDefault="00365000" w:rsidP="00863AC5">
            <w:pPr>
              <w:pStyle w:val="tabletxt"/>
            </w:pPr>
            <w:ins w:id="537" w:author="Selvarajan, Prabhu" w:date="2024-12-16T16:29:00Z" w16du:dateUtc="2024-12-16T21:29:00Z">
              <w:r>
                <w:fldChar w:fldCharType="begin"/>
              </w:r>
            </w:ins>
            <w:ins w:id="538" w:author="Selvarajan, Prabhu" w:date="2024-12-16T17:43:00Z" w16du:dateUtc="2024-12-16T22:43:00Z">
              <w:r w:rsidR="00A4456C">
                <w:instrText>HYPERLINK "https://massgov.sharepoint.com/sites/EHS-HIX-PROD/RDW/_layouts/15/Doc.aspx?sourcedoc=%7B8F38DC74-4A45-4613-89F1-3C81817C57C6%7D&amp;file=R28.1%20-%20RRV_ICD_CRQ-768_Updates_to_the_CMS_Electronic_File_Transfer_(EFT)_process.docx&amp;action=default&amp;mobileredirect=true&amp;DefaultItemOpen=1"</w:instrText>
              </w:r>
            </w:ins>
            <w:ins w:id="539" w:author="Selvarajan, Prabhu" w:date="2024-12-16T16:29:00Z" w16du:dateUtc="2024-12-16T21:29:00Z">
              <w:r>
                <w:fldChar w:fldCharType="separate"/>
              </w:r>
              <w:r w:rsidRPr="00365000">
                <w:rPr>
                  <w:rStyle w:val="Hyperlink"/>
                </w:rPr>
                <w:t>SharePoint</w:t>
              </w:r>
              <w:r>
                <w:fldChar w:fldCharType="end"/>
              </w:r>
            </w:ins>
          </w:p>
        </w:tc>
        <w:tc>
          <w:tcPr>
            <w:tcW w:w="712" w:type="pct"/>
          </w:tcPr>
          <w:p w14:paraId="54D88BB4" w14:textId="70BBE889" w:rsidR="005F610E" w:rsidRPr="002666C2" w:rsidRDefault="005F610E" w:rsidP="00863AC5">
            <w:pPr>
              <w:pStyle w:val="tabletxt"/>
              <w:rPr>
                <w:sz w:val="22"/>
              </w:rPr>
            </w:pPr>
            <w:del w:id="540" w:author="Selvarajan, Prabhu" w:date="2024-12-16T16:27:00Z" w16du:dateUtc="2024-12-16T21:27:00Z">
              <w:r w:rsidRPr="002666C2" w:rsidDel="00365000">
                <w:rPr>
                  <w:sz w:val="22"/>
                </w:rPr>
                <w:delText>5</w:delText>
              </w:r>
            </w:del>
            <w:ins w:id="541" w:author="Selvarajan, Prabhu" w:date="2024-12-16T16:27:00Z" w16du:dateUtc="2024-12-16T21:27:00Z">
              <w:r w:rsidR="00365000">
                <w:rPr>
                  <w:sz w:val="22"/>
                </w:rPr>
                <w:t>1</w:t>
              </w:r>
            </w:ins>
            <w:r w:rsidRPr="002666C2">
              <w:rPr>
                <w:sz w:val="22"/>
              </w:rPr>
              <w:t>/</w:t>
            </w:r>
            <w:ins w:id="542" w:author="Selvarajan, Prabhu" w:date="2024-12-16T17:43:00Z" w16du:dateUtc="2024-12-16T22:43:00Z">
              <w:r w:rsidR="00A4456C">
                <w:rPr>
                  <w:sz w:val="22"/>
                </w:rPr>
                <w:t>26</w:t>
              </w:r>
            </w:ins>
            <w:del w:id="543" w:author="Selvarajan, Prabhu" w:date="2024-12-16T17:43:00Z" w16du:dateUtc="2024-12-16T22:43:00Z">
              <w:r w:rsidRPr="002666C2" w:rsidDel="00A4456C">
                <w:rPr>
                  <w:sz w:val="22"/>
                </w:rPr>
                <w:delText>1</w:delText>
              </w:r>
            </w:del>
            <w:del w:id="544" w:author="Selvarajan, Prabhu" w:date="2024-12-16T16:27:00Z" w16du:dateUtc="2024-12-16T21:27:00Z">
              <w:r w:rsidRPr="002666C2" w:rsidDel="00365000">
                <w:rPr>
                  <w:sz w:val="22"/>
                </w:rPr>
                <w:delText>0</w:delText>
              </w:r>
            </w:del>
            <w:r w:rsidRPr="002666C2">
              <w:rPr>
                <w:sz w:val="22"/>
              </w:rPr>
              <w:t>/20</w:t>
            </w:r>
            <w:ins w:id="545" w:author="Selvarajan, Prabhu" w:date="2024-12-16T17:44:00Z" w16du:dateUtc="2024-12-16T22:44:00Z">
              <w:r w:rsidR="00A4456C">
                <w:rPr>
                  <w:sz w:val="22"/>
                </w:rPr>
                <w:t>24</w:t>
              </w:r>
            </w:ins>
            <w:del w:id="546" w:author="Selvarajan, Prabhu" w:date="2024-12-16T16:27:00Z" w16du:dateUtc="2024-12-16T21:27:00Z">
              <w:r w:rsidRPr="002666C2" w:rsidDel="00365000">
                <w:rPr>
                  <w:sz w:val="22"/>
                </w:rPr>
                <w:delText>16</w:delText>
              </w:r>
            </w:del>
          </w:p>
        </w:tc>
      </w:tr>
      <w:tr w:rsidR="007874AB" w:rsidRPr="00084B13" w14:paraId="0893CFA5" w14:textId="77777777" w:rsidTr="000D727B">
        <w:trPr>
          <w:jc w:val="center"/>
        </w:trPr>
        <w:tc>
          <w:tcPr>
            <w:tcW w:w="2483" w:type="pct"/>
          </w:tcPr>
          <w:p w14:paraId="12ABDCCF" w14:textId="77777777" w:rsidR="007874AB" w:rsidRPr="005F610E" w:rsidRDefault="006F1F70" w:rsidP="00863AC5">
            <w:pPr>
              <w:pStyle w:val="tabletxt"/>
              <w:rPr>
                <w:color w:val="auto"/>
              </w:rPr>
            </w:pPr>
            <w:hyperlink r:id="rId28" w:history="1">
              <w:r>
                <w:rPr>
                  <w:rStyle w:val="Hyperlink"/>
                  <w:color w:val="auto"/>
                  <w:u w:val="none"/>
                </w:rPr>
                <w:t xml:space="preserve">MAHIX_ICD </w:t>
              </w:r>
              <w:r w:rsidR="007874AB" w:rsidRPr="005F610E">
                <w:rPr>
                  <w:rStyle w:val="Hyperlink"/>
                  <w:color w:val="auto"/>
                  <w:u w:val="none"/>
                </w:rPr>
                <w:t>Medicaid</w:t>
              </w:r>
            </w:hyperlink>
            <w:r w:rsidR="00E30A3F">
              <w:rPr>
                <w:rStyle w:val="Hyperlink"/>
                <w:color w:val="auto"/>
                <w:u w:val="none"/>
              </w:rPr>
              <w:t xml:space="preserve"> (MMIS)</w:t>
            </w:r>
          </w:p>
        </w:tc>
        <w:tc>
          <w:tcPr>
            <w:tcW w:w="1110" w:type="pct"/>
            <w:gridSpan w:val="3"/>
          </w:tcPr>
          <w:p w14:paraId="6642A665" w14:textId="77777777" w:rsidR="007874AB" w:rsidRDefault="007874AB" w:rsidP="00863AC5">
            <w:pPr>
              <w:pStyle w:val="tabletxt"/>
            </w:pPr>
            <w:r>
              <w:t xml:space="preserve">ICD for </w:t>
            </w:r>
            <w:r w:rsidR="00553BD2">
              <w:t>Medicaid Enrollment</w:t>
            </w:r>
          </w:p>
        </w:tc>
        <w:tc>
          <w:tcPr>
            <w:tcW w:w="695" w:type="pct"/>
            <w:gridSpan w:val="3"/>
          </w:tcPr>
          <w:p w14:paraId="25F66F8C" w14:textId="5FA6CC53" w:rsidR="007874AB" w:rsidRDefault="006C3678" w:rsidP="006C3678">
            <w:pPr>
              <w:pStyle w:val="tabletxt"/>
            </w:pPr>
            <w:r>
              <w:fldChar w:fldCharType="begin"/>
            </w:r>
            <w:ins w:id="547" w:author="Selvarajan, Prabhu" w:date="2024-12-16T16:32:00Z" w16du:dateUtc="2024-12-16T21:32:00Z">
              <w:r w:rsidR="00365000">
                <w:instrText>HYPERLINK "https://massgov.sharepoint.com/sites/EHS-HIX-PROD/RDW/_layouts/15/Doc.aspx?sourcedoc=%7BD774C922-A775-4856-9BAE-3DE7CC41BC97%7D&amp;file=R29.0%20-%20MMIS_ICD_CRQ-832_Additional_MMIS_XML_for_MMIS_CNS_Reasonable_Accommodation_Updates.docx&amp;action=default&amp;mobileredirect=true&amp;DefaultItemOpen=1"</w:instrText>
              </w:r>
            </w:ins>
            <w:del w:id="548" w:author="Selvarajan, Prabhu" w:date="2024-12-16T16:32:00Z" w16du:dateUtc="2024-12-16T21:32:00Z">
              <w:r w:rsidDel="00365000">
                <w:delInstrText>HYPERLINK "https://massgov.sharepoint.com/sites/EHS-HIX-PROD/RDW/_layouts/15/DocIdRedir.aspx?ID=HIXIESDOC-1654887115-1268"</w:delInstrText>
              </w:r>
            </w:del>
            <w:r>
              <w:fldChar w:fldCharType="separate"/>
            </w:r>
            <w:r>
              <w:rPr>
                <w:rStyle w:val="Hyperlink"/>
              </w:rPr>
              <w:t>SharePoint</w:t>
            </w:r>
            <w:r>
              <w:rPr>
                <w:rStyle w:val="Hyperlink"/>
              </w:rPr>
              <w:fldChar w:fldCharType="end"/>
            </w:r>
          </w:p>
        </w:tc>
        <w:tc>
          <w:tcPr>
            <w:tcW w:w="712" w:type="pct"/>
          </w:tcPr>
          <w:p w14:paraId="7A221530" w14:textId="074E0464" w:rsidR="007874AB" w:rsidRPr="002666C2" w:rsidRDefault="00335DA1" w:rsidP="00863AC5">
            <w:pPr>
              <w:pStyle w:val="tabletxt"/>
              <w:rPr>
                <w:sz w:val="22"/>
              </w:rPr>
            </w:pPr>
            <w:del w:id="549" w:author="Selvarajan, Prabhu" w:date="2024-12-16T16:33:00Z" w16du:dateUtc="2024-12-16T21:33:00Z">
              <w:r w:rsidDel="00365000">
                <w:rPr>
                  <w:sz w:val="22"/>
                </w:rPr>
                <w:delText>11/05</w:delText>
              </w:r>
            </w:del>
            <w:ins w:id="550" w:author="Selvarajan, Prabhu" w:date="2024-12-16T16:33:00Z" w16du:dateUtc="2024-12-16T21:33:00Z">
              <w:r w:rsidR="00365000">
                <w:rPr>
                  <w:sz w:val="22"/>
                </w:rPr>
                <w:t>06/11</w:t>
              </w:r>
            </w:ins>
            <w:r w:rsidR="006C3678">
              <w:rPr>
                <w:sz w:val="22"/>
              </w:rPr>
              <w:t>/202</w:t>
            </w:r>
            <w:ins w:id="551" w:author="Selvarajan, Prabhu" w:date="2024-12-16T16:33:00Z" w16du:dateUtc="2024-12-16T21:33:00Z">
              <w:r w:rsidR="00365000">
                <w:rPr>
                  <w:sz w:val="22"/>
                </w:rPr>
                <w:t>4</w:t>
              </w:r>
            </w:ins>
            <w:del w:id="552" w:author="Selvarajan, Prabhu" w:date="2024-12-16T16:33:00Z" w16du:dateUtc="2024-12-16T21:33:00Z">
              <w:r w:rsidR="006C3678" w:rsidDel="00365000">
                <w:rPr>
                  <w:sz w:val="22"/>
                </w:rPr>
                <w:delText>0</w:delText>
              </w:r>
            </w:del>
          </w:p>
        </w:tc>
      </w:tr>
      <w:tr w:rsidR="007874AB" w:rsidRPr="00084B13" w14:paraId="6304C9F1" w14:textId="77777777" w:rsidTr="000D727B">
        <w:trPr>
          <w:jc w:val="center"/>
        </w:trPr>
        <w:tc>
          <w:tcPr>
            <w:tcW w:w="2483" w:type="pct"/>
          </w:tcPr>
          <w:p w14:paraId="2991B480" w14:textId="77777777" w:rsidR="007874AB" w:rsidRPr="005F610E" w:rsidRDefault="006F1F70" w:rsidP="00863AC5">
            <w:pPr>
              <w:pStyle w:val="tabletxt"/>
              <w:rPr>
                <w:color w:val="auto"/>
              </w:rPr>
            </w:pPr>
            <w:hyperlink r:id="rId29" w:history="1">
              <w:r>
                <w:rPr>
                  <w:rStyle w:val="Hyperlink"/>
                  <w:color w:val="auto"/>
                  <w:u w:val="none"/>
                </w:rPr>
                <w:t xml:space="preserve">MAHIX_ICD </w:t>
              </w:r>
              <w:r w:rsidR="007874AB" w:rsidRPr="005F610E">
                <w:rPr>
                  <w:rStyle w:val="Hyperlink"/>
                  <w:color w:val="auto"/>
                  <w:u w:val="none"/>
                </w:rPr>
                <w:t>Maximus</w:t>
              </w:r>
            </w:hyperlink>
          </w:p>
        </w:tc>
        <w:tc>
          <w:tcPr>
            <w:tcW w:w="1110" w:type="pct"/>
            <w:gridSpan w:val="3"/>
          </w:tcPr>
          <w:p w14:paraId="55C657E2" w14:textId="77777777" w:rsidR="007874AB" w:rsidRDefault="007874AB" w:rsidP="00863AC5">
            <w:pPr>
              <w:pStyle w:val="tabletxt"/>
            </w:pPr>
            <w:r>
              <w:t xml:space="preserve">ICD for </w:t>
            </w:r>
            <w:r w:rsidR="00553BD2">
              <w:t>Premium Billing</w:t>
            </w:r>
          </w:p>
        </w:tc>
        <w:tc>
          <w:tcPr>
            <w:tcW w:w="695" w:type="pct"/>
            <w:gridSpan w:val="3"/>
          </w:tcPr>
          <w:p w14:paraId="35265A96" w14:textId="73411E71" w:rsidR="007874AB" w:rsidRDefault="007874AB" w:rsidP="00863AC5">
            <w:pPr>
              <w:pStyle w:val="tabletxt"/>
            </w:pPr>
            <w:del w:id="553" w:author="Selvarajan, Prabhu" w:date="2024-12-16T16:36:00Z" w16du:dateUtc="2024-12-16T21:36:00Z">
              <w:r w:rsidDel="00365000">
                <w:fldChar w:fldCharType="begin"/>
              </w:r>
              <w:r w:rsidDel="00365000">
                <w:delInstrText>HYPERLINK "https://tools.hhs.state.ma.us/sf/go/doc98731?nav=1"</w:delInstrText>
              </w:r>
              <w:r w:rsidDel="00365000">
                <w:fldChar w:fldCharType="separate"/>
              </w:r>
              <w:r w:rsidRPr="00B63162" w:rsidDel="00365000">
                <w:rPr>
                  <w:rStyle w:val="Hyperlink"/>
                </w:rPr>
                <w:delText>doc98731</w:delText>
              </w:r>
              <w:r w:rsidDel="00365000">
                <w:rPr>
                  <w:rStyle w:val="Hyperlink"/>
                </w:rPr>
                <w:fldChar w:fldCharType="end"/>
              </w:r>
            </w:del>
            <w:ins w:id="554" w:author="Selvarajan, Prabhu" w:date="2024-12-16T16:37:00Z" w16du:dateUtc="2024-12-16T21:37:00Z">
              <w:r w:rsidR="00365000">
                <w:fldChar w:fldCharType="begin"/>
              </w:r>
              <w:r w:rsidR="00365000">
                <w:instrText>HYPERLINK "https://massgov.sharepoint.com/sites/EHS-HIX-PROD/RDW/_layouts/15/Doc.aspx?sourcedoc=%7B5E8F4C45-D71B-48C5-8AD6-D13353BF0E5D%7D&amp;file=R29.0%20-%20PB_ICD_CRQ-668_Update_to_premium_billing_file.docx&amp;action=default&amp;mobileredirect=true&amp;DefaultItemOpen=1"</w:instrText>
              </w:r>
              <w:r w:rsidR="00365000">
                <w:fldChar w:fldCharType="separate"/>
              </w:r>
              <w:r w:rsidR="00365000" w:rsidRPr="00365000">
                <w:rPr>
                  <w:rStyle w:val="Hyperlink"/>
                </w:rPr>
                <w:t>SharePoint</w:t>
              </w:r>
              <w:r w:rsidR="00365000">
                <w:fldChar w:fldCharType="end"/>
              </w:r>
            </w:ins>
          </w:p>
        </w:tc>
        <w:tc>
          <w:tcPr>
            <w:tcW w:w="712" w:type="pct"/>
          </w:tcPr>
          <w:p w14:paraId="1B6DEC09" w14:textId="4DC7C9E7" w:rsidR="007874AB" w:rsidRPr="002666C2" w:rsidRDefault="00365000" w:rsidP="00863AC5">
            <w:pPr>
              <w:pStyle w:val="tabletxt"/>
              <w:rPr>
                <w:sz w:val="22"/>
              </w:rPr>
            </w:pPr>
            <w:ins w:id="555" w:author="Selvarajan, Prabhu" w:date="2024-12-16T16:37:00Z" w16du:dateUtc="2024-12-16T21:37:00Z">
              <w:r>
                <w:rPr>
                  <w:sz w:val="22"/>
                </w:rPr>
                <w:t>4</w:t>
              </w:r>
            </w:ins>
            <w:del w:id="556" w:author="Selvarajan, Prabhu" w:date="2024-12-16T16:37:00Z" w16du:dateUtc="2024-12-16T21:37:00Z">
              <w:r w:rsidR="007874AB" w:rsidRPr="002666C2" w:rsidDel="00365000">
                <w:rPr>
                  <w:sz w:val="22"/>
                </w:rPr>
                <w:delText>5</w:delText>
              </w:r>
            </w:del>
            <w:r w:rsidR="007874AB" w:rsidRPr="002666C2">
              <w:rPr>
                <w:sz w:val="22"/>
              </w:rPr>
              <w:t>/</w:t>
            </w:r>
            <w:ins w:id="557" w:author="Selvarajan, Prabhu" w:date="2024-12-16T16:37:00Z" w16du:dateUtc="2024-12-16T21:37:00Z">
              <w:r>
                <w:rPr>
                  <w:sz w:val="22"/>
                </w:rPr>
                <w:t>02</w:t>
              </w:r>
            </w:ins>
            <w:del w:id="558" w:author="Selvarajan, Prabhu" w:date="2024-12-16T16:37:00Z" w16du:dateUtc="2024-12-16T21:37:00Z">
              <w:r w:rsidR="007874AB" w:rsidRPr="002666C2" w:rsidDel="00365000">
                <w:rPr>
                  <w:sz w:val="22"/>
                </w:rPr>
                <w:delText>10</w:delText>
              </w:r>
            </w:del>
            <w:r w:rsidR="007874AB" w:rsidRPr="002666C2">
              <w:rPr>
                <w:sz w:val="22"/>
              </w:rPr>
              <w:t>/20</w:t>
            </w:r>
            <w:ins w:id="559" w:author="Selvarajan, Prabhu" w:date="2024-12-16T16:37:00Z" w16du:dateUtc="2024-12-16T21:37:00Z">
              <w:r>
                <w:rPr>
                  <w:sz w:val="22"/>
                </w:rPr>
                <w:t>24</w:t>
              </w:r>
            </w:ins>
            <w:del w:id="560" w:author="Selvarajan, Prabhu" w:date="2024-12-16T16:37:00Z" w16du:dateUtc="2024-12-16T21:37:00Z">
              <w:r w:rsidR="007874AB" w:rsidRPr="002666C2" w:rsidDel="00365000">
                <w:rPr>
                  <w:sz w:val="22"/>
                </w:rPr>
                <w:delText>16</w:delText>
              </w:r>
            </w:del>
          </w:p>
        </w:tc>
      </w:tr>
      <w:tr w:rsidR="007874AB" w:rsidRPr="00084B13" w14:paraId="036C5757" w14:textId="77777777" w:rsidTr="000D727B">
        <w:trPr>
          <w:jc w:val="center"/>
        </w:trPr>
        <w:tc>
          <w:tcPr>
            <w:tcW w:w="2483" w:type="pct"/>
          </w:tcPr>
          <w:p w14:paraId="49C416FD" w14:textId="77777777" w:rsidR="007874AB" w:rsidRPr="005F610E" w:rsidRDefault="006F1F70" w:rsidP="00863AC5">
            <w:pPr>
              <w:pStyle w:val="tabletxt"/>
              <w:rPr>
                <w:color w:val="auto"/>
              </w:rPr>
            </w:pPr>
            <w:hyperlink r:id="rId30" w:history="1">
              <w:r>
                <w:rPr>
                  <w:rStyle w:val="Hyperlink"/>
                  <w:color w:val="auto"/>
                  <w:u w:val="none"/>
                </w:rPr>
                <w:t xml:space="preserve">MAHIX_ICD </w:t>
              </w:r>
              <w:r w:rsidR="007874AB" w:rsidRPr="005F610E">
                <w:rPr>
                  <w:rStyle w:val="Hyperlink"/>
                  <w:color w:val="auto"/>
                  <w:u w:val="none"/>
                </w:rPr>
                <w:t>MA21</w:t>
              </w:r>
            </w:hyperlink>
          </w:p>
        </w:tc>
        <w:tc>
          <w:tcPr>
            <w:tcW w:w="1110" w:type="pct"/>
            <w:gridSpan w:val="3"/>
          </w:tcPr>
          <w:p w14:paraId="02B2CC18" w14:textId="77777777" w:rsidR="007874AB" w:rsidRDefault="007874AB" w:rsidP="00863AC5">
            <w:pPr>
              <w:pStyle w:val="tabletxt"/>
            </w:pPr>
            <w:r>
              <w:t xml:space="preserve">ICD for </w:t>
            </w:r>
            <w:r w:rsidR="005D56CC">
              <w:t>M</w:t>
            </w:r>
            <w:r w:rsidR="0015405F">
              <w:t>ass</w:t>
            </w:r>
            <w:r w:rsidR="005D56CC">
              <w:t>H</w:t>
            </w:r>
            <w:r w:rsidR="0015405F">
              <w:t>ealth</w:t>
            </w:r>
            <w:r w:rsidR="005D56CC">
              <w:t xml:space="preserve"> Enrollment</w:t>
            </w:r>
          </w:p>
        </w:tc>
        <w:tc>
          <w:tcPr>
            <w:tcW w:w="695" w:type="pct"/>
            <w:gridSpan w:val="3"/>
          </w:tcPr>
          <w:p w14:paraId="204C6294" w14:textId="77777777" w:rsidR="007874AB" w:rsidRDefault="007874AB" w:rsidP="00863AC5">
            <w:pPr>
              <w:pStyle w:val="tabletxt"/>
            </w:pPr>
            <w:hyperlink r:id="rId31" w:history="1">
              <w:r w:rsidRPr="00B63162">
                <w:rPr>
                  <w:rStyle w:val="Hyperlink"/>
                </w:rPr>
                <w:t>doc98730</w:t>
              </w:r>
            </w:hyperlink>
          </w:p>
        </w:tc>
        <w:tc>
          <w:tcPr>
            <w:tcW w:w="712" w:type="pct"/>
          </w:tcPr>
          <w:p w14:paraId="2D6E818A" w14:textId="77777777" w:rsidR="007874AB" w:rsidRPr="002666C2" w:rsidRDefault="007874AB" w:rsidP="00863AC5">
            <w:pPr>
              <w:pStyle w:val="tabletxt"/>
              <w:rPr>
                <w:sz w:val="22"/>
              </w:rPr>
            </w:pPr>
            <w:r w:rsidRPr="002666C2">
              <w:rPr>
                <w:sz w:val="22"/>
              </w:rPr>
              <w:t>5/10/2016</w:t>
            </w:r>
          </w:p>
        </w:tc>
      </w:tr>
      <w:tr w:rsidR="007874AB" w:rsidRPr="00084B13" w14:paraId="72AD2471" w14:textId="77777777" w:rsidTr="000D727B">
        <w:trPr>
          <w:jc w:val="center"/>
        </w:trPr>
        <w:tc>
          <w:tcPr>
            <w:tcW w:w="2483" w:type="pct"/>
          </w:tcPr>
          <w:p w14:paraId="6E5F4DAA" w14:textId="77777777" w:rsidR="007874AB" w:rsidRPr="005F610E" w:rsidRDefault="006F1F70" w:rsidP="00863AC5">
            <w:pPr>
              <w:pStyle w:val="tabletxt"/>
              <w:rPr>
                <w:color w:val="auto"/>
              </w:rPr>
            </w:pPr>
            <w:hyperlink r:id="rId32" w:history="1">
              <w:r>
                <w:rPr>
                  <w:rStyle w:val="Hyperlink"/>
                  <w:color w:val="auto"/>
                  <w:u w:val="none"/>
                </w:rPr>
                <w:t xml:space="preserve">MAHIX_ICD </w:t>
              </w:r>
              <w:r w:rsidR="007874AB" w:rsidRPr="005F610E">
                <w:rPr>
                  <w:rStyle w:val="Hyperlink"/>
                  <w:color w:val="auto"/>
                  <w:u w:val="none"/>
                </w:rPr>
                <w:t>HMS</w:t>
              </w:r>
            </w:hyperlink>
          </w:p>
        </w:tc>
        <w:tc>
          <w:tcPr>
            <w:tcW w:w="1110" w:type="pct"/>
            <w:gridSpan w:val="3"/>
          </w:tcPr>
          <w:p w14:paraId="59336147" w14:textId="77777777" w:rsidR="007874AB" w:rsidRDefault="007874AB" w:rsidP="00863AC5">
            <w:pPr>
              <w:pStyle w:val="tabletxt"/>
            </w:pPr>
            <w:r>
              <w:t xml:space="preserve">ICD for </w:t>
            </w:r>
            <w:r w:rsidR="0015405F">
              <w:t xml:space="preserve">Premium Assistance </w:t>
            </w:r>
            <w:r w:rsidR="00F016CD">
              <w:t>Referral</w:t>
            </w:r>
          </w:p>
        </w:tc>
        <w:tc>
          <w:tcPr>
            <w:tcW w:w="695" w:type="pct"/>
            <w:gridSpan w:val="3"/>
          </w:tcPr>
          <w:p w14:paraId="2327B7A3" w14:textId="4F8C4B04" w:rsidR="007874AB" w:rsidRDefault="00F016CD" w:rsidP="00863AC5">
            <w:pPr>
              <w:pStyle w:val="tabletxt"/>
            </w:pPr>
            <w:hyperlink r:id="rId33" w:history="1">
              <w:r w:rsidRPr="00F016CD">
                <w:rPr>
                  <w:rStyle w:val="Hyperlink"/>
                </w:rPr>
                <w:t>SharePoint</w:t>
              </w:r>
            </w:hyperlink>
          </w:p>
        </w:tc>
        <w:tc>
          <w:tcPr>
            <w:tcW w:w="712" w:type="pct"/>
          </w:tcPr>
          <w:p w14:paraId="45BCAFB2" w14:textId="77777777" w:rsidR="007874AB" w:rsidRPr="002666C2" w:rsidRDefault="00F016CD" w:rsidP="00863AC5">
            <w:pPr>
              <w:pStyle w:val="tabletxt"/>
              <w:rPr>
                <w:sz w:val="22"/>
              </w:rPr>
            </w:pPr>
            <w:r>
              <w:rPr>
                <w:sz w:val="22"/>
              </w:rPr>
              <w:t>8/13/2020</w:t>
            </w:r>
          </w:p>
        </w:tc>
      </w:tr>
      <w:tr w:rsidR="007874AB" w:rsidRPr="00084B13" w14:paraId="759DDFA9" w14:textId="77777777" w:rsidTr="000D727B">
        <w:trPr>
          <w:jc w:val="center"/>
        </w:trPr>
        <w:tc>
          <w:tcPr>
            <w:tcW w:w="2483" w:type="pct"/>
          </w:tcPr>
          <w:p w14:paraId="775BE8A7" w14:textId="77777777" w:rsidR="007874AB" w:rsidRPr="00335DA1" w:rsidRDefault="006F1F70" w:rsidP="00863AC5">
            <w:pPr>
              <w:pStyle w:val="tabletxt"/>
              <w:rPr>
                <w:color w:val="auto"/>
              </w:rPr>
            </w:pPr>
            <w:hyperlink r:id="rId34" w:history="1">
              <w:r w:rsidRPr="00335DA1">
                <w:rPr>
                  <w:rStyle w:val="Hyperlink"/>
                  <w:color w:val="auto"/>
                  <w:u w:val="none"/>
                </w:rPr>
                <w:t xml:space="preserve">MAHIX_ICD </w:t>
              </w:r>
              <w:r w:rsidR="007874AB" w:rsidRPr="00335DA1">
                <w:rPr>
                  <w:rStyle w:val="Hyperlink"/>
                  <w:color w:val="auto"/>
                  <w:u w:val="none"/>
                </w:rPr>
                <w:t>Enrollmen</w:t>
              </w:r>
              <w:r w:rsidR="00335DA1" w:rsidRPr="00335DA1">
                <w:rPr>
                  <w:rStyle w:val="Hyperlink"/>
                  <w:color w:val="auto"/>
                  <w:u w:val="none"/>
                </w:rPr>
                <w:t>t</w:t>
              </w:r>
            </w:hyperlink>
            <w:r w:rsidR="00335DA1" w:rsidRPr="00335DA1">
              <w:rPr>
                <w:rStyle w:val="Hyperlink"/>
                <w:color w:val="auto"/>
                <w:u w:val="none"/>
              </w:rPr>
              <w:t xml:space="preserve"> and Billing</w:t>
            </w:r>
          </w:p>
        </w:tc>
        <w:tc>
          <w:tcPr>
            <w:tcW w:w="1110" w:type="pct"/>
            <w:gridSpan w:val="3"/>
          </w:tcPr>
          <w:p w14:paraId="1BF93433" w14:textId="77777777" w:rsidR="007874AB" w:rsidRDefault="007874AB" w:rsidP="00863AC5">
            <w:pPr>
              <w:pStyle w:val="tabletxt"/>
            </w:pPr>
            <w:r>
              <w:t xml:space="preserve">ICD for </w:t>
            </w:r>
            <w:r w:rsidR="0015405F">
              <w:t>Payment and Invoicing</w:t>
            </w:r>
          </w:p>
        </w:tc>
        <w:tc>
          <w:tcPr>
            <w:tcW w:w="695" w:type="pct"/>
            <w:gridSpan w:val="3"/>
          </w:tcPr>
          <w:p w14:paraId="425440CC" w14:textId="654069B6" w:rsidR="007874AB" w:rsidRDefault="00335DA1" w:rsidP="00863AC5">
            <w:pPr>
              <w:pStyle w:val="tabletxt"/>
            </w:pPr>
            <w:r>
              <w:fldChar w:fldCharType="begin"/>
            </w:r>
            <w:ins w:id="561" w:author="Selvarajan, Prabhu" w:date="2024-12-16T16:50:00Z" w16du:dateUtc="2024-12-16T21:50:00Z">
              <w:r w:rsidR="00785FA0">
                <w:instrText>HYPERLINK "https://massgov.sharepoint.com/sites/EHS-HIX-PROD/RDW/_layouts/15/Doc.aspx?sourcedoc=%7BBF578DEB-6D9B-4A65-912E-633E7309B508%7D&amp;file=R29.0%20-%20ENB_ICD_CRQ-823_Clarify_Inactive_HRA_Scenario_in_834_XML_CRQ-712_related).docx&amp;action=default&amp;mobileredirect=true&amp;DefaultItemOpen=1"</w:instrText>
              </w:r>
            </w:ins>
            <w:del w:id="562" w:author="Selvarajan, Prabhu" w:date="2024-12-16T16:43:00Z" w16du:dateUtc="2024-12-16T21:43:00Z">
              <w:r w:rsidDel="009F64C3">
                <w:delInstrText>HYPERLINK "https://massgov.sharepoint.com/sites/EHS-HIX-PROD/RDW/_layouts/15/DocIdRedir.aspx?ID=HIXIESDOC-1654887115-1273"</w:delInstrText>
              </w:r>
            </w:del>
            <w:r>
              <w:fldChar w:fldCharType="separate"/>
            </w:r>
            <w:r>
              <w:rPr>
                <w:rStyle w:val="Hyperlink"/>
              </w:rPr>
              <w:t>SharePoint</w:t>
            </w:r>
            <w:r>
              <w:rPr>
                <w:rStyle w:val="Hyperlink"/>
              </w:rPr>
              <w:fldChar w:fldCharType="end"/>
            </w:r>
          </w:p>
        </w:tc>
        <w:tc>
          <w:tcPr>
            <w:tcW w:w="712" w:type="pct"/>
          </w:tcPr>
          <w:p w14:paraId="3546BBC2" w14:textId="79F0F672" w:rsidR="007874AB" w:rsidRPr="002666C2" w:rsidRDefault="009F64C3" w:rsidP="00863AC5">
            <w:pPr>
              <w:pStyle w:val="tabletxt"/>
              <w:rPr>
                <w:sz w:val="22"/>
              </w:rPr>
            </w:pPr>
            <w:ins w:id="563" w:author="Selvarajan, Prabhu" w:date="2024-12-16T16:44:00Z" w16du:dateUtc="2024-12-16T21:44:00Z">
              <w:r>
                <w:rPr>
                  <w:sz w:val="22"/>
                </w:rPr>
                <w:t>0</w:t>
              </w:r>
            </w:ins>
            <w:ins w:id="564" w:author="Selvarajan, Prabhu" w:date="2024-12-16T16:50:00Z" w16du:dateUtc="2024-12-16T21:50:00Z">
              <w:r w:rsidR="00785FA0">
                <w:rPr>
                  <w:sz w:val="22"/>
                </w:rPr>
                <w:t>4</w:t>
              </w:r>
            </w:ins>
            <w:del w:id="565" w:author="Selvarajan, Prabhu" w:date="2024-12-16T16:44:00Z" w16du:dateUtc="2024-12-16T21:44:00Z">
              <w:r w:rsidR="00335DA1" w:rsidDel="009F64C3">
                <w:rPr>
                  <w:sz w:val="22"/>
                </w:rPr>
                <w:delText>11</w:delText>
              </w:r>
            </w:del>
            <w:r w:rsidR="00335DA1">
              <w:rPr>
                <w:sz w:val="22"/>
              </w:rPr>
              <w:t>/</w:t>
            </w:r>
            <w:ins w:id="566" w:author="Selvarajan, Prabhu" w:date="2024-12-16T16:50:00Z" w16du:dateUtc="2024-12-16T21:50:00Z">
              <w:r w:rsidR="00785FA0">
                <w:rPr>
                  <w:sz w:val="22"/>
                </w:rPr>
                <w:t>22</w:t>
              </w:r>
            </w:ins>
            <w:del w:id="567" w:author="Selvarajan, Prabhu" w:date="2024-12-16T16:50:00Z" w16du:dateUtc="2024-12-16T21:50:00Z">
              <w:r w:rsidR="00335DA1" w:rsidDel="00785FA0">
                <w:rPr>
                  <w:sz w:val="22"/>
                </w:rPr>
                <w:delText>0</w:delText>
              </w:r>
            </w:del>
            <w:del w:id="568" w:author="Selvarajan, Prabhu" w:date="2024-12-16T16:44:00Z" w16du:dateUtc="2024-12-16T21:44:00Z">
              <w:r w:rsidR="00335DA1" w:rsidDel="009F64C3">
                <w:rPr>
                  <w:sz w:val="22"/>
                </w:rPr>
                <w:delText>5</w:delText>
              </w:r>
            </w:del>
            <w:r w:rsidR="00335DA1">
              <w:rPr>
                <w:sz w:val="22"/>
              </w:rPr>
              <w:t>/202</w:t>
            </w:r>
            <w:ins w:id="569" w:author="Selvarajan, Prabhu" w:date="2024-12-16T16:44:00Z" w16du:dateUtc="2024-12-16T21:44:00Z">
              <w:r>
                <w:rPr>
                  <w:sz w:val="22"/>
                </w:rPr>
                <w:t>4</w:t>
              </w:r>
            </w:ins>
            <w:del w:id="570" w:author="Selvarajan, Prabhu" w:date="2024-12-16T16:44:00Z" w16du:dateUtc="2024-12-16T21:44:00Z">
              <w:r w:rsidR="00335DA1" w:rsidDel="009F64C3">
                <w:rPr>
                  <w:sz w:val="22"/>
                </w:rPr>
                <w:delText>0</w:delText>
              </w:r>
            </w:del>
          </w:p>
        </w:tc>
      </w:tr>
      <w:tr w:rsidR="007874AB" w:rsidRPr="00084B13" w14:paraId="36CE634F" w14:textId="77777777" w:rsidTr="000D727B">
        <w:trPr>
          <w:jc w:val="center"/>
        </w:trPr>
        <w:tc>
          <w:tcPr>
            <w:tcW w:w="2483" w:type="pct"/>
          </w:tcPr>
          <w:p w14:paraId="449A3C99" w14:textId="77777777" w:rsidR="007874AB" w:rsidRPr="005F610E" w:rsidRDefault="006F1F70" w:rsidP="00863AC5">
            <w:pPr>
              <w:pStyle w:val="tabletxt"/>
              <w:rPr>
                <w:color w:val="auto"/>
              </w:rPr>
            </w:pPr>
            <w:hyperlink r:id="rId35" w:history="1">
              <w:r>
                <w:rPr>
                  <w:rStyle w:val="Hyperlink"/>
                  <w:color w:val="auto"/>
                  <w:u w:val="none"/>
                </w:rPr>
                <w:t xml:space="preserve">MAHIX_ICD </w:t>
              </w:r>
              <w:r w:rsidR="007874AB" w:rsidRPr="005F610E">
                <w:rPr>
                  <w:rStyle w:val="Hyperlink"/>
                  <w:color w:val="auto"/>
                  <w:u w:val="none"/>
                </w:rPr>
                <w:t>FDSH</w:t>
              </w:r>
            </w:hyperlink>
          </w:p>
        </w:tc>
        <w:tc>
          <w:tcPr>
            <w:tcW w:w="1110" w:type="pct"/>
            <w:gridSpan w:val="3"/>
          </w:tcPr>
          <w:p w14:paraId="6C138A21" w14:textId="77777777" w:rsidR="007874AB" w:rsidRDefault="007874AB" w:rsidP="00863AC5">
            <w:pPr>
              <w:pStyle w:val="tabletxt"/>
            </w:pPr>
            <w:r>
              <w:t xml:space="preserve">ICD for </w:t>
            </w:r>
            <w:r w:rsidR="006F1F70">
              <w:t xml:space="preserve">Federal </w:t>
            </w:r>
            <w:r w:rsidR="00CA57EC">
              <w:t xml:space="preserve">Data </w:t>
            </w:r>
            <w:r w:rsidR="006F1F70">
              <w:t>Services Hub</w:t>
            </w:r>
          </w:p>
        </w:tc>
        <w:tc>
          <w:tcPr>
            <w:tcW w:w="695" w:type="pct"/>
            <w:gridSpan w:val="3"/>
          </w:tcPr>
          <w:p w14:paraId="44A6F7F1" w14:textId="390155D8" w:rsidR="007874AB" w:rsidRDefault="00501910" w:rsidP="00501910">
            <w:pPr>
              <w:pStyle w:val="tabletxt"/>
            </w:pPr>
            <w:r>
              <w:fldChar w:fldCharType="begin"/>
            </w:r>
            <w:ins w:id="571" w:author="Selvarajan, Prabhu" w:date="2024-12-16T17:46:00Z" w16du:dateUtc="2024-12-16T22:46:00Z">
              <w:r w:rsidR="00A4456C">
                <w:instrText>HYPERLINK "https://massgov.sharepoint.com/sites/EHS-HIX-PROD/RDW/_layouts/15/Doc.aspx?sourcedoc=%7B0932B03F-F923-4B5F-AB23-F70CDEAF34E0%7D&amp;file=R28.0%20-%20ICD_FDSH_for_CRQ-624_Fed_HUB_services_SOAP_XML_to_REST_JSON_REST_XML_migration.docx&amp;action=default&amp;mobileredirect=true&amp;DefaultItemOpen=1"</w:instrText>
              </w:r>
            </w:ins>
            <w:del w:id="572" w:author="Selvarajan, Prabhu" w:date="2024-12-16T17:46:00Z" w16du:dateUtc="2024-12-16T22:46:00Z">
              <w:r w:rsidDel="00A4456C">
                <w:delInstrText>HYPERLINK "https://massgov.sharepoint.com/sites/EHS-HIX-PROD/RDW/_layouts/15/DocIdRedir.aspx?ID=HIXIESDOC-1654887115-1170"</w:delInstrText>
              </w:r>
            </w:del>
            <w:r>
              <w:fldChar w:fldCharType="separate"/>
            </w:r>
            <w:r>
              <w:rPr>
                <w:rStyle w:val="Hyperlink"/>
              </w:rPr>
              <w:t>SharePoint</w:t>
            </w:r>
            <w:r>
              <w:rPr>
                <w:rStyle w:val="Hyperlink"/>
              </w:rPr>
              <w:fldChar w:fldCharType="end"/>
            </w:r>
          </w:p>
        </w:tc>
        <w:tc>
          <w:tcPr>
            <w:tcW w:w="712" w:type="pct"/>
          </w:tcPr>
          <w:p w14:paraId="5482BE61" w14:textId="3E1577EC" w:rsidR="007874AB" w:rsidRPr="002666C2" w:rsidRDefault="00510C3C" w:rsidP="00863AC5">
            <w:pPr>
              <w:pStyle w:val="tabletxt"/>
              <w:rPr>
                <w:sz w:val="22"/>
              </w:rPr>
            </w:pPr>
            <w:del w:id="573" w:author="Selvarajan, Prabhu" w:date="2024-12-16T17:46:00Z" w16du:dateUtc="2024-12-16T22:46:00Z">
              <w:r w:rsidDel="00A4456C">
                <w:rPr>
                  <w:sz w:val="22"/>
                </w:rPr>
                <w:delText>3/27</w:delText>
              </w:r>
            </w:del>
            <w:ins w:id="574" w:author="Selvarajan, Prabhu" w:date="2024-12-16T17:46:00Z" w16du:dateUtc="2024-12-16T22:46:00Z">
              <w:r w:rsidR="00A4456C">
                <w:rPr>
                  <w:sz w:val="22"/>
                </w:rPr>
                <w:t>10/2</w:t>
              </w:r>
            </w:ins>
            <w:r>
              <w:rPr>
                <w:sz w:val="22"/>
              </w:rPr>
              <w:t>/202</w:t>
            </w:r>
            <w:ins w:id="575" w:author="Selvarajan, Prabhu" w:date="2024-12-16T17:46:00Z" w16du:dateUtc="2024-12-16T22:46:00Z">
              <w:r w:rsidR="00A4456C">
                <w:rPr>
                  <w:sz w:val="22"/>
                </w:rPr>
                <w:t>3</w:t>
              </w:r>
            </w:ins>
            <w:del w:id="576" w:author="Selvarajan, Prabhu" w:date="2024-12-16T17:46:00Z" w16du:dateUtc="2024-12-16T22:46:00Z">
              <w:r w:rsidDel="00A4456C">
                <w:rPr>
                  <w:sz w:val="22"/>
                </w:rPr>
                <w:delText>0</w:delText>
              </w:r>
            </w:del>
          </w:p>
        </w:tc>
      </w:tr>
      <w:tr w:rsidR="007874AB" w:rsidRPr="00084B13" w14:paraId="6873CCB9" w14:textId="77777777" w:rsidTr="000D727B">
        <w:trPr>
          <w:jc w:val="center"/>
        </w:trPr>
        <w:tc>
          <w:tcPr>
            <w:tcW w:w="2483" w:type="pct"/>
          </w:tcPr>
          <w:p w14:paraId="26C49FE6" w14:textId="77777777" w:rsidR="007874AB" w:rsidRPr="005F610E" w:rsidRDefault="006F1F70" w:rsidP="001B097A">
            <w:pPr>
              <w:pStyle w:val="tabletxt"/>
              <w:jc w:val="both"/>
              <w:rPr>
                <w:color w:val="auto"/>
              </w:rPr>
            </w:pPr>
            <w:hyperlink r:id="rId36" w:history="1">
              <w:r>
                <w:rPr>
                  <w:rStyle w:val="Hyperlink"/>
                  <w:color w:val="auto"/>
                  <w:u w:val="none"/>
                </w:rPr>
                <w:t xml:space="preserve">MAHIX_ICD </w:t>
              </w:r>
              <w:r w:rsidR="001B097A">
                <w:rPr>
                  <w:rStyle w:val="Hyperlink"/>
                  <w:color w:val="auto"/>
                  <w:u w:val="none"/>
                </w:rPr>
                <w:t>Lexis-Nexis</w:t>
              </w:r>
            </w:hyperlink>
          </w:p>
        </w:tc>
        <w:tc>
          <w:tcPr>
            <w:tcW w:w="1110" w:type="pct"/>
            <w:gridSpan w:val="3"/>
          </w:tcPr>
          <w:p w14:paraId="6036F7FF" w14:textId="77777777" w:rsidR="007874AB" w:rsidRDefault="007874AB" w:rsidP="001B097A">
            <w:pPr>
              <w:pStyle w:val="tabletxt"/>
            </w:pPr>
            <w:r>
              <w:t xml:space="preserve">ICD for </w:t>
            </w:r>
            <w:r w:rsidR="001B097A">
              <w:t>Residency Verification</w:t>
            </w:r>
          </w:p>
        </w:tc>
        <w:tc>
          <w:tcPr>
            <w:tcW w:w="695" w:type="pct"/>
            <w:gridSpan w:val="3"/>
          </w:tcPr>
          <w:p w14:paraId="37D4C961" w14:textId="168AABC2" w:rsidR="007874AB" w:rsidRDefault="006C3678" w:rsidP="006C3678">
            <w:pPr>
              <w:pStyle w:val="tabletxt"/>
            </w:pPr>
            <w:hyperlink r:id="rId37" w:history="1">
              <w:r w:rsidRPr="006C3678">
                <w:rPr>
                  <w:rStyle w:val="Hyperlink"/>
                </w:rPr>
                <w:t>SharePoint</w:t>
              </w:r>
            </w:hyperlink>
          </w:p>
        </w:tc>
        <w:tc>
          <w:tcPr>
            <w:tcW w:w="712" w:type="pct"/>
          </w:tcPr>
          <w:p w14:paraId="793E5C9C" w14:textId="77777777" w:rsidR="007874AB" w:rsidRPr="002666C2" w:rsidRDefault="006C3678" w:rsidP="00863AC5">
            <w:pPr>
              <w:pStyle w:val="tabletxt"/>
              <w:rPr>
                <w:sz w:val="22"/>
              </w:rPr>
            </w:pPr>
            <w:r>
              <w:rPr>
                <w:sz w:val="22"/>
              </w:rPr>
              <w:t>3/27/2020</w:t>
            </w:r>
          </w:p>
        </w:tc>
      </w:tr>
      <w:tr w:rsidR="007874AB" w:rsidRPr="00084B13" w14:paraId="311971F0" w14:textId="77777777" w:rsidTr="000D727B">
        <w:trPr>
          <w:jc w:val="center"/>
        </w:trPr>
        <w:tc>
          <w:tcPr>
            <w:tcW w:w="2483" w:type="pct"/>
          </w:tcPr>
          <w:p w14:paraId="3D81BF62" w14:textId="77777777" w:rsidR="007874AB" w:rsidRPr="005F610E" w:rsidRDefault="005D56CC" w:rsidP="00863AC5">
            <w:pPr>
              <w:pStyle w:val="tabletxt"/>
              <w:rPr>
                <w:color w:val="auto"/>
              </w:rPr>
            </w:pPr>
            <w:hyperlink r:id="rId38" w:history="1">
              <w:r>
                <w:rPr>
                  <w:rStyle w:val="Hyperlink"/>
                  <w:color w:val="auto"/>
                  <w:u w:val="none"/>
                </w:rPr>
                <w:t xml:space="preserve">MAHIX_ICD </w:t>
              </w:r>
              <w:r w:rsidR="007874AB" w:rsidRPr="005F610E">
                <w:rPr>
                  <w:rStyle w:val="Hyperlink"/>
                  <w:color w:val="auto"/>
                  <w:u w:val="none"/>
                </w:rPr>
                <w:t>DOR</w:t>
              </w:r>
            </w:hyperlink>
          </w:p>
        </w:tc>
        <w:tc>
          <w:tcPr>
            <w:tcW w:w="1110" w:type="pct"/>
            <w:gridSpan w:val="3"/>
          </w:tcPr>
          <w:p w14:paraId="3597D4D7" w14:textId="77777777" w:rsidR="007874AB" w:rsidRDefault="007874AB" w:rsidP="00863AC5">
            <w:pPr>
              <w:pStyle w:val="tabletxt"/>
            </w:pPr>
            <w:r>
              <w:t xml:space="preserve">ICD for </w:t>
            </w:r>
            <w:r w:rsidR="005D56CC">
              <w:t>Income (Quarterly Wages) verification</w:t>
            </w:r>
          </w:p>
        </w:tc>
        <w:tc>
          <w:tcPr>
            <w:tcW w:w="695" w:type="pct"/>
            <w:gridSpan w:val="3"/>
          </w:tcPr>
          <w:p w14:paraId="1CCD0576" w14:textId="77777777" w:rsidR="007874AB" w:rsidRDefault="007874AB" w:rsidP="00863AC5">
            <w:pPr>
              <w:pStyle w:val="tabletxt"/>
            </w:pPr>
            <w:hyperlink r:id="rId39" w:history="1">
              <w:r w:rsidRPr="00B63162">
                <w:rPr>
                  <w:rStyle w:val="Hyperlink"/>
                </w:rPr>
                <w:t>doc98725</w:t>
              </w:r>
            </w:hyperlink>
          </w:p>
        </w:tc>
        <w:tc>
          <w:tcPr>
            <w:tcW w:w="712" w:type="pct"/>
          </w:tcPr>
          <w:p w14:paraId="0057530B" w14:textId="77777777" w:rsidR="007874AB" w:rsidRPr="002666C2" w:rsidRDefault="007874AB" w:rsidP="00863AC5">
            <w:pPr>
              <w:pStyle w:val="tabletxt"/>
              <w:rPr>
                <w:sz w:val="22"/>
              </w:rPr>
            </w:pPr>
            <w:r w:rsidRPr="002666C2">
              <w:rPr>
                <w:sz w:val="22"/>
              </w:rPr>
              <w:t>5/10/2016</w:t>
            </w:r>
          </w:p>
        </w:tc>
      </w:tr>
      <w:tr w:rsidR="00185C6B" w:rsidRPr="00084B13" w14:paraId="334C341B" w14:textId="77777777" w:rsidTr="000D727B">
        <w:trPr>
          <w:jc w:val="center"/>
        </w:trPr>
        <w:tc>
          <w:tcPr>
            <w:tcW w:w="2483" w:type="pct"/>
          </w:tcPr>
          <w:p w14:paraId="3834CCB8" w14:textId="77777777" w:rsidR="00185C6B" w:rsidRDefault="00185C6B" w:rsidP="00863AC5">
            <w:pPr>
              <w:pStyle w:val="tabletxt"/>
            </w:pPr>
            <w:r>
              <w:t>USPS_ICD</w:t>
            </w:r>
          </w:p>
        </w:tc>
        <w:tc>
          <w:tcPr>
            <w:tcW w:w="1110" w:type="pct"/>
            <w:gridSpan w:val="3"/>
          </w:tcPr>
          <w:p w14:paraId="5C9E9079" w14:textId="77777777" w:rsidR="00185C6B" w:rsidRDefault="00185C6B" w:rsidP="001B097A">
            <w:pPr>
              <w:pStyle w:val="tabletxt"/>
            </w:pPr>
            <w:r>
              <w:t xml:space="preserve">ICD for USPS (Address </w:t>
            </w:r>
            <w:r w:rsidR="001B097A">
              <w:t>standardization</w:t>
            </w:r>
            <w:r>
              <w:t>)</w:t>
            </w:r>
          </w:p>
        </w:tc>
        <w:tc>
          <w:tcPr>
            <w:tcW w:w="695" w:type="pct"/>
            <w:gridSpan w:val="3"/>
          </w:tcPr>
          <w:p w14:paraId="4A1965CC" w14:textId="77777777" w:rsidR="00185C6B" w:rsidRDefault="00185C6B" w:rsidP="00863AC5">
            <w:pPr>
              <w:pStyle w:val="tabletxt"/>
            </w:pPr>
            <w:hyperlink r:id="rId40" w:history="1">
              <w:r w:rsidRPr="00185C6B">
                <w:rPr>
                  <w:rStyle w:val="Hyperlink"/>
                </w:rPr>
                <w:t>doc100625</w:t>
              </w:r>
            </w:hyperlink>
          </w:p>
        </w:tc>
        <w:tc>
          <w:tcPr>
            <w:tcW w:w="712" w:type="pct"/>
          </w:tcPr>
          <w:p w14:paraId="4B6315E8" w14:textId="77777777" w:rsidR="00185C6B" w:rsidRPr="002666C2" w:rsidRDefault="00185C6B" w:rsidP="00863AC5">
            <w:pPr>
              <w:pStyle w:val="tabletxt"/>
              <w:rPr>
                <w:sz w:val="22"/>
              </w:rPr>
            </w:pPr>
            <w:r w:rsidRPr="002666C2">
              <w:rPr>
                <w:sz w:val="22"/>
              </w:rPr>
              <w:t>7/5/2016</w:t>
            </w:r>
          </w:p>
        </w:tc>
      </w:tr>
      <w:tr w:rsidR="00D93EFB" w:rsidRPr="00084B13" w14:paraId="0CA6BD76" w14:textId="77777777" w:rsidTr="000D727B">
        <w:trPr>
          <w:jc w:val="center"/>
        </w:trPr>
        <w:tc>
          <w:tcPr>
            <w:tcW w:w="2483" w:type="pct"/>
          </w:tcPr>
          <w:p w14:paraId="0D77CCF3" w14:textId="0B0A5199" w:rsidR="00D93EFB" w:rsidRDefault="00D93EFB" w:rsidP="00863AC5">
            <w:pPr>
              <w:pStyle w:val="tabletxt"/>
            </w:pPr>
            <w:del w:id="577" w:author="Selvarajan, Prabhu" w:date="2024-12-16T17:47:00Z" w16du:dateUtc="2024-12-16T22:47:00Z">
              <w:r w:rsidDel="00A4456C">
                <w:delText>SSA Composite Service</w:delText>
              </w:r>
            </w:del>
          </w:p>
        </w:tc>
        <w:tc>
          <w:tcPr>
            <w:tcW w:w="1110" w:type="pct"/>
            <w:gridSpan w:val="3"/>
          </w:tcPr>
          <w:p w14:paraId="47FE3149" w14:textId="353345D2" w:rsidR="00D93EFB" w:rsidRDefault="00D93EFB" w:rsidP="00863AC5">
            <w:pPr>
              <w:pStyle w:val="tabletxt"/>
            </w:pPr>
            <w:del w:id="578" w:author="Selvarajan, Prabhu" w:date="2024-12-16T17:47:00Z" w16du:dateUtc="2024-12-16T22:47:00Z">
              <w:r w:rsidDel="00A4456C">
                <w:delText>ICD for SSA Composite Service</w:delText>
              </w:r>
            </w:del>
          </w:p>
        </w:tc>
        <w:tc>
          <w:tcPr>
            <w:tcW w:w="695" w:type="pct"/>
            <w:gridSpan w:val="3"/>
          </w:tcPr>
          <w:p w14:paraId="7DB5A165" w14:textId="4F1D6187" w:rsidR="00D93EFB" w:rsidRDefault="00D93EFB" w:rsidP="00863AC5">
            <w:pPr>
              <w:pStyle w:val="tabletxt"/>
            </w:pPr>
            <w:del w:id="579" w:author="Selvarajan, Prabhu" w:date="2024-12-16T17:47:00Z" w16du:dateUtc="2024-12-16T22:47:00Z">
              <w:r w:rsidDel="00A4456C">
                <w:fldChar w:fldCharType="begin"/>
              </w:r>
              <w:r w:rsidDel="00A4456C">
                <w:delInstrText>HYPERLINK "https://massgov.sharepoint.com/sites/EHS-HIX-PROD/RDW/_layouts/15/DocIdRedir.aspx?ID=HIXIESDOC-1893147069-680"</w:delInstrText>
              </w:r>
              <w:r w:rsidDel="00A4456C">
                <w:fldChar w:fldCharType="separate"/>
              </w:r>
              <w:r w:rsidRPr="00D93EFB" w:rsidDel="00A4456C">
                <w:rPr>
                  <w:rStyle w:val="Hyperlink"/>
                </w:rPr>
                <w:delText>SharePoint</w:delText>
              </w:r>
              <w:r w:rsidDel="00A4456C">
                <w:rPr>
                  <w:rStyle w:val="Hyperlink"/>
                </w:rPr>
                <w:fldChar w:fldCharType="end"/>
              </w:r>
            </w:del>
          </w:p>
        </w:tc>
        <w:tc>
          <w:tcPr>
            <w:tcW w:w="712" w:type="pct"/>
          </w:tcPr>
          <w:p w14:paraId="3BFDA4C4" w14:textId="1996FFE5" w:rsidR="00D93EFB" w:rsidRPr="002666C2" w:rsidRDefault="00D93EFB" w:rsidP="00863AC5">
            <w:pPr>
              <w:pStyle w:val="tabletxt"/>
              <w:rPr>
                <w:sz w:val="22"/>
              </w:rPr>
            </w:pPr>
            <w:del w:id="580" w:author="Selvarajan, Prabhu" w:date="2024-12-16T17:47:00Z" w16du:dateUtc="2024-12-16T22:47:00Z">
              <w:r w:rsidDel="00A4456C">
                <w:rPr>
                  <w:sz w:val="22"/>
                </w:rPr>
                <w:delText>11/28/2017</w:delText>
              </w:r>
            </w:del>
          </w:p>
        </w:tc>
      </w:tr>
      <w:tr w:rsidR="007874AB" w:rsidRPr="00084B13" w14:paraId="032BA042" w14:textId="77777777" w:rsidTr="000D727B">
        <w:trPr>
          <w:jc w:val="center"/>
        </w:trPr>
        <w:tc>
          <w:tcPr>
            <w:tcW w:w="5000" w:type="pct"/>
            <w:gridSpan w:val="8"/>
            <w:shd w:val="clear" w:color="auto" w:fill="D9D9D9" w:themeFill="background1" w:themeFillShade="D9"/>
          </w:tcPr>
          <w:p w14:paraId="73BF0B91" w14:textId="77777777" w:rsidR="007874AB" w:rsidRPr="002666C2" w:rsidRDefault="007874AB" w:rsidP="007A59D4">
            <w:pPr>
              <w:pStyle w:val="tabletxt"/>
              <w:jc w:val="center"/>
              <w:rPr>
                <w:sz w:val="22"/>
              </w:rPr>
            </w:pPr>
            <w:r w:rsidRPr="002666C2">
              <w:rPr>
                <w:sz w:val="22"/>
              </w:rPr>
              <w:t>Other Non-Functional Documents</w:t>
            </w:r>
          </w:p>
        </w:tc>
      </w:tr>
      <w:tr w:rsidR="007874AB" w14:paraId="6DBAB81A" w14:textId="77777777" w:rsidTr="00E313B9">
        <w:tblPrEx>
          <w:tblLook w:val="04A0" w:firstRow="1" w:lastRow="0" w:firstColumn="1" w:lastColumn="0" w:noHBand="0" w:noVBand="1"/>
        </w:tblPrEx>
        <w:trPr>
          <w:jc w:val="center"/>
        </w:trPr>
        <w:tc>
          <w:tcPr>
            <w:tcW w:w="2500" w:type="pct"/>
            <w:gridSpan w:val="2"/>
          </w:tcPr>
          <w:p w14:paraId="3BAFAAB7" w14:textId="77777777" w:rsidR="007874AB" w:rsidRDefault="007874AB" w:rsidP="0023490C">
            <w:pPr>
              <w:pStyle w:val="tabletxt"/>
              <w:rPr>
                <w:szCs w:val="24"/>
              </w:rPr>
            </w:pPr>
            <w:r>
              <w:rPr>
                <w:szCs w:val="24"/>
              </w:rPr>
              <w:t>Egress Filtering Rules.docx</w:t>
            </w:r>
          </w:p>
        </w:tc>
        <w:tc>
          <w:tcPr>
            <w:tcW w:w="1056" w:type="pct"/>
          </w:tcPr>
          <w:p w14:paraId="5D3504CC" w14:textId="77777777" w:rsidR="007874AB" w:rsidRDefault="007874AB" w:rsidP="00E25FD7">
            <w:pPr>
              <w:pStyle w:val="tabletxt"/>
              <w:rPr>
                <w:szCs w:val="24"/>
              </w:rPr>
            </w:pPr>
            <w:r>
              <w:rPr>
                <w:szCs w:val="24"/>
              </w:rPr>
              <w:t>Temporary document that describes egress filtering rules for the project until the authoritative source document for egress rules can be identified.</w:t>
            </w:r>
          </w:p>
        </w:tc>
        <w:tc>
          <w:tcPr>
            <w:tcW w:w="717" w:type="pct"/>
            <w:gridSpan w:val="3"/>
          </w:tcPr>
          <w:p w14:paraId="5606008B" w14:textId="77777777" w:rsidR="007874AB" w:rsidRPr="00E358EA" w:rsidRDefault="007874AB" w:rsidP="00E25FD7">
            <w:pPr>
              <w:pStyle w:val="tabletxt"/>
              <w:rPr>
                <w:szCs w:val="24"/>
              </w:rPr>
            </w:pPr>
            <w:hyperlink r:id="rId41" w:history="1">
              <w:r w:rsidRPr="00B63162">
                <w:rPr>
                  <w:rStyle w:val="Hyperlink"/>
                </w:rPr>
                <w:t>doc99127</w:t>
              </w:r>
            </w:hyperlink>
          </w:p>
        </w:tc>
        <w:tc>
          <w:tcPr>
            <w:tcW w:w="727" w:type="pct"/>
            <w:gridSpan w:val="2"/>
          </w:tcPr>
          <w:p w14:paraId="3F4FA6B1" w14:textId="77777777" w:rsidR="007874AB" w:rsidRPr="002666C2" w:rsidRDefault="007874AB" w:rsidP="00E25FD7">
            <w:pPr>
              <w:pStyle w:val="tabletxt"/>
              <w:rPr>
                <w:sz w:val="22"/>
                <w:szCs w:val="24"/>
              </w:rPr>
            </w:pPr>
            <w:r w:rsidRPr="002666C2">
              <w:rPr>
                <w:sz w:val="22"/>
              </w:rPr>
              <w:t>05/20/2016</w:t>
            </w:r>
          </w:p>
        </w:tc>
      </w:tr>
      <w:tr w:rsidR="008546B8" w:rsidRPr="00EF2996" w14:paraId="2BF6AF18" w14:textId="77777777" w:rsidTr="00E313B9">
        <w:tblPrEx>
          <w:tblLook w:val="04A0" w:firstRow="1" w:lastRow="0" w:firstColumn="1" w:lastColumn="0" w:noHBand="0" w:noVBand="1"/>
        </w:tblPrEx>
        <w:trPr>
          <w:jc w:val="center"/>
        </w:trPr>
        <w:tc>
          <w:tcPr>
            <w:tcW w:w="2500" w:type="pct"/>
            <w:gridSpan w:val="2"/>
          </w:tcPr>
          <w:p w14:paraId="2F35BB8D" w14:textId="77777777" w:rsidR="008546B8" w:rsidRDefault="008546B8" w:rsidP="0023490C">
            <w:pPr>
              <w:pStyle w:val="tabletxt"/>
            </w:pPr>
            <w:r>
              <w:t>Optum ID 2.0 ICD</w:t>
            </w:r>
          </w:p>
        </w:tc>
        <w:tc>
          <w:tcPr>
            <w:tcW w:w="1056" w:type="pct"/>
          </w:tcPr>
          <w:p w14:paraId="3B68DEAC" w14:textId="77777777" w:rsidR="008546B8" w:rsidRPr="00EF2996" w:rsidRDefault="008546B8" w:rsidP="00E25FD7">
            <w:pPr>
              <w:pStyle w:val="tabletxt"/>
              <w:rPr>
                <w:color w:val="auto"/>
                <w:szCs w:val="24"/>
              </w:rPr>
            </w:pPr>
            <w:r>
              <w:rPr>
                <w:color w:val="auto"/>
                <w:szCs w:val="24"/>
              </w:rPr>
              <w:t>Authentication flow for OID 2.0</w:t>
            </w:r>
          </w:p>
        </w:tc>
        <w:tc>
          <w:tcPr>
            <w:tcW w:w="717" w:type="pct"/>
            <w:gridSpan w:val="3"/>
          </w:tcPr>
          <w:p w14:paraId="41334D24" w14:textId="6695F742" w:rsidR="008546B8" w:rsidRDefault="008546B8" w:rsidP="00E25FD7">
            <w:pPr>
              <w:pStyle w:val="tabletxt"/>
            </w:pPr>
            <w:hyperlink r:id="rId42" w:history="1">
              <w:r w:rsidRPr="008546B8">
                <w:rPr>
                  <w:rStyle w:val="Hyperlink"/>
                </w:rPr>
                <w:t>SharePoint</w:t>
              </w:r>
            </w:hyperlink>
          </w:p>
        </w:tc>
        <w:tc>
          <w:tcPr>
            <w:tcW w:w="727" w:type="pct"/>
            <w:gridSpan w:val="2"/>
          </w:tcPr>
          <w:p w14:paraId="6823440E" w14:textId="77777777" w:rsidR="008546B8" w:rsidRPr="002666C2" w:rsidRDefault="008546B8" w:rsidP="00E25FD7">
            <w:pPr>
              <w:pStyle w:val="tabletxt"/>
              <w:rPr>
                <w:sz w:val="22"/>
              </w:rPr>
            </w:pPr>
            <w:r>
              <w:rPr>
                <w:sz w:val="22"/>
              </w:rPr>
              <w:t>03/19/2019</w:t>
            </w:r>
          </w:p>
        </w:tc>
      </w:tr>
      <w:tr w:rsidR="007874AB" w:rsidRPr="00EF2996" w14:paraId="28EB0738" w14:textId="77777777" w:rsidTr="00E313B9">
        <w:tblPrEx>
          <w:tblLook w:val="04A0" w:firstRow="1" w:lastRow="0" w:firstColumn="1" w:lastColumn="0" w:noHBand="0" w:noVBand="1"/>
        </w:tblPrEx>
        <w:trPr>
          <w:jc w:val="center"/>
        </w:trPr>
        <w:tc>
          <w:tcPr>
            <w:tcW w:w="2500" w:type="pct"/>
            <w:gridSpan w:val="2"/>
          </w:tcPr>
          <w:p w14:paraId="31A7F5AD" w14:textId="77777777" w:rsidR="007874AB" w:rsidRPr="00EF2996" w:rsidRDefault="007874AB" w:rsidP="0023490C">
            <w:pPr>
              <w:pStyle w:val="tabletxt"/>
              <w:rPr>
                <w:color w:val="auto"/>
                <w:szCs w:val="24"/>
              </w:rPr>
            </w:pPr>
            <w:hyperlink r:id="rId43" w:history="1">
              <w:r w:rsidRPr="00EF2996">
                <w:rPr>
                  <w:rStyle w:val="Hyperlink"/>
                  <w:color w:val="auto"/>
                  <w:u w:val="none"/>
                </w:rPr>
                <w:t>Optum ID Error Codes</w:t>
              </w:r>
            </w:hyperlink>
          </w:p>
        </w:tc>
        <w:tc>
          <w:tcPr>
            <w:tcW w:w="1056" w:type="pct"/>
          </w:tcPr>
          <w:p w14:paraId="1388AC0B" w14:textId="77777777" w:rsidR="007874AB" w:rsidRPr="00EF2996" w:rsidRDefault="007874AB" w:rsidP="00E25FD7">
            <w:pPr>
              <w:pStyle w:val="tabletxt"/>
              <w:rPr>
                <w:color w:val="auto"/>
                <w:szCs w:val="24"/>
              </w:rPr>
            </w:pPr>
          </w:p>
        </w:tc>
        <w:tc>
          <w:tcPr>
            <w:tcW w:w="717" w:type="pct"/>
            <w:gridSpan w:val="3"/>
          </w:tcPr>
          <w:p w14:paraId="7D3CCC54" w14:textId="77777777" w:rsidR="007874AB" w:rsidRPr="00EF2996" w:rsidRDefault="007874AB" w:rsidP="00E25FD7">
            <w:pPr>
              <w:pStyle w:val="tabletxt"/>
              <w:rPr>
                <w:color w:val="auto"/>
              </w:rPr>
            </w:pPr>
            <w:hyperlink r:id="rId44" w:history="1">
              <w:r w:rsidRPr="00B63162">
                <w:rPr>
                  <w:rStyle w:val="Hyperlink"/>
                </w:rPr>
                <w:t>doc100863</w:t>
              </w:r>
            </w:hyperlink>
          </w:p>
        </w:tc>
        <w:tc>
          <w:tcPr>
            <w:tcW w:w="727" w:type="pct"/>
            <w:gridSpan w:val="2"/>
          </w:tcPr>
          <w:p w14:paraId="2077A469" w14:textId="77777777" w:rsidR="007874AB" w:rsidRPr="002666C2" w:rsidRDefault="007874AB" w:rsidP="00E25FD7">
            <w:pPr>
              <w:pStyle w:val="tabletxt"/>
              <w:rPr>
                <w:color w:val="auto"/>
                <w:sz w:val="22"/>
              </w:rPr>
            </w:pPr>
            <w:r w:rsidRPr="002666C2">
              <w:rPr>
                <w:sz w:val="22"/>
              </w:rPr>
              <w:t>07/14/2016</w:t>
            </w:r>
          </w:p>
        </w:tc>
      </w:tr>
      <w:tr w:rsidR="007874AB" w:rsidRPr="00EF2996" w14:paraId="3DD59EB7" w14:textId="77777777" w:rsidTr="00E313B9">
        <w:tblPrEx>
          <w:tblLook w:val="04A0" w:firstRow="1" w:lastRow="0" w:firstColumn="1" w:lastColumn="0" w:noHBand="0" w:noVBand="1"/>
        </w:tblPrEx>
        <w:trPr>
          <w:jc w:val="center"/>
        </w:trPr>
        <w:tc>
          <w:tcPr>
            <w:tcW w:w="2500" w:type="pct"/>
            <w:gridSpan w:val="2"/>
          </w:tcPr>
          <w:p w14:paraId="5B80B639" w14:textId="77777777" w:rsidR="007874AB" w:rsidRPr="00EF2996" w:rsidRDefault="007874AB" w:rsidP="0023490C">
            <w:pPr>
              <w:pStyle w:val="tabletxt"/>
              <w:rPr>
                <w:color w:val="auto"/>
                <w:szCs w:val="24"/>
              </w:rPr>
            </w:pPr>
            <w:hyperlink r:id="rId45" w:history="1">
              <w:r w:rsidRPr="00EF2996">
                <w:rPr>
                  <w:rStyle w:val="Hyperlink"/>
                  <w:color w:val="auto"/>
                  <w:u w:val="none"/>
                </w:rPr>
                <w:t>Audit Logging</w:t>
              </w:r>
            </w:hyperlink>
          </w:p>
        </w:tc>
        <w:tc>
          <w:tcPr>
            <w:tcW w:w="1056" w:type="pct"/>
          </w:tcPr>
          <w:p w14:paraId="73DBA276" w14:textId="77777777" w:rsidR="007874AB" w:rsidRPr="00EF2996" w:rsidRDefault="007874AB" w:rsidP="00E25FD7">
            <w:pPr>
              <w:pStyle w:val="tabletxt"/>
              <w:rPr>
                <w:color w:val="auto"/>
                <w:szCs w:val="24"/>
              </w:rPr>
            </w:pPr>
          </w:p>
        </w:tc>
        <w:tc>
          <w:tcPr>
            <w:tcW w:w="717" w:type="pct"/>
            <w:gridSpan w:val="3"/>
          </w:tcPr>
          <w:p w14:paraId="4BF48F70" w14:textId="77777777" w:rsidR="007874AB" w:rsidRPr="00EF2996" w:rsidRDefault="007874AB" w:rsidP="00E25FD7">
            <w:pPr>
              <w:pStyle w:val="tabletxt"/>
              <w:rPr>
                <w:color w:val="auto"/>
              </w:rPr>
            </w:pPr>
            <w:hyperlink r:id="rId46" w:history="1">
              <w:r w:rsidRPr="00B63162">
                <w:rPr>
                  <w:rStyle w:val="Hyperlink"/>
                </w:rPr>
                <w:t>doc100859</w:t>
              </w:r>
            </w:hyperlink>
          </w:p>
        </w:tc>
        <w:tc>
          <w:tcPr>
            <w:tcW w:w="727" w:type="pct"/>
            <w:gridSpan w:val="2"/>
          </w:tcPr>
          <w:p w14:paraId="002F9E39" w14:textId="77777777" w:rsidR="007874AB" w:rsidRPr="002666C2" w:rsidRDefault="007874AB" w:rsidP="00E25FD7">
            <w:pPr>
              <w:pStyle w:val="tabletxt"/>
              <w:rPr>
                <w:color w:val="auto"/>
                <w:sz w:val="22"/>
              </w:rPr>
            </w:pPr>
            <w:r w:rsidRPr="002666C2">
              <w:rPr>
                <w:sz w:val="22"/>
              </w:rPr>
              <w:t>07/14/2016</w:t>
            </w:r>
          </w:p>
        </w:tc>
      </w:tr>
      <w:tr w:rsidR="004D104E" w:rsidRPr="00EF2996" w14:paraId="5BBC8B47" w14:textId="77777777" w:rsidTr="00E313B9">
        <w:tblPrEx>
          <w:tblLook w:val="04A0" w:firstRow="1" w:lastRow="0" w:firstColumn="1" w:lastColumn="0" w:noHBand="0" w:noVBand="1"/>
        </w:tblPrEx>
        <w:trPr>
          <w:jc w:val="center"/>
        </w:trPr>
        <w:tc>
          <w:tcPr>
            <w:tcW w:w="2500" w:type="pct"/>
            <w:gridSpan w:val="2"/>
          </w:tcPr>
          <w:p w14:paraId="47369A30" w14:textId="77777777" w:rsidR="004D104E" w:rsidRPr="00EF2996" w:rsidRDefault="004D104E" w:rsidP="004D104E">
            <w:pPr>
              <w:pStyle w:val="tabletxt"/>
              <w:rPr>
                <w:color w:val="auto"/>
                <w:szCs w:val="24"/>
              </w:rPr>
            </w:pPr>
            <w:hyperlink r:id="rId47" w:history="1">
              <w:r w:rsidRPr="00EF2996">
                <w:rPr>
                  <w:rStyle w:val="Hyperlink"/>
                  <w:color w:val="auto"/>
                  <w:u w:val="none"/>
                </w:rPr>
                <w:t xml:space="preserve">Optum ID </w:t>
              </w:r>
              <w:r>
                <w:rPr>
                  <w:rStyle w:val="Hyperlink"/>
                  <w:color w:val="auto"/>
                  <w:u w:val="none"/>
                </w:rPr>
                <w:t>User</w:t>
              </w:r>
              <w:r w:rsidRPr="00EF2996">
                <w:rPr>
                  <w:rStyle w:val="Hyperlink"/>
                  <w:color w:val="auto"/>
                  <w:u w:val="none"/>
                </w:rPr>
                <w:t xml:space="preserve"> Guide</w:t>
              </w:r>
            </w:hyperlink>
          </w:p>
        </w:tc>
        <w:tc>
          <w:tcPr>
            <w:tcW w:w="1056" w:type="pct"/>
          </w:tcPr>
          <w:p w14:paraId="14C60526" w14:textId="77777777" w:rsidR="004D104E" w:rsidRPr="00EF2996" w:rsidRDefault="004D104E" w:rsidP="00B9408B">
            <w:pPr>
              <w:pStyle w:val="tabletxt"/>
              <w:rPr>
                <w:color w:val="auto"/>
                <w:szCs w:val="24"/>
              </w:rPr>
            </w:pPr>
          </w:p>
        </w:tc>
        <w:tc>
          <w:tcPr>
            <w:tcW w:w="717" w:type="pct"/>
            <w:gridSpan w:val="3"/>
          </w:tcPr>
          <w:p w14:paraId="0BC030E4" w14:textId="77777777" w:rsidR="004D104E" w:rsidRPr="00EF2996" w:rsidRDefault="004D104E" w:rsidP="004D104E">
            <w:pPr>
              <w:pStyle w:val="tabletxt"/>
              <w:rPr>
                <w:color w:val="auto"/>
              </w:rPr>
            </w:pPr>
            <w:hyperlink r:id="rId48" w:history="1">
              <w:r w:rsidRPr="00B63162">
                <w:rPr>
                  <w:rStyle w:val="Hyperlink"/>
                </w:rPr>
                <w:t>doc10001</w:t>
              </w:r>
              <w:r>
                <w:rPr>
                  <w:rStyle w:val="Hyperlink"/>
                </w:rPr>
                <w:t>7</w:t>
              </w:r>
            </w:hyperlink>
          </w:p>
        </w:tc>
        <w:tc>
          <w:tcPr>
            <w:tcW w:w="727" w:type="pct"/>
            <w:gridSpan w:val="2"/>
          </w:tcPr>
          <w:p w14:paraId="67204323" w14:textId="77777777" w:rsidR="004D104E" w:rsidRPr="002666C2" w:rsidRDefault="004D104E" w:rsidP="00B9408B">
            <w:pPr>
              <w:pStyle w:val="tabletxt"/>
              <w:rPr>
                <w:color w:val="auto"/>
                <w:sz w:val="22"/>
              </w:rPr>
            </w:pPr>
            <w:r w:rsidRPr="002666C2">
              <w:rPr>
                <w:color w:val="auto"/>
                <w:sz w:val="22"/>
                <w:szCs w:val="24"/>
              </w:rPr>
              <w:t>06/16/2016</w:t>
            </w:r>
          </w:p>
        </w:tc>
      </w:tr>
      <w:tr w:rsidR="007874AB" w:rsidRPr="00EF2996" w14:paraId="1F52A0BE" w14:textId="77777777" w:rsidTr="00E313B9">
        <w:tblPrEx>
          <w:tblLook w:val="04A0" w:firstRow="1" w:lastRow="0" w:firstColumn="1" w:lastColumn="0" w:noHBand="0" w:noVBand="1"/>
        </w:tblPrEx>
        <w:trPr>
          <w:jc w:val="center"/>
        </w:trPr>
        <w:tc>
          <w:tcPr>
            <w:tcW w:w="2500" w:type="pct"/>
            <w:gridSpan w:val="2"/>
          </w:tcPr>
          <w:p w14:paraId="6B37FC68" w14:textId="77777777" w:rsidR="007874AB" w:rsidRPr="00EF2996" w:rsidRDefault="007874AB" w:rsidP="0023490C">
            <w:pPr>
              <w:pStyle w:val="tabletxt"/>
              <w:rPr>
                <w:color w:val="auto"/>
                <w:szCs w:val="24"/>
              </w:rPr>
            </w:pPr>
            <w:hyperlink r:id="rId49" w:history="1">
              <w:r w:rsidRPr="00EF2996">
                <w:rPr>
                  <w:rStyle w:val="Hyperlink"/>
                  <w:color w:val="auto"/>
                  <w:u w:val="none"/>
                </w:rPr>
                <w:t>Optum ID Implementation Guide</w:t>
              </w:r>
            </w:hyperlink>
          </w:p>
        </w:tc>
        <w:tc>
          <w:tcPr>
            <w:tcW w:w="1056" w:type="pct"/>
          </w:tcPr>
          <w:p w14:paraId="5DDB04E9" w14:textId="77777777" w:rsidR="007874AB" w:rsidRPr="00EF2996" w:rsidRDefault="007874AB" w:rsidP="00E25FD7">
            <w:pPr>
              <w:pStyle w:val="tabletxt"/>
              <w:rPr>
                <w:color w:val="auto"/>
                <w:szCs w:val="24"/>
              </w:rPr>
            </w:pPr>
          </w:p>
        </w:tc>
        <w:tc>
          <w:tcPr>
            <w:tcW w:w="699" w:type="pct"/>
            <w:gridSpan w:val="2"/>
          </w:tcPr>
          <w:p w14:paraId="36584479" w14:textId="77777777" w:rsidR="007874AB" w:rsidRPr="00EF2996" w:rsidRDefault="007874AB" w:rsidP="00E25FD7">
            <w:pPr>
              <w:pStyle w:val="tabletxt"/>
              <w:rPr>
                <w:color w:val="auto"/>
              </w:rPr>
            </w:pPr>
            <w:hyperlink r:id="rId50" w:history="1">
              <w:r w:rsidRPr="00B63162">
                <w:rPr>
                  <w:rStyle w:val="Hyperlink"/>
                </w:rPr>
                <w:t>doc100016</w:t>
              </w:r>
            </w:hyperlink>
          </w:p>
        </w:tc>
        <w:tc>
          <w:tcPr>
            <w:tcW w:w="745" w:type="pct"/>
            <w:gridSpan w:val="3"/>
          </w:tcPr>
          <w:p w14:paraId="7347AA06" w14:textId="77777777" w:rsidR="007874AB" w:rsidRPr="002666C2" w:rsidRDefault="007874AB" w:rsidP="00E25FD7">
            <w:pPr>
              <w:pStyle w:val="tabletxt"/>
              <w:rPr>
                <w:color w:val="auto"/>
                <w:sz w:val="22"/>
              </w:rPr>
            </w:pPr>
            <w:r w:rsidRPr="002666C2">
              <w:rPr>
                <w:color w:val="auto"/>
                <w:sz w:val="22"/>
                <w:szCs w:val="24"/>
              </w:rPr>
              <w:t>06/16/2016</w:t>
            </w:r>
          </w:p>
        </w:tc>
      </w:tr>
      <w:tr w:rsidR="007874AB" w:rsidRPr="00EF2996" w14:paraId="1307FEA5" w14:textId="77777777" w:rsidTr="00E313B9">
        <w:tblPrEx>
          <w:tblLook w:val="04A0" w:firstRow="1" w:lastRow="0" w:firstColumn="1" w:lastColumn="0" w:noHBand="0" w:noVBand="1"/>
        </w:tblPrEx>
        <w:trPr>
          <w:jc w:val="center"/>
        </w:trPr>
        <w:tc>
          <w:tcPr>
            <w:tcW w:w="2500" w:type="pct"/>
            <w:gridSpan w:val="2"/>
          </w:tcPr>
          <w:p w14:paraId="3FED568A" w14:textId="77777777" w:rsidR="007874AB" w:rsidRPr="00EF2996" w:rsidRDefault="007874AB" w:rsidP="0023490C">
            <w:pPr>
              <w:pStyle w:val="tabletxt"/>
              <w:rPr>
                <w:color w:val="auto"/>
                <w:szCs w:val="24"/>
              </w:rPr>
            </w:pPr>
            <w:hyperlink r:id="rId51" w:history="1">
              <w:r w:rsidRPr="00EF2996">
                <w:rPr>
                  <w:rStyle w:val="Hyperlink"/>
                  <w:color w:val="auto"/>
                  <w:u w:val="none"/>
                </w:rPr>
                <w:t>Optum ID Administrator User Guide</w:t>
              </w:r>
            </w:hyperlink>
          </w:p>
        </w:tc>
        <w:tc>
          <w:tcPr>
            <w:tcW w:w="1056" w:type="pct"/>
          </w:tcPr>
          <w:p w14:paraId="0F1DCAD8" w14:textId="77777777" w:rsidR="007874AB" w:rsidRPr="00EF2996" w:rsidRDefault="007874AB" w:rsidP="00E25FD7">
            <w:pPr>
              <w:pStyle w:val="tabletxt"/>
              <w:rPr>
                <w:color w:val="auto"/>
                <w:szCs w:val="24"/>
              </w:rPr>
            </w:pPr>
          </w:p>
        </w:tc>
        <w:tc>
          <w:tcPr>
            <w:tcW w:w="717" w:type="pct"/>
            <w:gridSpan w:val="3"/>
          </w:tcPr>
          <w:p w14:paraId="04FB8ABA" w14:textId="77777777" w:rsidR="007874AB" w:rsidRPr="00EF2996" w:rsidRDefault="007874AB" w:rsidP="00E25FD7">
            <w:pPr>
              <w:pStyle w:val="tabletxt"/>
              <w:rPr>
                <w:color w:val="auto"/>
              </w:rPr>
            </w:pPr>
            <w:hyperlink r:id="rId52" w:history="1">
              <w:r w:rsidRPr="00B63162">
                <w:rPr>
                  <w:rStyle w:val="Hyperlink"/>
                </w:rPr>
                <w:t>doc100015</w:t>
              </w:r>
            </w:hyperlink>
          </w:p>
        </w:tc>
        <w:tc>
          <w:tcPr>
            <w:tcW w:w="727" w:type="pct"/>
            <w:gridSpan w:val="2"/>
          </w:tcPr>
          <w:p w14:paraId="4105B545" w14:textId="77777777" w:rsidR="007874AB" w:rsidRPr="002666C2" w:rsidRDefault="007874AB" w:rsidP="00E25FD7">
            <w:pPr>
              <w:pStyle w:val="tabletxt"/>
              <w:rPr>
                <w:color w:val="auto"/>
                <w:sz w:val="22"/>
              </w:rPr>
            </w:pPr>
            <w:r w:rsidRPr="002666C2">
              <w:rPr>
                <w:color w:val="auto"/>
                <w:sz w:val="22"/>
                <w:szCs w:val="24"/>
              </w:rPr>
              <w:t>06/16/2016</w:t>
            </w:r>
          </w:p>
        </w:tc>
      </w:tr>
      <w:tr w:rsidR="007874AB" w:rsidRPr="00EF2996" w14:paraId="38F5B6E2" w14:textId="77777777" w:rsidTr="00E313B9">
        <w:tblPrEx>
          <w:tblLook w:val="04A0" w:firstRow="1" w:lastRow="0" w:firstColumn="1" w:lastColumn="0" w:noHBand="0" w:noVBand="1"/>
        </w:tblPrEx>
        <w:trPr>
          <w:jc w:val="center"/>
        </w:trPr>
        <w:tc>
          <w:tcPr>
            <w:tcW w:w="2500" w:type="pct"/>
            <w:gridSpan w:val="2"/>
          </w:tcPr>
          <w:p w14:paraId="34C0CCF8" w14:textId="77777777" w:rsidR="007874AB" w:rsidRPr="00EF2996" w:rsidRDefault="007874AB" w:rsidP="0023490C">
            <w:pPr>
              <w:pStyle w:val="tabletxt"/>
              <w:rPr>
                <w:color w:val="auto"/>
                <w:szCs w:val="24"/>
              </w:rPr>
            </w:pPr>
            <w:hyperlink r:id="rId53" w:history="1">
              <w:r w:rsidRPr="00EF2996">
                <w:rPr>
                  <w:rStyle w:val="Hyperlink"/>
                  <w:color w:val="auto"/>
                  <w:u w:val="none"/>
                </w:rPr>
                <w:t>Open Enrollment Batch Flow Diagram</w:t>
              </w:r>
            </w:hyperlink>
          </w:p>
        </w:tc>
        <w:tc>
          <w:tcPr>
            <w:tcW w:w="1056" w:type="pct"/>
          </w:tcPr>
          <w:p w14:paraId="63841571" w14:textId="77777777" w:rsidR="007874AB" w:rsidRPr="00EF2996" w:rsidRDefault="007874AB" w:rsidP="00E25FD7">
            <w:pPr>
              <w:pStyle w:val="tabletxt"/>
              <w:rPr>
                <w:color w:val="auto"/>
                <w:szCs w:val="24"/>
              </w:rPr>
            </w:pPr>
          </w:p>
        </w:tc>
        <w:tc>
          <w:tcPr>
            <w:tcW w:w="717" w:type="pct"/>
            <w:gridSpan w:val="3"/>
          </w:tcPr>
          <w:p w14:paraId="5D37779A" w14:textId="77777777" w:rsidR="007874AB" w:rsidRPr="00EF2996" w:rsidRDefault="007874AB" w:rsidP="00E25FD7">
            <w:pPr>
              <w:pStyle w:val="tabletxt"/>
              <w:rPr>
                <w:color w:val="auto"/>
              </w:rPr>
            </w:pPr>
            <w:hyperlink r:id="rId54" w:history="1">
              <w:r w:rsidRPr="00B63162">
                <w:rPr>
                  <w:rStyle w:val="Hyperlink"/>
                </w:rPr>
                <w:t>doc100014</w:t>
              </w:r>
            </w:hyperlink>
          </w:p>
        </w:tc>
        <w:tc>
          <w:tcPr>
            <w:tcW w:w="727" w:type="pct"/>
            <w:gridSpan w:val="2"/>
          </w:tcPr>
          <w:p w14:paraId="33F429D6" w14:textId="77777777" w:rsidR="007874AB" w:rsidRPr="002666C2" w:rsidRDefault="007874AB" w:rsidP="00E25FD7">
            <w:pPr>
              <w:pStyle w:val="tabletxt"/>
              <w:rPr>
                <w:color w:val="auto"/>
                <w:sz w:val="22"/>
              </w:rPr>
            </w:pPr>
            <w:r w:rsidRPr="002666C2">
              <w:rPr>
                <w:color w:val="auto"/>
                <w:sz w:val="22"/>
                <w:szCs w:val="24"/>
              </w:rPr>
              <w:t>06/16/2016</w:t>
            </w:r>
          </w:p>
        </w:tc>
      </w:tr>
      <w:tr w:rsidR="000D727B" w:rsidRPr="00EF2996" w14:paraId="375DD60A" w14:textId="77777777" w:rsidTr="00E313B9">
        <w:tblPrEx>
          <w:tblLook w:val="04A0" w:firstRow="1" w:lastRow="0" w:firstColumn="1" w:lastColumn="0" w:noHBand="0" w:noVBand="1"/>
        </w:tblPrEx>
        <w:trPr>
          <w:jc w:val="center"/>
        </w:trPr>
        <w:tc>
          <w:tcPr>
            <w:tcW w:w="2500" w:type="pct"/>
            <w:gridSpan w:val="2"/>
          </w:tcPr>
          <w:p w14:paraId="4575C229" w14:textId="77777777" w:rsidR="000D727B" w:rsidRDefault="000D727B" w:rsidP="0023490C">
            <w:pPr>
              <w:pStyle w:val="tabletxt"/>
            </w:pPr>
            <w:r>
              <w:t>Architecture Diagram</w:t>
            </w:r>
          </w:p>
        </w:tc>
        <w:tc>
          <w:tcPr>
            <w:tcW w:w="1056" w:type="pct"/>
          </w:tcPr>
          <w:p w14:paraId="51A6725D" w14:textId="77777777" w:rsidR="000D727B" w:rsidRPr="00EF2996" w:rsidRDefault="000D727B" w:rsidP="00E25FD7">
            <w:pPr>
              <w:pStyle w:val="tabletxt"/>
              <w:rPr>
                <w:color w:val="auto"/>
                <w:szCs w:val="24"/>
              </w:rPr>
            </w:pPr>
          </w:p>
        </w:tc>
        <w:tc>
          <w:tcPr>
            <w:tcW w:w="717" w:type="pct"/>
            <w:gridSpan w:val="3"/>
          </w:tcPr>
          <w:p w14:paraId="797E40F5" w14:textId="77777777" w:rsidR="000D727B" w:rsidRDefault="000D727B" w:rsidP="00E25FD7">
            <w:pPr>
              <w:pStyle w:val="tabletxt"/>
            </w:pPr>
            <w:hyperlink r:id="rId55" w:history="1">
              <w:r w:rsidRPr="000D727B">
                <w:rPr>
                  <w:rStyle w:val="Hyperlink"/>
                </w:rPr>
                <w:t>doc103794</w:t>
              </w:r>
            </w:hyperlink>
          </w:p>
        </w:tc>
        <w:tc>
          <w:tcPr>
            <w:tcW w:w="727" w:type="pct"/>
            <w:gridSpan w:val="2"/>
          </w:tcPr>
          <w:p w14:paraId="7B8EFBC6" w14:textId="77777777" w:rsidR="000D727B" w:rsidRPr="002666C2" w:rsidRDefault="000D727B" w:rsidP="00E25FD7">
            <w:pPr>
              <w:pStyle w:val="tabletxt"/>
              <w:rPr>
                <w:color w:val="auto"/>
                <w:sz w:val="22"/>
                <w:szCs w:val="24"/>
              </w:rPr>
            </w:pPr>
            <w:r w:rsidRPr="002666C2">
              <w:rPr>
                <w:color w:val="auto"/>
                <w:sz w:val="22"/>
                <w:szCs w:val="24"/>
              </w:rPr>
              <w:t>09/28/2016</w:t>
            </w:r>
          </w:p>
        </w:tc>
      </w:tr>
      <w:tr w:rsidR="009069EA" w:rsidRPr="00EF2996" w14:paraId="6AC2BD15" w14:textId="77777777" w:rsidTr="00E313B9">
        <w:tblPrEx>
          <w:tblLook w:val="04A0" w:firstRow="1" w:lastRow="0" w:firstColumn="1" w:lastColumn="0" w:noHBand="0" w:noVBand="1"/>
        </w:tblPrEx>
        <w:trPr>
          <w:jc w:val="center"/>
        </w:trPr>
        <w:tc>
          <w:tcPr>
            <w:tcW w:w="2500" w:type="pct"/>
            <w:gridSpan w:val="2"/>
          </w:tcPr>
          <w:p w14:paraId="25E901E5" w14:textId="77777777" w:rsidR="009069EA" w:rsidRDefault="009069EA" w:rsidP="0023490C">
            <w:pPr>
              <w:pStyle w:val="tabletxt"/>
            </w:pPr>
            <w:r>
              <w:t>Data Management Plan</w:t>
            </w:r>
          </w:p>
        </w:tc>
        <w:tc>
          <w:tcPr>
            <w:tcW w:w="1056" w:type="pct"/>
          </w:tcPr>
          <w:p w14:paraId="76FA73DF" w14:textId="77777777" w:rsidR="009069EA" w:rsidRPr="00EF2996" w:rsidRDefault="009069EA" w:rsidP="00E25FD7">
            <w:pPr>
              <w:pStyle w:val="tabletxt"/>
              <w:rPr>
                <w:color w:val="auto"/>
                <w:szCs w:val="24"/>
              </w:rPr>
            </w:pPr>
          </w:p>
        </w:tc>
        <w:tc>
          <w:tcPr>
            <w:tcW w:w="717" w:type="pct"/>
            <w:gridSpan w:val="3"/>
          </w:tcPr>
          <w:p w14:paraId="013C2F5F" w14:textId="77777777" w:rsidR="009069EA" w:rsidRDefault="009069EA" w:rsidP="00E25FD7">
            <w:pPr>
              <w:pStyle w:val="tabletxt"/>
            </w:pPr>
            <w:hyperlink r:id="rId56" w:history="1">
              <w:r w:rsidRPr="009069EA">
                <w:rPr>
                  <w:rStyle w:val="Hyperlink"/>
                </w:rPr>
                <w:t>doc109036</w:t>
              </w:r>
            </w:hyperlink>
          </w:p>
        </w:tc>
        <w:tc>
          <w:tcPr>
            <w:tcW w:w="727" w:type="pct"/>
            <w:gridSpan w:val="2"/>
          </w:tcPr>
          <w:p w14:paraId="7CF1FEA3" w14:textId="77777777" w:rsidR="009069EA" w:rsidRPr="002666C2" w:rsidRDefault="009069EA" w:rsidP="00E25FD7">
            <w:pPr>
              <w:pStyle w:val="tabletxt"/>
              <w:rPr>
                <w:color w:val="auto"/>
                <w:sz w:val="22"/>
                <w:szCs w:val="24"/>
              </w:rPr>
            </w:pPr>
            <w:r w:rsidRPr="002666C2">
              <w:rPr>
                <w:color w:val="auto"/>
                <w:sz w:val="22"/>
                <w:szCs w:val="24"/>
              </w:rPr>
              <w:t>08/13/2014</w:t>
            </w:r>
          </w:p>
        </w:tc>
      </w:tr>
      <w:tr w:rsidR="00E313B9" w:rsidRPr="00EF2996" w14:paraId="4564C8C4" w14:textId="77777777" w:rsidTr="00E313B9">
        <w:tblPrEx>
          <w:tblLook w:val="04A0" w:firstRow="1" w:lastRow="0" w:firstColumn="1" w:lastColumn="0" w:noHBand="0" w:noVBand="1"/>
        </w:tblPrEx>
        <w:trPr>
          <w:jc w:val="center"/>
        </w:trPr>
        <w:tc>
          <w:tcPr>
            <w:tcW w:w="2500" w:type="pct"/>
            <w:gridSpan w:val="2"/>
          </w:tcPr>
          <w:p w14:paraId="4BDCBC66" w14:textId="77777777" w:rsidR="00E313B9" w:rsidRDefault="00E313B9" w:rsidP="0023490C">
            <w:pPr>
              <w:pStyle w:val="tabletxt"/>
            </w:pPr>
            <w:r>
              <w:t>Disaster Recovery Drill 2015</w:t>
            </w:r>
          </w:p>
        </w:tc>
        <w:tc>
          <w:tcPr>
            <w:tcW w:w="1056" w:type="pct"/>
          </w:tcPr>
          <w:p w14:paraId="6E3472DD" w14:textId="77777777" w:rsidR="00E313B9" w:rsidRPr="00EF2996" w:rsidRDefault="00E313B9" w:rsidP="00E25FD7">
            <w:pPr>
              <w:pStyle w:val="tabletxt"/>
              <w:rPr>
                <w:color w:val="auto"/>
                <w:szCs w:val="24"/>
              </w:rPr>
            </w:pPr>
          </w:p>
        </w:tc>
        <w:tc>
          <w:tcPr>
            <w:tcW w:w="717" w:type="pct"/>
            <w:gridSpan w:val="3"/>
          </w:tcPr>
          <w:p w14:paraId="6D277202" w14:textId="77777777" w:rsidR="00E313B9" w:rsidRDefault="00E313B9" w:rsidP="00E25FD7">
            <w:pPr>
              <w:pStyle w:val="tabletxt"/>
            </w:pPr>
            <w:hyperlink r:id="rId57" w:history="1">
              <w:r w:rsidRPr="00AD5C0C">
                <w:rPr>
                  <w:rStyle w:val="Hyperlink"/>
                </w:rPr>
                <w:t>doc88730</w:t>
              </w:r>
            </w:hyperlink>
          </w:p>
        </w:tc>
        <w:tc>
          <w:tcPr>
            <w:tcW w:w="727" w:type="pct"/>
            <w:gridSpan w:val="2"/>
          </w:tcPr>
          <w:p w14:paraId="1D4D9BF5" w14:textId="77777777" w:rsidR="00E313B9" w:rsidRPr="002666C2" w:rsidRDefault="00E313B9" w:rsidP="00E25FD7">
            <w:pPr>
              <w:pStyle w:val="tabletxt"/>
              <w:rPr>
                <w:color w:val="auto"/>
                <w:sz w:val="22"/>
                <w:szCs w:val="24"/>
              </w:rPr>
            </w:pPr>
          </w:p>
        </w:tc>
      </w:tr>
      <w:tr w:rsidR="00E313B9" w:rsidRPr="00EF2996" w14:paraId="11E950CB" w14:textId="77777777" w:rsidTr="00E313B9">
        <w:tblPrEx>
          <w:tblLook w:val="04A0" w:firstRow="1" w:lastRow="0" w:firstColumn="1" w:lastColumn="0" w:noHBand="0" w:noVBand="1"/>
        </w:tblPrEx>
        <w:trPr>
          <w:jc w:val="center"/>
        </w:trPr>
        <w:tc>
          <w:tcPr>
            <w:tcW w:w="2500" w:type="pct"/>
            <w:gridSpan w:val="2"/>
          </w:tcPr>
          <w:p w14:paraId="4676DAF9" w14:textId="77777777" w:rsidR="00E313B9" w:rsidRDefault="00E313B9" w:rsidP="0023490C">
            <w:pPr>
              <w:pStyle w:val="tabletxt"/>
            </w:pPr>
            <w:r>
              <w:t>Disaster Recovery Drill 2016</w:t>
            </w:r>
          </w:p>
        </w:tc>
        <w:tc>
          <w:tcPr>
            <w:tcW w:w="1056" w:type="pct"/>
          </w:tcPr>
          <w:p w14:paraId="58BB5F24" w14:textId="77777777" w:rsidR="00E313B9" w:rsidRDefault="00E313B9" w:rsidP="00E313B9"/>
        </w:tc>
        <w:tc>
          <w:tcPr>
            <w:tcW w:w="717" w:type="pct"/>
            <w:gridSpan w:val="3"/>
          </w:tcPr>
          <w:p w14:paraId="273DDC5E" w14:textId="77777777" w:rsidR="00E313B9" w:rsidRDefault="00E313B9" w:rsidP="00E25FD7">
            <w:pPr>
              <w:pStyle w:val="tabletxt"/>
            </w:pPr>
            <w:hyperlink r:id="rId58" w:history="1">
              <w:r w:rsidRPr="0093739C">
                <w:rPr>
                  <w:rStyle w:val="Hyperlink"/>
                  <w:color w:val="4F81BD" w:themeColor="accent1"/>
                </w:rPr>
                <w:t>doc104989</w:t>
              </w:r>
            </w:hyperlink>
          </w:p>
        </w:tc>
        <w:tc>
          <w:tcPr>
            <w:tcW w:w="727" w:type="pct"/>
            <w:gridSpan w:val="2"/>
          </w:tcPr>
          <w:p w14:paraId="0B3BD865" w14:textId="77777777" w:rsidR="00E313B9" w:rsidRPr="002666C2" w:rsidRDefault="00E313B9" w:rsidP="00E25FD7">
            <w:pPr>
              <w:pStyle w:val="tabletxt"/>
              <w:rPr>
                <w:color w:val="auto"/>
                <w:sz w:val="22"/>
                <w:szCs w:val="24"/>
              </w:rPr>
            </w:pPr>
          </w:p>
        </w:tc>
      </w:tr>
      <w:tr w:rsidR="00977ACD" w:rsidRPr="00EF2996" w14:paraId="39F60C8A" w14:textId="77777777" w:rsidTr="00E313B9">
        <w:tblPrEx>
          <w:tblLook w:val="04A0" w:firstRow="1" w:lastRow="0" w:firstColumn="1" w:lastColumn="0" w:noHBand="0" w:noVBand="1"/>
        </w:tblPrEx>
        <w:trPr>
          <w:jc w:val="center"/>
        </w:trPr>
        <w:tc>
          <w:tcPr>
            <w:tcW w:w="2500" w:type="pct"/>
            <w:gridSpan w:val="2"/>
          </w:tcPr>
          <w:p w14:paraId="3ECD34C4" w14:textId="77777777" w:rsidR="00977ACD" w:rsidRDefault="00977ACD" w:rsidP="0023490C">
            <w:pPr>
              <w:pStyle w:val="tabletxt"/>
            </w:pPr>
            <w:r>
              <w:t>Audit Logging Exception Handling</w:t>
            </w:r>
          </w:p>
        </w:tc>
        <w:tc>
          <w:tcPr>
            <w:tcW w:w="1056" w:type="pct"/>
          </w:tcPr>
          <w:p w14:paraId="616E25CF" w14:textId="77777777" w:rsidR="00977ACD" w:rsidRDefault="00977ACD" w:rsidP="00E313B9"/>
        </w:tc>
        <w:tc>
          <w:tcPr>
            <w:tcW w:w="717" w:type="pct"/>
            <w:gridSpan w:val="3"/>
          </w:tcPr>
          <w:p w14:paraId="59AD5189" w14:textId="77777777" w:rsidR="00977ACD" w:rsidRDefault="00977ACD" w:rsidP="00E25FD7">
            <w:pPr>
              <w:pStyle w:val="tabletxt"/>
            </w:pPr>
            <w:hyperlink r:id="rId59" w:history="1">
              <w:r w:rsidRPr="00314937">
                <w:rPr>
                  <w:rStyle w:val="Hyperlink"/>
                </w:rPr>
                <w:t>doc100860</w:t>
              </w:r>
            </w:hyperlink>
          </w:p>
        </w:tc>
        <w:tc>
          <w:tcPr>
            <w:tcW w:w="727" w:type="pct"/>
            <w:gridSpan w:val="2"/>
          </w:tcPr>
          <w:p w14:paraId="691DDEB7" w14:textId="77777777" w:rsidR="00977ACD" w:rsidRPr="002666C2" w:rsidRDefault="00977ACD" w:rsidP="00E25FD7">
            <w:pPr>
              <w:pStyle w:val="tabletxt"/>
              <w:rPr>
                <w:color w:val="auto"/>
                <w:sz w:val="22"/>
                <w:szCs w:val="24"/>
              </w:rPr>
            </w:pPr>
          </w:p>
        </w:tc>
      </w:tr>
      <w:tr w:rsidR="007874AB" w14:paraId="0CD7803F" w14:textId="77777777" w:rsidTr="000D727B">
        <w:tblPrEx>
          <w:tblLook w:val="04A0" w:firstRow="1" w:lastRow="0" w:firstColumn="1" w:lastColumn="0" w:noHBand="0" w:noVBand="1"/>
        </w:tblPrEx>
        <w:trPr>
          <w:jc w:val="center"/>
        </w:trPr>
        <w:tc>
          <w:tcPr>
            <w:tcW w:w="5000" w:type="pct"/>
            <w:gridSpan w:val="8"/>
            <w:shd w:val="clear" w:color="auto" w:fill="D9D9D9" w:themeFill="background1" w:themeFillShade="D9"/>
          </w:tcPr>
          <w:p w14:paraId="2F4BDFDA" w14:textId="77777777" w:rsidR="007874AB" w:rsidRPr="002666C2" w:rsidRDefault="007874AB" w:rsidP="00E25FD7">
            <w:pPr>
              <w:pStyle w:val="tabletxt"/>
              <w:jc w:val="center"/>
              <w:rPr>
                <w:sz w:val="22"/>
                <w:szCs w:val="24"/>
              </w:rPr>
            </w:pPr>
            <w:r w:rsidRPr="002666C2">
              <w:rPr>
                <w:sz w:val="22"/>
                <w:szCs w:val="24"/>
              </w:rPr>
              <w:t>Functional Documents</w:t>
            </w:r>
          </w:p>
        </w:tc>
      </w:tr>
      <w:tr w:rsidR="007874AB" w14:paraId="5E5E5311" w14:textId="77777777" w:rsidTr="000D727B">
        <w:tblPrEx>
          <w:tblLook w:val="04A0" w:firstRow="1" w:lastRow="0" w:firstColumn="1" w:lastColumn="0" w:noHBand="0" w:noVBand="1"/>
        </w:tblPrEx>
        <w:trPr>
          <w:jc w:val="center"/>
        </w:trPr>
        <w:tc>
          <w:tcPr>
            <w:tcW w:w="2483" w:type="pct"/>
          </w:tcPr>
          <w:p w14:paraId="425FA064" w14:textId="77777777" w:rsidR="007874AB" w:rsidRDefault="007874AB" w:rsidP="002F2202">
            <w:pPr>
              <w:pStyle w:val="tabletxt"/>
              <w:rPr>
                <w:szCs w:val="24"/>
              </w:rPr>
            </w:pPr>
            <w:r>
              <w:rPr>
                <w:szCs w:val="24"/>
              </w:rPr>
              <w:t>Release 8.0 BRDs</w:t>
            </w:r>
          </w:p>
        </w:tc>
        <w:tc>
          <w:tcPr>
            <w:tcW w:w="1110" w:type="pct"/>
            <w:gridSpan w:val="3"/>
          </w:tcPr>
          <w:p w14:paraId="6998FC4F" w14:textId="77777777" w:rsidR="007874AB" w:rsidRPr="007874AB" w:rsidRDefault="0000631D" w:rsidP="00AA1942">
            <w:pPr>
              <w:pStyle w:val="tabletxt"/>
              <w:rPr>
                <w:color w:val="auto"/>
                <w:szCs w:val="24"/>
              </w:rPr>
            </w:pPr>
            <w:r>
              <w:rPr>
                <w:color w:val="auto"/>
                <w:szCs w:val="24"/>
              </w:rPr>
              <w:t xml:space="preserve">for </w:t>
            </w:r>
            <w:r w:rsidR="007874AB">
              <w:rPr>
                <w:color w:val="auto"/>
                <w:szCs w:val="24"/>
              </w:rPr>
              <w:t>Release 8.0</w:t>
            </w:r>
          </w:p>
        </w:tc>
        <w:tc>
          <w:tcPr>
            <w:tcW w:w="695" w:type="pct"/>
            <w:gridSpan w:val="3"/>
          </w:tcPr>
          <w:p w14:paraId="2D1456B1" w14:textId="77777777" w:rsidR="007874AB" w:rsidRDefault="007874AB" w:rsidP="00E25FD7">
            <w:pPr>
              <w:pStyle w:val="tabletxt"/>
              <w:rPr>
                <w:szCs w:val="24"/>
              </w:rPr>
            </w:pPr>
            <w:hyperlink r:id="rId60" w:history="1">
              <w:r w:rsidRPr="002F2202">
                <w:rPr>
                  <w:rStyle w:val="Hyperlink"/>
                  <w:szCs w:val="24"/>
                </w:rPr>
                <w:t>Folder</w:t>
              </w:r>
            </w:hyperlink>
          </w:p>
        </w:tc>
        <w:tc>
          <w:tcPr>
            <w:tcW w:w="712" w:type="pct"/>
          </w:tcPr>
          <w:p w14:paraId="004E7EAD" w14:textId="77777777" w:rsidR="007874AB" w:rsidRPr="002666C2" w:rsidRDefault="007874AB" w:rsidP="00E25FD7">
            <w:pPr>
              <w:pStyle w:val="tabletxt"/>
              <w:rPr>
                <w:sz w:val="22"/>
                <w:szCs w:val="24"/>
              </w:rPr>
            </w:pPr>
          </w:p>
        </w:tc>
      </w:tr>
      <w:tr w:rsidR="007874AB" w14:paraId="77E29FD1" w14:textId="77777777" w:rsidTr="000D727B">
        <w:tblPrEx>
          <w:tblLook w:val="04A0" w:firstRow="1" w:lastRow="0" w:firstColumn="1" w:lastColumn="0" w:noHBand="0" w:noVBand="1"/>
        </w:tblPrEx>
        <w:trPr>
          <w:jc w:val="center"/>
        </w:trPr>
        <w:tc>
          <w:tcPr>
            <w:tcW w:w="2483" w:type="pct"/>
          </w:tcPr>
          <w:p w14:paraId="63A5910F" w14:textId="77777777" w:rsidR="007874AB" w:rsidRDefault="007874AB" w:rsidP="00E25FD7">
            <w:pPr>
              <w:pStyle w:val="tabletxt"/>
              <w:rPr>
                <w:szCs w:val="24"/>
              </w:rPr>
            </w:pPr>
            <w:r>
              <w:rPr>
                <w:szCs w:val="24"/>
              </w:rPr>
              <w:t>Release 8.1 BRDs</w:t>
            </w:r>
          </w:p>
        </w:tc>
        <w:tc>
          <w:tcPr>
            <w:tcW w:w="1110" w:type="pct"/>
            <w:gridSpan w:val="3"/>
          </w:tcPr>
          <w:p w14:paraId="61BAEB87" w14:textId="77777777" w:rsidR="007874AB" w:rsidRPr="007874AB" w:rsidRDefault="007874AB" w:rsidP="007874AB">
            <w:pPr>
              <w:pStyle w:val="tabletxt"/>
              <w:rPr>
                <w:color w:val="auto"/>
                <w:szCs w:val="24"/>
              </w:rPr>
            </w:pPr>
            <w:r>
              <w:rPr>
                <w:color w:val="auto"/>
                <w:szCs w:val="24"/>
              </w:rPr>
              <w:t>….for 8.1</w:t>
            </w:r>
          </w:p>
        </w:tc>
        <w:tc>
          <w:tcPr>
            <w:tcW w:w="695" w:type="pct"/>
            <w:gridSpan w:val="3"/>
          </w:tcPr>
          <w:p w14:paraId="5AEA7647" w14:textId="77777777" w:rsidR="007874AB" w:rsidRDefault="007874AB" w:rsidP="00E25FD7">
            <w:pPr>
              <w:pStyle w:val="tabletxt"/>
              <w:rPr>
                <w:szCs w:val="24"/>
              </w:rPr>
            </w:pPr>
            <w:hyperlink r:id="rId61" w:history="1">
              <w:r w:rsidRPr="002F2202">
                <w:rPr>
                  <w:rStyle w:val="Hyperlink"/>
                  <w:szCs w:val="24"/>
                </w:rPr>
                <w:t>Folder</w:t>
              </w:r>
            </w:hyperlink>
          </w:p>
        </w:tc>
        <w:tc>
          <w:tcPr>
            <w:tcW w:w="712" w:type="pct"/>
          </w:tcPr>
          <w:p w14:paraId="6FC872A2" w14:textId="77777777" w:rsidR="007874AB" w:rsidRPr="002666C2" w:rsidRDefault="007874AB" w:rsidP="00E25FD7">
            <w:pPr>
              <w:pStyle w:val="tabletxt"/>
              <w:rPr>
                <w:sz w:val="22"/>
                <w:szCs w:val="24"/>
              </w:rPr>
            </w:pPr>
          </w:p>
        </w:tc>
      </w:tr>
      <w:tr w:rsidR="007874AB" w14:paraId="37D1320F" w14:textId="77777777" w:rsidTr="000D727B">
        <w:tblPrEx>
          <w:tblLook w:val="04A0" w:firstRow="1" w:lastRow="0" w:firstColumn="1" w:lastColumn="0" w:noHBand="0" w:noVBand="1"/>
        </w:tblPrEx>
        <w:trPr>
          <w:jc w:val="center"/>
        </w:trPr>
        <w:tc>
          <w:tcPr>
            <w:tcW w:w="2483" w:type="pct"/>
          </w:tcPr>
          <w:p w14:paraId="4C1A1594" w14:textId="77777777" w:rsidR="007874AB" w:rsidRDefault="007874AB" w:rsidP="002F2202">
            <w:pPr>
              <w:pStyle w:val="tabletxt"/>
              <w:rPr>
                <w:szCs w:val="24"/>
              </w:rPr>
            </w:pPr>
            <w:r>
              <w:rPr>
                <w:szCs w:val="24"/>
              </w:rPr>
              <w:t>Release 9.0 BRDs</w:t>
            </w:r>
          </w:p>
        </w:tc>
        <w:tc>
          <w:tcPr>
            <w:tcW w:w="1110" w:type="pct"/>
            <w:gridSpan w:val="3"/>
          </w:tcPr>
          <w:p w14:paraId="1FBAA3F6" w14:textId="77777777" w:rsidR="007874AB" w:rsidRPr="007874AB" w:rsidRDefault="007874AB" w:rsidP="00AA1942">
            <w:pPr>
              <w:pStyle w:val="tabletxt"/>
              <w:rPr>
                <w:color w:val="auto"/>
                <w:szCs w:val="24"/>
              </w:rPr>
            </w:pPr>
            <w:r>
              <w:rPr>
                <w:color w:val="auto"/>
                <w:szCs w:val="24"/>
              </w:rPr>
              <w:t>….for 9.0</w:t>
            </w:r>
          </w:p>
        </w:tc>
        <w:tc>
          <w:tcPr>
            <w:tcW w:w="695" w:type="pct"/>
            <w:gridSpan w:val="3"/>
          </w:tcPr>
          <w:p w14:paraId="5630DBFF" w14:textId="77777777" w:rsidR="007874AB" w:rsidRDefault="007874AB" w:rsidP="00E25FD7">
            <w:pPr>
              <w:pStyle w:val="tabletxt"/>
              <w:rPr>
                <w:szCs w:val="24"/>
              </w:rPr>
            </w:pPr>
            <w:hyperlink r:id="rId62" w:history="1">
              <w:r w:rsidRPr="00EF2996">
                <w:rPr>
                  <w:rStyle w:val="Hyperlink"/>
                  <w:szCs w:val="24"/>
                </w:rPr>
                <w:t>Folder</w:t>
              </w:r>
            </w:hyperlink>
          </w:p>
        </w:tc>
        <w:tc>
          <w:tcPr>
            <w:tcW w:w="712" w:type="pct"/>
          </w:tcPr>
          <w:p w14:paraId="2B74B85A" w14:textId="77777777" w:rsidR="007874AB" w:rsidRPr="002666C2" w:rsidRDefault="007874AB" w:rsidP="00E25FD7">
            <w:pPr>
              <w:pStyle w:val="tabletxt"/>
              <w:rPr>
                <w:sz w:val="22"/>
                <w:szCs w:val="24"/>
              </w:rPr>
            </w:pPr>
          </w:p>
        </w:tc>
      </w:tr>
      <w:tr w:rsidR="007874AB" w14:paraId="5D14EE70" w14:textId="77777777" w:rsidTr="000D727B">
        <w:tblPrEx>
          <w:tblLook w:val="04A0" w:firstRow="1" w:lastRow="0" w:firstColumn="1" w:lastColumn="0" w:noHBand="0" w:noVBand="1"/>
        </w:tblPrEx>
        <w:trPr>
          <w:jc w:val="center"/>
        </w:trPr>
        <w:tc>
          <w:tcPr>
            <w:tcW w:w="2483" w:type="pct"/>
          </w:tcPr>
          <w:p w14:paraId="6F7A295C" w14:textId="77777777" w:rsidR="007874AB" w:rsidRDefault="007874AB" w:rsidP="002F2202">
            <w:pPr>
              <w:pStyle w:val="tabletxt"/>
              <w:rPr>
                <w:szCs w:val="24"/>
              </w:rPr>
            </w:pPr>
            <w:r>
              <w:rPr>
                <w:szCs w:val="24"/>
              </w:rPr>
              <w:t>Release 10.0 BRDs</w:t>
            </w:r>
          </w:p>
        </w:tc>
        <w:tc>
          <w:tcPr>
            <w:tcW w:w="1110" w:type="pct"/>
            <w:gridSpan w:val="3"/>
          </w:tcPr>
          <w:p w14:paraId="3C91AC4D" w14:textId="77777777" w:rsidR="007874AB" w:rsidRPr="007874AB" w:rsidRDefault="007874AB" w:rsidP="00AA1942">
            <w:pPr>
              <w:pStyle w:val="tabletxt"/>
              <w:rPr>
                <w:color w:val="auto"/>
                <w:szCs w:val="24"/>
              </w:rPr>
            </w:pPr>
            <w:r>
              <w:rPr>
                <w:color w:val="auto"/>
                <w:szCs w:val="24"/>
              </w:rPr>
              <w:t>….for 10.0</w:t>
            </w:r>
          </w:p>
        </w:tc>
        <w:tc>
          <w:tcPr>
            <w:tcW w:w="695" w:type="pct"/>
            <w:gridSpan w:val="3"/>
          </w:tcPr>
          <w:p w14:paraId="3B8BE5CE" w14:textId="77777777" w:rsidR="007874AB" w:rsidRDefault="007874AB" w:rsidP="00E25FD7">
            <w:pPr>
              <w:pStyle w:val="tabletxt"/>
              <w:rPr>
                <w:szCs w:val="24"/>
              </w:rPr>
            </w:pPr>
            <w:hyperlink r:id="rId63" w:history="1">
              <w:r w:rsidRPr="002F2202">
                <w:rPr>
                  <w:rStyle w:val="Hyperlink"/>
                  <w:szCs w:val="24"/>
                </w:rPr>
                <w:t>Folder</w:t>
              </w:r>
            </w:hyperlink>
          </w:p>
        </w:tc>
        <w:tc>
          <w:tcPr>
            <w:tcW w:w="712" w:type="pct"/>
          </w:tcPr>
          <w:p w14:paraId="00FBF5E4" w14:textId="77777777" w:rsidR="007874AB" w:rsidRPr="002666C2" w:rsidRDefault="007874AB" w:rsidP="00E25FD7">
            <w:pPr>
              <w:pStyle w:val="tabletxt"/>
              <w:rPr>
                <w:sz w:val="22"/>
                <w:szCs w:val="24"/>
              </w:rPr>
            </w:pPr>
          </w:p>
        </w:tc>
      </w:tr>
      <w:tr w:rsidR="00E96F08" w14:paraId="0BFF9237" w14:textId="77777777" w:rsidTr="000D727B">
        <w:tblPrEx>
          <w:tblLook w:val="04A0" w:firstRow="1" w:lastRow="0" w:firstColumn="1" w:lastColumn="0" w:noHBand="0" w:noVBand="1"/>
        </w:tblPrEx>
        <w:trPr>
          <w:jc w:val="center"/>
        </w:trPr>
        <w:tc>
          <w:tcPr>
            <w:tcW w:w="2483" w:type="pct"/>
          </w:tcPr>
          <w:p w14:paraId="070C2AE4" w14:textId="77777777" w:rsidR="00E96F08" w:rsidRDefault="00E96F08" w:rsidP="002F2202">
            <w:pPr>
              <w:pStyle w:val="tabletxt"/>
              <w:rPr>
                <w:szCs w:val="24"/>
              </w:rPr>
            </w:pPr>
            <w:r>
              <w:rPr>
                <w:szCs w:val="24"/>
              </w:rPr>
              <w:t>Assister Portal</w:t>
            </w:r>
            <w:r w:rsidR="00977ACD">
              <w:rPr>
                <w:szCs w:val="24"/>
              </w:rPr>
              <w:t xml:space="preserve"> BRD</w:t>
            </w:r>
          </w:p>
        </w:tc>
        <w:tc>
          <w:tcPr>
            <w:tcW w:w="1110" w:type="pct"/>
            <w:gridSpan w:val="3"/>
          </w:tcPr>
          <w:p w14:paraId="78D6107E" w14:textId="77777777" w:rsidR="00E96F08" w:rsidRDefault="00E96F08" w:rsidP="00AA1942">
            <w:pPr>
              <w:pStyle w:val="tabletxt"/>
              <w:rPr>
                <w:color w:val="auto"/>
                <w:szCs w:val="24"/>
              </w:rPr>
            </w:pPr>
          </w:p>
        </w:tc>
        <w:tc>
          <w:tcPr>
            <w:tcW w:w="695" w:type="pct"/>
            <w:gridSpan w:val="3"/>
          </w:tcPr>
          <w:p w14:paraId="47439D4C" w14:textId="77777777" w:rsidR="00E96F08" w:rsidRDefault="00E96F08" w:rsidP="00E25FD7">
            <w:pPr>
              <w:pStyle w:val="tabletxt"/>
            </w:pPr>
            <w:hyperlink r:id="rId64" w:history="1">
              <w:r w:rsidRPr="00977ACD">
                <w:rPr>
                  <w:rStyle w:val="Hyperlink"/>
                </w:rPr>
                <w:t>doc98959</w:t>
              </w:r>
            </w:hyperlink>
          </w:p>
        </w:tc>
        <w:tc>
          <w:tcPr>
            <w:tcW w:w="712" w:type="pct"/>
          </w:tcPr>
          <w:p w14:paraId="07F63944" w14:textId="77777777" w:rsidR="00E96F08" w:rsidRPr="002666C2" w:rsidRDefault="00E96F08" w:rsidP="00E25FD7">
            <w:pPr>
              <w:pStyle w:val="tabletxt"/>
              <w:rPr>
                <w:sz w:val="22"/>
                <w:szCs w:val="24"/>
              </w:rPr>
            </w:pPr>
          </w:p>
        </w:tc>
      </w:tr>
      <w:tr w:rsidR="00047E23" w14:paraId="2B983E71" w14:textId="77777777" w:rsidTr="000D727B">
        <w:tblPrEx>
          <w:tblLook w:val="04A0" w:firstRow="1" w:lastRow="0" w:firstColumn="1" w:lastColumn="0" w:noHBand="0" w:noVBand="1"/>
        </w:tblPrEx>
        <w:trPr>
          <w:jc w:val="center"/>
        </w:trPr>
        <w:tc>
          <w:tcPr>
            <w:tcW w:w="2483" w:type="pct"/>
          </w:tcPr>
          <w:p w14:paraId="6698F768" w14:textId="77777777" w:rsidR="00047E23" w:rsidRDefault="00047E23" w:rsidP="002F2202">
            <w:pPr>
              <w:pStyle w:val="tabletxt"/>
              <w:rPr>
                <w:szCs w:val="24"/>
              </w:rPr>
            </w:pPr>
            <w:r>
              <w:rPr>
                <w:szCs w:val="24"/>
              </w:rPr>
              <w:t>Periodic Data Matching (PDM)</w:t>
            </w:r>
          </w:p>
        </w:tc>
        <w:tc>
          <w:tcPr>
            <w:tcW w:w="1110" w:type="pct"/>
            <w:gridSpan w:val="3"/>
          </w:tcPr>
          <w:p w14:paraId="1558502A" w14:textId="77777777" w:rsidR="00047E23" w:rsidRDefault="00047E23" w:rsidP="00AA1942">
            <w:pPr>
              <w:pStyle w:val="tabletxt"/>
              <w:rPr>
                <w:color w:val="auto"/>
                <w:szCs w:val="24"/>
              </w:rPr>
            </w:pPr>
          </w:p>
        </w:tc>
        <w:tc>
          <w:tcPr>
            <w:tcW w:w="695" w:type="pct"/>
            <w:gridSpan w:val="3"/>
          </w:tcPr>
          <w:p w14:paraId="780806A3" w14:textId="77777777" w:rsidR="00047E23" w:rsidRDefault="00047E23" w:rsidP="00E25FD7">
            <w:pPr>
              <w:pStyle w:val="tabletxt"/>
            </w:pPr>
            <w:hyperlink r:id="rId65" w:history="1">
              <w:r w:rsidRPr="00BE211F">
                <w:rPr>
                  <w:rStyle w:val="Hyperlink"/>
                </w:rPr>
                <w:t>doc97561</w:t>
              </w:r>
            </w:hyperlink>
          </w:p>
        </w:tc>
        <w:tc>
          <w:tcPr>
            <w:tcW w:w="712" w:type="pct"/>
          </w:tcPr>
          <w:p w14:paraId="66F3A1EF" w14:textId="77777777" w:rsidR="00047E23" w:rsidRPr="002666C2" w:rsidRDefault="00047E23" w:rsidP="00E25FD7">
            <w:pPr>
              <w:pStyle w:val="tabletxt"/>
              <w:rPr>
                <w:sz w:val="22"/>
                <w:szCs w:val="24"/>
              </w:rPr>
            </w:pPr>
          </w:p>
        </w:tc>
      </w:tr>
      <w:tr w:rsidR="00047E23" w14:paraId="0F54F8F3" w14:textId="77777777" w:rsidTr="000D727B">
        <w:tblPrEx>
          <w:tblLook w:val="04A0" w:firstRow="1" w:lastRow="0" w:firstColumn="1" w:lastColumn="0" w:noHBand="0" w:noVBand="1"/>
        </w:tblPrEx>
        <w:trPr>
          <w:jc w:val="center"/>
        </w:trPr>
        <w:tc>
          <w:tcPr>
            <w:tcW w:w="2483" w:type="pct"/>
          </w:tcPr>
          <w:p w14:paraId="0AA04F1E" w14:textId="77777777" w:rsidR="00047E23" w:rsidRDefault="00047E23" w:rsidP="002F2202">
            <w:pPr>
              <w:pStyle w:val="tabletxt"/>
              <w:rPr>
                <w:szCs w:val="24"/>
              </w:rPr>
            </w:pPr>
            <w:r>
              <w:rPr>
                <w:szCs w:val="24"/>
              </w:rPr>
              <w:t>Streamlined (Administrative Review) Renewal</w:t>
            </w:r>
          </w:p>
        </w:tc>
        <w:tc>
          <w:tcPr>
            <w:tcW w:w="1110" w:type="pct"/>
            <w:gridSpan w:val="3"/>
          </w:tcPr>
          <w:p w14:paraId="4307F21D" w14:textId="77777777" w:rsidR="00047E23" w:rsidRDefault="00047E23" w:rsidP="00AA1942">
            <w:pPr>
              <w:pStyle w:val="tabletxt"/>
              <w:rPr>
                <w:color w:val="auto"/>
                <w:szCs w:val="24"/>
              </w:rPr>
            </w:pPr>
          </w:p>
        </w:tc>
        <w:tc>
          <w:tcPr>
            <w:tcW w:w="695" w:type="pct"/>
            <w:gridSpan w:val="3"/>
          </w:tcPr>
          <w:p w14:paraId="22E00F90" w14:textId="77777777" w:rsidR="00047E23" w:rsidRDefault="00047E23" w:rsidP="00E25FD7">
            <w:pPr>
              <w:pStyle w:val="tabletxt"/>
            </w:pPr>
            <w:hyperlink r:id="rId66" w:history="1">
              <w:r w:rsidRPr="00047E23">
                <w:rPr>
                  <w:rStyle w:val="Hyperlink"/>
                </w:rPr>
                <w:t>doc99106</w:t>
              </w:r>
            </w:hyperlink>
          </w:p>
        </w:tc>
        <w:tc>
          <w:tcPr>
            <w:tcW w:w="712" w:type="pct"/>
          </w:tcPr>
          <w:p w14:paraId="08C1D6AA" w14:textId="77777777" w:rsidR="00047E23" w:rsidRPr="002666C2" w:rsidRDefault="00047E23" w:rsidP="00E25FD7">
            <w:pPr>
              <w:pStyle w:val="tabletxt"/>
              <w:rPr>
                <w:sz w:val="22"/>
                <w:szCs w:val="24"/>
              </w:rPr>
            </w:pPr>
          </w:p>
        </w:tc>
      </w:tr>
      <w:tr w:rsidR="00047E23" w14:paraId="4B9B9F6E" w14:textId="77777777" w:rsidTr="000D727B">
        <w:tblPrEx>
          <w:tblLook w:val="04A0" w:firstRow="1" w:lastRow="0" w:firstColumn="1" w:lastColumn="0" w:noHBand="0" w:noVBand="1"/>
        </w:tblPrEx>
        <w:trPr>
          <w:jc w:val="center"/>
        </w:trPr>
        <w:tc>
          <w:tcPr>
            <w:tcW w:w="2483" w:type="pct"/>
          </w:tcPr>
          <w:p w14:paraId="49DF36CD" w14:textId="77777777" w:rsidR="00047E23" w:rsidRDefault="00047E23" w:rsidP="002F2202">
            <w:pPr>
              <w:pStyle w:val="tabletxt"/>
              <w:rPr>
                <w:szCs w:val="24"/>
              </w:rPr>
            </w:pPr>
            <w:r>
              <w:rPr>
                <w:szCs w:val="24"/>
              </w:rPr>
              <w:t>Failure to Reconcile Override</w:t>
            </w:r>
          </w:p>
        </w:tc>
        <w:tc>
          <w:tcPr>
            <w:tcW w:w="1110" w:type="pct"/>
            <w:gridSpan w:val="3"/>
          </w:tcPr>
          <w:p w14:paraId="13463CFA" w14:textId="77777777" w:rsidR="00047E23" w:rsidRDefault="00047E23" w:rsidP="00AA1942">
            <w:pPr>
              <w:pStyle w:val="tabletxt"/>
              <w:rPr>
                <w:color w:val="auto"/>
                <w:szCs w:val="24"/>
              </w:rPr>
            </w:pPr>
          </w:p>
        </w:tc>
        <w:tc>
          <w:tcPr>
            <w:tcW w:w="695" w:type="pct"/>
            <w:gridSpan w:val="3"/>
          </w:tcPr>
          <w:p w14:paraId="089E08E2" w14:textId="77777777" w:rsidR="00047E23" w:rsidRDefault="00047E23" w:rsidP="00E25FD7">
            <w:pPr>
              <w:pStyle w:val="tabletxt"/>
            </w:pPr>
            <w:hyperlink r:id="rId67" w:history="1">
              <w:r w:rsidRPr="003B20E9">
                <w:rPr>
                  <w:rStyle w:val="Hyperlink"/>
                </w:rPr>
                <w:t>doc99144</w:t>
              </w:r>
            </w:hyperlink>
          </w:p>
        </w:tc>
        <w:tc>
          <w:tcPr>
            <w:tcW w:w="712" w:type="pct"/>
          </w:tcPr>
          <w:p w14:paraId="31C77336" w14:textId="77777777" w:rsidR="00047E23" w:rsidRPr="002666C2" w:rsidRDefault="00047E23" w:rsidP="00E25FD7">
            <w:pPr>
              <w:pStyle w:val="tabletxt"/>
              <w:rPr>
                <w:sz w:val="22"/>
                <w:szCs w:val="24"/>
              </w:rPr>
            </w:pPr>
          </w:p>
        </w:tc>
      </w:tr>
      <w:tr w:rsidR="00047E23" w14:paraId="57165A92" w14:textId="77777777" w:rsidTr="000D727B">
        <w:tblPrEx>
          <w:tblLook w:val="04A0" w:firstRow="1" w:lastRow="0" w:firstColumn="1" w:lastColumn="0" w:noHBand="0" w:noVBand="1"/>
        </w:tblPrEx>
        <w:trPr>
          <w:jc w:val="center"/>
        </w:trPr>
        <w:tc>
          <w:tcPr>
            <w:tcW w:w="2483" w:type="pct"/>
          </w:tcPr>
          <w:p w14:paraId="2C401D5F" w14:textId="77777777" w:rsidR="00047E23" w:rsidRDefault="00047E23" w:rsidP="002F2202">
            <w:pPr>
              <w:pStyle w:val="tabletxt"/>
              <w:rPr>
                <w:szCs w:val="24"/>
              </w:rPr>
            </w:pPr>
            <w:r>
              <w:rPr>
                <w:szCs w:val="24"/>
              </w:rPr>
              <w:t>Transitional Medical Assistance (TMA)</w:t>
            </w:r>
          </w:p>
        </w:tc>
        <w:tc>
          <w:tcPr>
            <w:tcW w:w="1110" w:type="pct"/>
            <w:gridSpan w:val="3"/>
          </w:tcPr>
          <w:p w14:paraId="32B39A42" w14:textId="77777777" w:rsidR="00047E23" w:rsidRDefault="00047E23" w:rsidP="00AA1942">
            <w:pPr>
              <w:pStyle w:val="tabletxt"/>
              <w:rPr>
                <w:color w:val="auto"/>
                <w:szCs w:val="24"/>
              </w:rPr>
            </w:pPr>
          </w:p>
        </w:tc>
        <w:tc>
          <w:tcPr>
            <w:tcW w:w="695" w:type="pct"/>
            <w:gridSpan w:val="3"/>
          </w:tcPr>
          <w:p w14:paraId="2F319A2A" w14:textId="77777777" w:rsidR="00047E23" w:rsidRDefault="00047E23" w:rsidP="00E25FD7">
            <w:pPr>
              <w:pStyle w:val="tabletxt"/>
            </w:pPr>
            <w:hyperlink r:id="rId68" w:history="1">
              <w:r w:rsidRPr="003B20E9">
                <w:rPr>
                  <w:rStyle w:val="Hyperlink"/>
                </w:rPr>
                <w:t>doc9</w:t>
              </w:r>
              <w:r>
                <w:rPr>
                  <w:rStyle w:val="Hyperlink"/>
                </w:rPr>
                <w:t>8911</w:t>
              </w:r>
            </w:hyperlink>
          </w:p>
        </w:tc>
        <w:tc>
          <w:tcPr>
            <w:tcW w:w="712" w:type="pct"/>
          </w:tcPr>
          <w:p w14:paraId="1CF3FBFA" w14:textId="77777777" w:rsidR="00047E23" w:rsidRPr="002666C2" w:rsidRDefault="00047E23" w:rsidP="00E25FD7">
            <w:pPr>
              <w:pStyle w:val="tabletxt"/>
              <w:rPr>
                <w:sz w:val="22"/>
                <w:szCs w:val="24"/>
              </w:rPr>
            </w:pPr>
          </w:p>
        </w:tc>
      </w:tr>
      <w:tr w:rsidR="00CF2998" w14:paraId="3312E1C6" w14:textId="77777777" w:rsidTr="000D727B">
        <w:tblPrEx>
          <w:tblLook w:val="04A0" w:firstRow="1" w:lastRow="0" w:firstColumn="1" w:lastColumn="0" w:noHBand="0" w:noVBand="1"/>
        </w:tblPrEx>
        <w:trPr>
          <w:jc w:val="center"/>
        </w:trPr>
        <w:tc>
          <w:tcPr>
            <w:tcW w:w="2483" w:type="pct"/>
          </w:tcPr>
          <w:p w14:paraId="0F9D6816" w14:textId="77777777" w:rsidR="00CF2998" w:rsidRDefault="00DC2AA8" w:rsidP="002F2202">
            <w:pPr>
              <w:pStyle w:val="tabletxt"/>
              <w:rPr>
                <w:szCs w:val="24"/>
              </w:rPr>
            </w:pPr>
            <w:r>
              <w:rPr>
                <w:szCs w:val="24"/>
              </w:rPr>
              <w:t>Standalone Dental Plan (SADP)</w:t>
            </w:r>
          </w:p>
        </w:tc>
        <w:tc>
          <w:tcPr>
            <w:tcW w:w="1110" w:type="pct"/>
            <w:gridSpan w:val="3"/>
          </w:tcPr>
          <w:p w14:paraId="24AECDB0" w14:textId="77777777" w:rsidR="00CF2998" w:rsidRDefault="00CF2998" w:rsidP="00AA1942">
            <w:pPr>
              <w:pStyle w:val="tabletxt"/>
              <w:rPr>
                <w:color w:val="auto"/>
                <w:szCs w:val="24"/>
              </w:rPr>
            </w:pPr>
          </w:p>
        </w:tc>
        <w:tc>
          <w:tcPr>
            <w:tcW w:w="695" w:type="pct"/>
            <w:gridSpan w:val="3"/>
          </w:tcPr>
          <w:p w14:paraId="6115AD88" w14:textId="223B8F85" w:rsidR="00CF2998" w:rsidRDefault="00CF2998" w:rsidP="00DC2AA8">
            <w:pPr>
              <w:pStyle w:val="tabletxt"/>
            </w:pPr>
            <w:hyperlink r:id="rId69" w:history="1">
              <w:r w:rsidRPr="00CF2998">
                <w:rPr>
                  <w:rStyle w:val="Hyperlink"/>
                </w:rPr>
                <w:t>Share</w:t>
              </w:r>
              <w:r w:rsidR="00DC2AA8">
                <w:rPr>
                  <w:rStyle w:val="Hyperlink"/>
                </w:rPr>
                <w:t>P</w:t>
              </w:r>
              <w:r w:rsidRPr="00CF2998">
                <w:rPr>
                  <w:rStyle w:val="Hyperlink"/>
                </w:rPr>
                <w:t>oint</w:t>
              </w:r>
            </w:hyperlink>
          </w:p>
        </w:tc>
        <w:tc>
          <w:tcPr>
            <w:tcW w:w="712" w:type="pct"/>
          </w:tcPr>
          <w:p w14:paraId="17AF1705" w14:textId="77777777" w:rsidR="00CF2998" w:rsidRPr="002666C2" w:rsidRDefault="00CF2998" w:rsidP="00E25FD7">
            <w:pPr>
              <w:pStyle w:val="tabletxt"/>
              <w:rPr>
                <w:sz w:val="22"/>
                <w:szCs w:val="24"/>
              </w:rPr>
            </w:pPr>
          </w:p>
        </w:tc>
      </w:tr>
      <w:tr w:rsidR="00CF2998" w14:paraId="2D606201" w14:textId="77777777" w:rsidTr="000D727B">
        <w:tblPrEx>
          <w:tblLook w:val="04A0" w:firstRow="1" w:lastRow="0" w:firstColumn="1" w:lastColumn="0" w:noHBand="0" w:noVBand="1"/>
        </w:tblPrEx>
        <w:trPr>
          <w:jc w:val="center"/>
        </w:trPr>
        <w:tc>
          <w:tcPr>
            <w:tcW w:w="2483" w:type="pct"/>
          </w:tcPr>
          <w:p w14:paraId="766C434A" w14:textId="77777777" w:rsidR="00CF2998" w:rsidRDefault="00DC2AA8" w:rsidP="002F2202">
            <w:pPr>
              <w:pStyle w:val="tabletxt"/>
              <w:rPr>
                <w:szCs w:val="24"/>
              </w:rPr>
            </w:pPr>
            <w:r>
              <w:rPr>
                <w:szCs w:val="24"/>
              </w:rPr>
              <w:t>Catastrophic Eligibility</w:t>
            </w:r>
          </w:p>
        </w:tc>
        <w:tc>
          <w:tcPr>
            <w:tcW w:w="1110" w:type="pct"/>
            <w:gridSpan w:val="3"/>
          </w:tcPr>
          <w:p w14:paraId="325E7056" w14:textId="77777777" w:rsidR="00CF2998" w:rsidRDefault="00CF2998" w:rsidP="00AA1942">
            <w:pPr>
              <w:pStyle w:val="tabletxt"/>
              <w:rPr>
                <w:color w:val="auto"/>
                <w:szCs w:val="24"/>
              </w:rPr>
            </w:pPr>
          </w:p>
        </w:tc>
        <w:tc>
          <w:tcPr>
            <w:tcW w:w="695" w:type="pct"/>
            <w:gridSpan w:val="3"/>
          </w:tcPr>
          <w:p w14:paraId="6C084FDB" w14:textId="61FDB469" w:rsidR="00CF2998" w:rsidRDefault="00DC2AA8" w:rsidP="00E25FD7">
            <w:pPr>
              <w:pStyle w:val="tabletxt"/>
            </w:pPr>
            <w:hyperlink r:id="rId70" w:history="1">
              <w:r w:rsidRPr="00DC2AA8">
                <w:rPr>
                  <w:rStyle w:val="Hyperlink"/>
                </w:rPr>
                <w:t>SharePoint</w:t>
              </w:r>
            </w:hyperlink>
          </w:p>
        </w:tc>
        <w:tc>
          <w:tcPr>
            <w:tcW w:w="712" w:type="pct"/>
          </w:tcPr>
          <w:p w14:paraId="15EC82BE" w14:textId="77777777" w:rsidR="00CF2998" w:rsidRPr="002666C2" w:rsidRDefault="00CF2998" w:rsidP="00E25FD7">
            <w:pPr>
              <w:pStyle w:val="tabletxt"/>
              <w:rPr>
                <w:sz w:val="22"/>
                <w:szCs w:val="24"/>
              </w:rPr>
            </w:pPr>
          </w:p>
        </w:tc>
      </w:tr>
      <w:tr w:rsidR="00CF2998" w14:paraId="5DE92B1E" w14:textId="77777777" w:rsidTr="000D727B">
        <w:tblPrEx>
          <w:tblLook w:val="04A0" w:firstRow="1" w:lastRow="0" w:firstColumn="1" w:lastColumn="0" w:noHBand="0" w:noVBand="1"/>
        </w:tblPrEx>
        <w:trPr>
          <w:jc w:val="center"/>
        </w:trPr>
        <w:tc>
          <w:tcPr>
            <w:tcW w:w="2483" w:type="pct"/>
          </w:tcPr>
          <w:p w14:paraId="659C95EE" w14:textId="77777777" w:rsidR="00CF2998" w:rsidRDefault="00DC2AA8" w:rsidP="002F2202">
            <w:pPr>
              <w:pStyle w:val="tabletxt"/>
              <w:rPr>
                <w:szCs w:val="24"/>
              </w:rPr>
            </w:pPr>
            <w:r>
              <w:rPr>
                <w:szCs w:val="24"/>
              </w:rPr>
              <w:t>Eligibility Protection Expiration</w:t>
            </w:r>
          </w:p>
        </w:tc>
        <w:tc>
          <w:tcPr>
            <w:tcW w:w="1110" w:type="pct"/>
            <w:gridSpan w:val="3"/>
          </w:tcPr>
          <w:p w14:paraId="4330B5EF" w14:textId="77777777" w:rsidR="00CF2998" w:rsidRDefault="00CF2998" w:rsidP="00AA1942">
            <w:pPr>
              <w:pStyle w:val="tabletxt"/>
              <w:rPr>
                <w:color w:val="auto"/>
                <w:szCs w:val="24"/>
              </w:rPr>
            </w:pPr>
          </w:p>
        </w:tc>
        <w:tc>
          <w:tcPr>
            <w:tcW w:w="695" w:type="pct"/>
            <w:gridSpan w:val="3"/>
          </w:tcPr>
          <w:p w14:paraId="3EC06FEF" w14:textId="5CFF0AD7" w:rsidR="00CF2998" w:rsidRDefault="00DC2AA8" w:rsidP="00E25FD7">
            <w:pPr>
              <w:pStyle w:val="tabletxt"/>
            </w:pPr>
            <w:hyperlink r:id="rId71" w:history="1">
              <w:r w:rsidRPr="00DC2AA8">
                <w:rPr>
                  <w:rStyle w:val="Hyperlink"/>
                </w:rPr>
                <w:t>SharePoint</w:t>
              </w:r>
            </w:hyperlink>
          </w:p>
        </w:tc>
        <w:tc>
          <w:tcPr>
            <w:tcW w:w="712" w:type="pct"/>
          </w:tcPr>
          <w:p w14:paraId="7793030E" w14:textId="77777777" w:rsidR="00CF2998" w:rsidRPr="002666C2" w:rsidRDefault="00CF2998" w:rsidP="00E25FD7">
            <w:pPr>
              <w:pStyle w:val="tabletxt"/>
              <w:rPr>
                <w:sz w:val="22"/>
                <w:szCs w:val="24"/>
              </w:rPr>
            </w:pPr>
          </w:p>
        </w:tc>
      </w:tr>
      <w:tr w:rsidR="00CF2998" w14:paraId="33B48794" w14:textId="77777777" w:rsidTr="000D727B">
        <w:tblPrEx>
          <w:tblLook w:val="04A0" w:firstRow="1" w:lastRow="0" w:firstColumn="1" w:lastColumn="0" w:noHBand="0" w:noVBand="1"/>
        </w:tblPrEx>
        <w:trPr>
          <w:jc w:val="center"/>
        </w:trPr>
        <w:tc>
          <w:tcPr>
            <w:tcW w:w="2483" w:type="pct"/>
          </w:tcPr>
          <w:p w14:paraId="552801A1" w14:textId="77777777" w:rsidR="00CF2998" w:rsidRDefault="00DC2AA8" w:rsidP="002F2202">
            <w:pPr>
              <w:pStyle w:val="tabletxt"/>
              <w:rPr>
                <w:szCs w:val="24"/>
              </w:rPr>
            </w:pPr>
            <w:r>
              <w:rPr>
                <w:szCs w:val="24"/>
              </w:rPr>
              <w:t>Redetermination based on COLA</w:t>
            </w:r>
          </w:p>
        </w:tc>
        <w:tc>
          <w:tcPr>
            <w:tcW w:w="1110" w:type="pct"/>
            <w:gridSpan w:val="3"/>
          </w:tcPr>
          <w:p w14:paraId="7AD34E42" w14:textId="77777777" w:rsidR="00CF2998" w:rsidRDefault="00CF2998" w:rsidP="00AA1942">
            <w:pPr>
              <w:pStyle w:val="tabletxt"/>
              <w:rPr>
                <w:color w:val="auto"/>
                <w:szCs w:val="24"/>
              </w:rPr>
            </w:pPr>
          </w:p>
        </w:tc>
        <w:tc>
          <w:tcPr>
            <w:tcW w:w="695" w:type="pct"/>
            <w:gridSpan w:val="3"/>
          </w:tcPr>
          <w:p w14:paraId="176E32D7" w14:textId="3F4FCD1F" w:rsidR="00CF2998" w:rsidRDefault="00DC2AA8" w:rsidP="00E25FD7">
            <w:pPr>
              <w:pStyle w:val="tabletxt"/>
            </w:pPr>
            <w:hyperlink r:id="rId72" w:history="1">
              <w:r w:rsidRPr="00DC2AA8">
                <w:rPr>
                  <w:rStyle w:val="Hyperlink"/>
                </w:rPr>
                <w:t>SharePoint</w:t>
              </w:r>
            </w:hyperlink>
          </w:p>
        </w:tc>
        <w:tc>
          <w:tcPr>
            <w:tcW w:w="712" w:type="pct"/>
          </w:tcPr>
          <w:p w14:paraId="79A11521" w14:textId="77777777" w:rsidR="00CF2998" w:rsidRPr="002666C2" w:rsidRDefault="00CF2998" w:rsidP="00E25FD7">
            <w:pPr>
              <w:pStyle w:val="tabletxt"/>
              <w:rPr>
                <w:sz w:val="22"/>
                <w:szCs w:val="24"/>
              </w:rPr>
            </w:pPr>
          </w:p>
        </w:tc>
      </w:tr>
      <w:tr w:rsidR="00CF2998" w14:paraId="7E03B2DE" w14:textId="77777777" w:rsidTr="000D727B">
        <w:tblPrEx>
          <w:tblLook w:val="04A0" w:firstRow="1" w:lastRow="0" w:firstColumn="1" w:lastColumn="0" w:noHBand="0" w:noVBand="1"/>
        </w:tblPrEx>
        <w:trPr>
          <w:jc w:val="center"/>
        </w:trPr>
        <w:tc>
          <w:tcPr>
            <w:tcW w:w="2483" w:type="pct"/>
          </w:tcPr>
          <w:p w14:paraId="2FC20485" w14:textId="77777777" w:rsidR="00CF2998" w:rsidRDefault="00E30A3F" w:rsidP="002F2202">
            <w:pPr>
              <w:pStyle w:val="tabletxt"/>
              <w:rPr>
                <w:szCs w:val="24"/>
              </w:rPr>
            </w:pPr>
            <w:r>
              <w:rPr>
                <w:szCs w:val="24"/>
              </w:rPr>
              <w:t>Managed Care Organization (MCO) Shopping</w:t>
            </w:r>
          </w:p>
        </w:tc>
        <w:tc>
          <w:tcPr>
            <w:tcW w:w="1110" w:type="pct"/>
            <w:gridSpan w:val="3"/>
          </w:tcPr>
          <w:p w14:paraId="41342E4B" w14:textId="77777777" w:rsidR="00CF2998" w:rsidRDefault="00CF2998" w:rsidP="00AA1942">
            <w:pPr>
              <w:pStyle w:val="tabletxt"/>
              <w:rPr>
                <w:color w:val="auto"/>
                <w:szCs w:val="24"/>
              </w:rPr>
            </w:pPr>
          </w:p>
        </w:tc>
        <w:tc>
          <w:tcPr>
            <w:tcW w:w="695" w:type="pct"/>
            <w:gridSpan w:val="3"/>
          </w:tcPr>
          <w:p w14:paraId="09E0D422" w14:textId="737CF121" w:rsidR="00CF2998" w:rsidRDefault="00DC2AA8" w:rsidP="00E25FD7">
            <w:pPr>
              <w:pStyle w:val="tabletxt"/>
            </w:pPr>
            <w:hyperlink r:id="rId73" w:history="1">
              <w:r w:rsidRPr="00E30A3F">
                <w:rPr>
                  <w:rStyle w:val="Hyperlink"/>
                </w:rPr>
                <w:t>SharePoint</w:t>
              </w:r>
            </w:hyperlink>
          </w:p>
        </w:tc>
        <w:tc>
          <w:tcPr>
            <w:tcW w:w="712" w:type="pct"/>
          </w:tcPr>
          <w:p w14:paraId="1136CA83" w14:textId="77777777" w:rsidR="00CF2998" w:rsidRPr="002666C2" w:rsidRDefault="00CF2998" w:rsidP="00E25FD7">
            <w:pPr>
              <w:pStyle w:val="tabletxt"/>
              <w:rPr>
                <w:sz w:val="22"/>
                <w:szCs w:val="24"/>
              </w:rPr>
            </w:pPr>
          </w:p>
        </w:tc>
      </w:tr>
      <w:tr w:rsidR="0078259C" w14:paraId="1E4B5348" w14:textId="77777777" w:rsidTr="000D727B">
        <w:tblPrEx>
          <w:tblLook w:val="04A0" w:firstRow="1" w:lastRow="0" w:firstColumn="1" w:lastColumn="0" w:noHBand="0" w:noVBand="1"/>
        </w:tblPrEx>
        <w:trPr>
          <w:jc w:val="center"/>
        </w:trPr>
        <w:tc>
          <w:tcPr>
            <w:tcW w:w="2483" w:type="pct"/>
          </w:tcPr>
          <w:p w14:paraId="6EF1E016" w14:textId="77777777" w:rsidR="0078259C" w:rsidRDefault="0078259C" w:rsidP="002F2202">
            <w:pPr>
              <w:pStyle w:val="tabletxt"/>
              <w:rPr>
                <w:szCs w:val="24"/>
              </w:rPr>
            </w:pPr>
            <w:r>
              <w:rPr>
                <w:szCs w:val="24"/>
              </w:rPr>
              <w:t>Medically Frail Indicator</w:t>
            </w:r>
          </w:p>
        </w:tc>
        <w:tc>
          <w:tcPr>
            <w:tcW w:w="1110" w:type="pct"/>
            <w:gridSpan w:val="3"/>
          </w:tcPr>
          <w:p w14:paraId="502EAC7E" w14:textId="77777777" w:rsidR="0078259C" w:rsidRDefault="0078259C" w:rsidP="00AA1942">
            <w:pPr>
              <w:pStyle w:val="tabletxt"/>
              <w:rPr>
                <w:color w:val="auto"/>
                <w:szCs w:val="24"/>
              </w:rPr>
            </w:pPr>
          </w:p>
        </w:tc>
        <w:tc>
          <w:tcPr>
            <w:tcW w:w="695" w:type="pct"/>
            <w:gridSpan w:val="3"/>
          </w:tcPr>
          <w:p w14:paraId="299C4B65" w14:textId="1B3B7B26" w:rsidR="0078259C" w:rsidRDefault="0078259C" w:rsidP="00E25FD7">
            <w:pPr>
              <w:pStyle w:val="tabletxt"/>
            </w:pPr>
            <w:hyperlink r:id="rId74" w:history="1">
              <w:r w:rsidRPr="0078259C">
                <w:rPr>
                  <w:rStyle w:val="Hyperlink"/>
                </w:rPr>
                <w:t>SharePoint</w:t>
              </w:r>
            </w:hyperlink>
          </w:p>
        </w:tc>
        <w:tc>
          <w:tcPr>
            <w:tcW w:w="712" w:type="pct"/>
          </w:tcPr>
          <w:p w14:paraId="6C053190" w14:textId="77777777" w:rsidR="0078259C" w:rsidRPr="002666C2" w:rsidRDefault="0078259C" w:rsidP="00E25FD7">
            <w:pPr>
              <w:pStyle w:val="tabletxt"/>
              <w:rPr>
                <w:sz w:val="22"/>
                <w:szCs w:val="24"/>
              </w:rPr>
            </w:pPr>
          </w:p>
        </w:tc>
      </w:tr>
      <w:tr w:rsidR="00CF2998" w14:paraId="5B355B5A" w14:textId="77777777" w:rsidTr="000D727B">
        <w:tblPrEx>
          <w:tblLook w:val="04A0" w:firstRow="1" w:lastRow="0" w:firstColumn="1" w:lastColumn="0" w:noHBand="0" w:noVBand="1"/>
        </w:tblPrEx>
        <w:trPr>
          <w:jc w:val="center"/>
        </w:trPr>
        <w:tc>
          <w:tcPr>
            <w:tcW w:w="2483" w:type="pct"/>
          </w:tcPr>
          <w:p w14:paraId="4AC6AF45" w14:textId="77777777" w:rsidR="00CF2998" w:rsidRDefault="00E30A3F" w:rsidP="002F2202">
            <w:pPr>
              <w:pStyle w:val="tabletxt"/>
              <w:rPr>
                <w:szCs w:val="24"/>
              </w:rPr>
            </w:pPr>
            <w:r>
              <w:rPr>
                <w:szCs w:val="24"/>
              </w:rPr>
              <w:t>Health Safety Net (HSN)</w:t>
            </w:r>
          </w:p>
        </w:tc>
        <w:tc>
          <w:tcPr>
            <w:tcW w:w="1110" w:type="pct"/>
            <w:gridSpan w:val="3"/>
          </w:tcPr>
          <w:p w14:paraId="433EDA29" w14:textId="77777777" w:rsidR="00CF2998" w:rsidRDefault="00CF2998" w:rsidP="00AA1942">
            <w:pPr>
              <w:pStyle w:val="tabletxt"/>
              <w:rPr>
                <w:color w:val="auto"/>
                <w:szCs w:val="24"/>
              </w:rPr>
            </w:pPr>
          </w:p>
        </w:tc>
        <w:tc>
          <w:tcPr>
            <w:tcW w:w="695" w:type="pct"/>
            <w:gridSpan w:val="3"/>
          </w:tcPr>
          <w:p w14:paraId="5D44268B" w14:textId="53F01388" w:rsidR="00CF2998" w:rsidRDefault="00DC2AA8" w:rsidP="00E25FD7">
            <w:pPr>
              <w:pStyle w:val="tabletxt"/>
            </w:pPr>
            <w:hyperlink r:id="rId75" w:history="1">
              <w:r w:rsidRPr="00E30A3F">
                <w:rPr>
                  <w:rStyle w:val="Hyperlink"/>
                </w:rPr>
                <w:t>SharePoint</w:t>
              </w:r>
            </w:hyperlink>
          </w:p>
        </w:tc>
        <w:tc>
          <w:tcPr>
            <w:tcW w:w="712" w:type="pct"/>
          </w:tcPr>
          <w:p w14:paraId="1A877F8F" w14:textId="77777777" w:rsidR="00CF2998" w:rsidRPr="002666C2" w:rsidRDefault="00CF2998" w:rsidP="00E25FD7">
            <w:pPr>
              <w:pStyle w:val="tabletxt"/>
              <w:rPr>
                <w:sz w:val="22"/>
                <w:szCs w:val="24"/>
              </w:rPr>
            </w:pPr>
          </w:p>
        </w:tc>
      </w:tr>
      <w:tr w:rsidR="00E30A3F" w14:paraId="253E534A" w14:textId="77777777" w:rsidTr="000D727B">
        <w:tblPrEx>
          <w:tblLook w:val="04A0" w:firstRow="1" w:lastRow="0" w:firstColumn="1" w:lastColumn="0" w:noHBand="0" w:noVBand="1"/>
        </w:tblPrEx>
        <w:trPr>
          <w:jc w:val="center"/>
        </w:trPr>
        <w:tc>
          <w:tcPr>
            <w:tcW w:w="2483" w:type="pct"/>
          </w:tcPr>
          <w:p w14:paraId="28FE73B3" w14:textId="77777777" w:rsidR="00E30A3F" w:rsidRDefault="00E30A3F" w:rsidP="002F2202">
            <w:pPr>
              <w:pStyle w:val="tabletxt"/>
              <w:rPr>
                <w:szCs w:val="24"/>
              </w:rPr>
            </w:pPr>
            <w:r>
              <w:rPr>
                <w:szCs w:val="24"/>
              </w:rPr>
              <w:t xml:space="preserve">Transfer Eligible SNAP members </w:t>
            </w:r>
            <w:r w:rsidR="00157665">
              <w:rPr>
                <w:szCs w:val="24"/>
              </w:rPr>
              <w:t>from</w:t>
            </w:r>
            <w:r>
              <w:rPr>
                <w:szCs w:val="24"/>
              </w:rPr>
              <w:t xml:space="preserve"> DTA</w:t>
            </w:r>
          </w:p>
        </w:tc>
        <w:tc>
          <w:tcPr>
            <w:tcW w:w="1110" w:type="pct"/>
            <w:gridSpan w:val="3"/>
          </w:tcPr>
          <w:p w14:paraId="44A95200" w14:textId="77777777" w:rsidR="00E30A3F" w:rsidRDefault="00E30A3F" w:rsidP="00AA1942">
            <w:pPr>
              <w:pStyle w:val="tabletxt"/>
              <w:rPr>
                <w:color w:val="auto"/>
                <w:szCs w:val="24"/>
              </w:rPr>
            </w:pPr>
          </w:p>
        </w:tc>
        <w:tc>
          <w:tcPr>
            <w:tcW w:w="695" w:type="pct"/>
            <w:gridSpan w:val="3"/>
          </w:tcPr>
          <w:p w14:paraId="2EBB97C7" w14:textId="3C2A211F" w:rsidR="00E30A3F" w:rsidRDefault="00E30A3F" w:rsidP="00E25FD7">
            <w:pPr>
              <w:pStyle w:val="tabletxt"/>
            </w:pPr>
            <w:hyperlink r:id="rId76" w:history="1">
              <w:r w:rsidRPr="00E30A3F">
                <w:rPr>
                  <w:rStyle w:val="Hyperlink"/>
                </w:rPr>
                <w:t>SharePoint</w:t>
              </w:r>
            </w:hyperlink>
          </w:p>
        </w:tc>
        <w:tc>
          <w:tcPr>
            <w:tcW w:w="712" w:type="pct"/>
          </w:tcPr>
          <w:p w14:paraId="6DBA7599" w14:textId="77777777" w:rsidR="00E30A3F" w:rsidRPr="002666C2" w:rsidRDefault="00E30A3F" w:rsidP="00E25FD7">
            <w:pPr>
              <w:pStyle w:val="tabletxt"/>
              <w:rPr>
                <w:sz w:val="22"/>
                <w:szCs w:val="24"/>
              </w:rPr>
            </w:pPr>
          </w:p>
        </w:tc>
      </w:tr>
      <w:tr w:rsidR="00E30A3F" w14:paraId="3C88366C" w14:textId="77777777" w:rsidTr="000D727B">
        <w:tblPrEx>
          <w:tblLook w:val="04A0" w:firstRow="1" w:lastRow="0" w:firstColumn="1" w:lastColumn="0" w:noHBand="0" w:noVBand="1"/>
        </w:tblPrEx>
        <w:trPr>
          <w:jc w:val="center"/>
        </w:trPr>
        <w:tc>
          <w:tcPr>
            <w:tcW w:w="2483" w:type="pct"/>
          </w:tcPr>
          <w:p w14:paraId="630DF627" w14:textId="77777777" w:rsidR="00E30A3F" w:rsidRDefault="00185C6B" w:rsidP="002F2202">
            <w:pPr>
              <w:pStyle w:val="tabletxt"/>
              <w:rPr>
                <w:szCs w:val="24"/>
              </w:rPr>
            </w:pPr>
            <w:r>
              <w:rPr>
                <w:szCs w:val="24"/>
              </w:rPr>
              <w:t>Provider Search</w:t>
            </w:r>
          </w:p>
        </w:tc>
        <w:tc>
          <w:tcPr>
            <w:tcW w:w="1110" w:type="pct"/>
            <w:gridSpan w:val="3"/>
          </w:tcPr>
          <w:p w14:paraId="29A91FD2" w14:textId="77777777" w:rsidR="00E30A3F" w:rsidRDefault="00E30A3F" w:rsidP="00AA1942">
            <w:pPr>
              <w:pStyle w:val="tabletxt"/>
              <w:rPr>
                <w:color w:val="auto"/>
                <w:szCs w:val="24"/>
              </w:rPr>
            </w:pPr>
          </w:p>
        </w:tc>
        <w:tc>
          <w:tcPr>
            <w:tcW w:w="695" w:type="pct"/>
            <w:gridSpan w:val="3"/>
          </w:tcPr>
          <w:p w14:paraId="5836731C" w14:textId="37457E80" w:rsidR="00E30A3F" w:rsidRDefault="00E30A3F" w:rsidP="00E25FD7">
            <w:pPr>
              <w:pStyle w:val="tabletxt"/>
            </w:pPr>
            <w:hyperlink r:id="rId77" w:history="1">
              <w:r w:rsidRPr="00185C6B">
                <w:rPr>
                  <w:rStyle w:val="Hyperlink"/>
                </w:rPr>
                <w:t>SharePoint</w:t>
              </w:r>
            </w:hyperlink>
          </w:p>
        </w:tc>
        <w:tc>
          <w:tcPr>
            <w:tcW w:w="712" w:type="pct"/>
          </w:tcPr>
          <w:p w14:paraId="3BEADF60" w14:textId="77777777" w:rsidR="00E30A3F" w:rsidRPr="002666C2" w:rsidRDefault="00E30A3F" w:rsidP="00E25FD7">
            <w:pPr>
              <w:pStyle w:val="tabletxt"/>
              <w:rPr>
                <w:sz w:val="22"/>
                <w:szCs w:val="24"/>
              </w:rPr>
            </w:pPr>
          </w:p>
        </w:tc>
      </w:tr>
      <w:tr w:rsidR="0039303F" w14:paraId="2646641E" w14:textId="77777777" w:rsidTr="000D727B">
        <w:tblPrEx>
          <w:tblLook w:val="04A0" w:firstRow="1" w:lastRow="0" w:firstColumn="1" w:lastColumn="0" w:noHBand="0" w:noVBand="1"/>
        </w:tblPrEx>
        <w:trPr>
          <w:jc w:val="center"/>
        </w:trPr>
        <w:tc>
          <w:tcPr>
            <w:tcW w:w="5000" w:type="pct"/>
            <w:gridSpan w:val="8"/>
            <w:shd w:val="clear" w:color="auto" w:fill="D9D9D9" w:themeFill="background1" w:themeFillShade="D9"/>
          </w:tcPr>
          <w:p w14:paraId="509CB130" w14:textId="77777777" w:rsidR="0039303F" w:rsidRPr="002666C2" w:rsidRDefault="0039303F" w:rsidP="00820187">
            <w:pPr>
              <w:pStyle w:val="tabletxt"/>
              <w:jc w:val="center"/>
              <w:rPr>
                <w:sz w:val="22"/>
                <w:szCs w:val="24"/>
              </w:rPr>
            </w:pPr>
            <w:r w:rsidRPr="002666C2">
              <w:rPr>
                <w:sz w:val="22"/>
                <w:szCs w:val="24"/>
              </w:rPr>
              <w:t>Release Enhancements</w:t>
            </w:r>
          </w:p>
        </w:tc>
      </w:tr>
      <w:tr w:rsidR="00AC1EA5" w14:paraId="19F587D9" w14:textId="77777777" w:rsidTr="000D727B">
        <w:tblPrEx>
          <w:tblLook w:val="04A0" w:firstRow="1" w:lastRow="0" w:firstColumn="1" w:lastColumn="0" w:noHBand="0" w:noVBand="1"/>
        </w:tblPrEx>
        <w:trPr>
          <w:jc w:val="center"/>
        </w:trPr>
        <w:tc>
          <w:tcPr>
            <w:tcW w:w="2483" w:type="pct"/>
          </w:tcPr>
          <w:p w14:paraId="757B9907" w14:textId="77777777" w:rsidR="00AC1EA5" w:rsidRDefault="00AC1EA5" w:rsidP="002F2202">
            <w:pPr>
              <w:pStyle w:val="tabletxt"/>
              <w:rPr>
                <w:szCs w:val="24"/>
              </w:rPr>
            </w:pPr>
            <w:r>
              <w:rPr>
                <w:szCs w:val="24"/>
              </w:rPr>
              <w:t>Release 10 Enhancements</w:t>
            </w:r>
          </w:p>
        </w:tc>
        <w:tc>
          <w:tcPr>
            <w:tcW w:w="1110" w:type="pct"/>
            <w:gridSpan w:val="3"/>
          </w:tcPr>
          <w:p w14:paraId="21AAA259" w14:textId="77777777" w:rsidR="00AC1EA5" w:rsidRDefault="00AC1EA5" w:rsidP="00AA1942">
            <w:pPr>
              <w:pStyle w:val="tabletxt"/>
              <w:rPr>
                <w:color w:val="auto"/>
                <w:szCs w:val="24"/>
              </w:rPr>
            </w:pPr>
            <w:r>
              <w:rPr>
                <w:color w:val="auto"/>
                <w:szCs w:val="24"/>
              </w:rPr>
              <w:t>Release 10</w:t>
            </w:r>
          </w:p>
        </w:tc>
        <w:tc>
          <w:tcPr>
            <w:tcW w:w="695" w:type="pct"/>
            <w:gridSpan w:val="3"/>
          </w:tcPr>
          <w:p w14:paraId="2A22ED1A" w14:textId="77777777" w:rsidR="00AC1EA5" w:rsidRDefault="0039303F" w:rsidP="00E25FD7">
            <w:pPr>
              <w:pStyle w:val="tabletxt"/>
              <w:rPr>
                <w:szCs w:val="24"/>
              </w:rPr>
            </w:pPr>
            <w:hyperlink r:id="rId78" w:history="1">
              <w:r w:rsidRPr="0039303F">
                <w:rPr>
                  <w:rStyle w:val="Hyperlink"/>
                  <w:szCs w:val="24"/>
                </w:rPr>
                <w:t>doc103792</w:t>
              </w:r>
            </w:hyperlink>
          </w:p>
        </w:tc>
        <w:tc>
          <w:tcPr>
            <w:tcW w:w="712" w:type="pct"/>
          </w:tcPr>
          <w:p w14:paraId="18EEBDD6" w14:textId="77777777" w:rsidR="00AC1EA5" w:rsidRPr="002666C2" w:rsidRDefault="00AC1EA5" w:rsidP="00E25FD7">
            <w:pPr>
              <w:pStyle w:val="tabletxt"/>
              <w:rPr>
                <w:sz w:val="22"/>
                <w:szCs w:val="24"/>
              </w:rPr>
            </w:pPr>
          </w:p>
        </w:tc>
      </w:tr>
      <w:tr w:rsidR="0000631D" w14:paraId="6B77EAE4" w14:textId="77777777" w:rsidTr="000D727B">
        <w:tblPrEx>
          <w:tblLook w:val="04A0" w:firstRow="1" w:lastRow="0" w:firstColumn="1" w:lastColumn="0" w:noHBand="0" w:noVBand="1"/>
        </w:tblPrEx>
        <w:trPr>
          <w:jc w:val="center"/>
        </w:trPr>
        <w:tc>
          <w:tcPr>
            <w:tcW w:w="2483" w:type="pct"/>
          </w:tcPr>
          <w:p w14:paraId="7B693FC8" w14:textId="77777777" w:rsidR="0000631D" w:rsidRDefault="00E313B9" w:rsidP="002F2202">
            <w:pPr>
              <w:pStyle w:val="tabletxt"/>
              <w:rPr>
                <w:szCs w:val="24"/>
              </w:rPr>
            </w:pPr>
            <w:r>
              <w:rPr>
                <w:szCs w:val="24"/>
              </w:rPr>
              <w:t>Features Road Map</w:t>
            </w:r>
          </w:p>
        </w:tc>
        <w:tc>
          <w:tcPr>
            <w:tcW w:w="1110" w:type="pct"/>
            <w:gridSpan w:val="3"/>
          </w:tcPr>
          <w:p w14:paraId="0FC0E574" w14:textId="77777777" w:rsidR="0000631D" w:rsidRDefault="0000631D" w:rsidP="00AA1942">
            <w:pPr>
              <w:pStyle w:val="tabletxt"/>
              <w:rPr>
                <w:color w:val="auto"/>
                <w:szCs w:val="24"/>
              </w:rPr>
            </w:pPr>
          </w:p>
        </w:tc>
        <w:tc>
          <w:tcPr>
            <w:tcW w:w="695" w:type="pct"/>
            <w:gridSpan w:val="3"/>
          </w:tcPr>
          <w:p w14:paraId="762F481D" w14:textId="77777777" w:rsidR="0000631D" w:rsidRDefault="00E313B9" w:rsidP="00E25FD7">
            <w:pPr>
              <w:pStyle w:val="tabletxt"/>
            </w:pPr>
            <w:hyperlink r:id="rId79" w:history="1">
              <w:r w:rsidRPr="00E313B9">
                <w:rPr>
                  <w:rStyle w:val="Hyperlink"/>
                </w:rPr>
                <w:t>doc92659</w:t>
              </w:r>
            </w:hyperlink>
          </w:p>
        </w:tc>
        <w:tc>
          <w:tcPr>
            <w:tcW w:w="712" w:type="pct"/>
          </w:tcPr>
          <w:p w14:paraId="0EEE6A7D" w14:textId="77777777" w:rsidR="0000631D" w:rsidRPr="002666C2" w:rsidRDefault="0000631D" w:rsidP="00E25FD7">
            <w:pPr>
              <w:pStyle w:val="tabletxt"/>
              <w:rPr>
                <w:sz w:val="22"/>
                <w:szCs w:val="24"/>
              </w:rPr>
            </w:pPr>
          </w:p>
        </w:tc>
      </w:tr>
      <w:tr w:rsidR="00C3129F" w14:paraId="2283ACD0" w14:textId="77777777" w:rsidTr="000D727B">
        <w:tblPrEx>
          <w:tblLook w:val="04A0" w:firstRow="1" w:lastRow="0" w:firstColumn="1" w:lastColumn="0" w:noHBand="0" w:noVBand="1"/>
        </w:tblPrEx>
        <w:trPr>
          <w:jc w:val="center"/>
        </w:trPr>
        <w:tc>
          <w:tcPr>
            <w:tcW w:w="2483" w:type="pct"/>
          </w:tcPr>
          <w:p w14:paraId="727B107B" w14:textId="77777777" w:rsidR="00C3129F" w:rsidRDefault="00C3129F" w:rsidP="002F2202">
            <w:pPr>
              <w:pStyle w:val="tabletxt"/>
              <w:rPr>
                <w:szCs w:val="24"/>
              </w:rPr>
            </w:pPr>
            <w:r>
              <w:rPr>
                <w:szCs w:val="24"/>
              </w:rPr>
              <w:t>COMETS ICD</w:t>
            </w:r>
          </w:p>
        </w:tc>
        <w:tc>
          <w:tcPr>
            <w:tcW w:w="1110" w:type="pct"/>
            <w:gridSpan w:val="3"/>
          </w:tcPr>
          <w:p w14:paraId="76342F00" w14:textId="77777777" w:rsidR="00C3129F" w:rsidRDefault="00C3129F" w:rsidP="00AA1942">
            <w:pPr>
              <w:pStyle w:val="tabletxt"/>
              <w:rPr>
                <w:color w:val="auto"/>
                <w:szCs w:val="24"/>
              </w:rPr>
            </w:pPr>
            <w:r>
              <w:rPr>
                <w:color w:val="auto"/>
                <w:szCs w:val="24"/>
              </w:rPr>
              <w:t xml:space="preserve">Release </w:t>
            </w:r>
            <w:r w:rsidR="00F016CD">
              <w:rPr>
                <w:color w:val="auto"/>
                <w:szCs w:val="24"/>
              </w:rPr>
              <w:t>22</w:t>
            </w:r>
          </w:p>
        </w:tc>
        <w:tc>
          <w:tcPr>
            <w:tcW w:w="695" w:type="pct"/>
            <w:gridSpan w:val="3"/>
          </w:tcPr>
          <w:p w14:paraId="4AFBF7A1" w14:textId="0012BEFC" w:rsidR="00C3129F" w:rsidRDefault="00C3129F" w:rsidP="00E25FD7">
            <w:pPr>
              <w:pStyle w:val="tabletxt"/>
            </w:pPr>
            <w:hyperlink r:id="rId80" w:history="1">
              <w:r w:rsidRPr="00C3129F">
                <w:rPr>
                  <w:rStyle w:val="Hyperlink"/>
                </w:rPr>
                <w:t>SharePoint</w:t>
              </w:r>
            </w:hyperlink>
          </w:p>
        </w:tc>
        <w:tc>
          <w:tcPr>
            <w:tcW w:w="712" w:type="pct"/>
          </w:tcPr>
          <w:p w14:paraId="3F57B33B" w14:textId="77777777" w:rsidR="00C3129F" w:rsidRPr="002666C2" w:rsidRDefault="00F016CD" w:rsidP="00E25FD7">
            <w:pPr>
              <w:pStyle w:val="tabletxt"/>
              <w:rPr>
                <w:sz w:val="22"/>
                <w:szCs w:val="24"/>
              </w:rPr>
            </w:pPr>
            <w:r>
              <w:rPr>
                <w:sz w:val="22"/>
                <w:szCs w:val="24"/>
              </w:rPr>
              <w:t>10/6/2020</w:t>
            </w:r>
          </w:p>
        </w:tc>
      </w:tr>
      <w:tr w:rsidR="008A7D02" w14:paraId="4D16F920" w14:textId="77777777" w:rsidTr="000D727B">
        <w:tblPrEx>
          <w:tblLook w:val="04A0" w:firstRow="1" w:lastRow="0" w:firstColumn="1" w:lastColumn="0" w:noHBand="0" w:noVBand="1"/>
        </w:tblPrEx>
        <w:trPr>
          <w:jc w:val="center"/>
        </w:trPr>
        <w:tc>
          <w:tcPr>
            <w:tcW w:w="2483" w:type="pct"/>
          </w:tcPr>
          <w:p w14:paraId="30895AE4" w14:textId="77777777" w:rsidR="008A7D02" w:rsidRDefault="008A7D02" w:rsidP="00204D44">
            <w:pPr>
              <w:pStyle w:val="tabletxt"/>
              <w:rPr>
                <w:szCs w:val="24"/>
              </w:rPr>
            </w:pPr>
            <w:r>
              <w:rPr>
                <w:szCs w:val="24"/>
              </w:rPr>
              <w:t xml:space="preserve">DDE </w:t>
            </w:r>
            <w:r w:rsidR="00204D44">
              <w:rPr>
                <w:szCs w:val="24"/>
              </w:rPr>
              <w:t>Lifecycle Document</w:t>
            </w:r>
          </w:p>
        </w:tc>
        <w:tc>
          <w:tcPr>
            <w:tcW w:w="1110" w:type="pct"/>
            <w:gridSpan w:val="3"/>
          </w:tcPr>
          <w:p w14:paraId="2070A091" w14:textId="77777777" w:rsidR="008A7D02" w:rsidRDefault="003F633E" w:rsidP="00204D44">
            <w:pPr>
              <w:pStyle w:val="tabletxt"/>
              <w:rPr>
                <w:color w:val="auto"/>
                <w:szCs w:val="24"/>
              </w:rPr>
            </w:pPr>
            <w:r>
              <w:rPr>
                <w:color w:val="auto"/>
                <w:szCs w:val="24"/>
              </w:rPr>
              <w:t xml:space="preserve">Release </w:t>
            </w:r>
            <w:r w:rsidR="009E336F">
              <w:rPr>
                <w:color w:val="auto"/>
                <w:szCs w:val="24"/>
              </w:rPr>
              <w:t>1</w:t>
            </w:r>
            <w:r w:rsidR="00204D44">
              <w:rPr>
                <w:color w:val="auto"/>
                <w:szCs w:val="24"/>
              </w:rPr>
              <w:t>8</w:t>
            </w:r>
            <w:r w:rsidR="009E336F">
              <w:rPr>
                <w:color w:val="auto"/>
                <w:szCs w:val="24"/>
              </w:rPr>
              <w:t>.0</w:t>
            </w:r>
          </w:p>
        </w:tc>
        <w:tc>
          <w:tcPr>
            <w:tcW w:w="695" w:type="pct"/>
            <w:gridSpan w:val="3"/>
          </w:tcPr>
          <w:p w14:paraId="1BCC95F2" w14:textId="1E74FE9A" w:rsidR="008A7D02" w:rsidRDefault="009E336F" w:rsidP="009E336F">
            <w:pPr>
              <w:pStyle w:val="tabletxt"/>
            </w:pPr>
            <w:hyperlink r:id="rId81" w:history="1">
              <w:r>
                <w:rPr>
                  <w:rStyle w:val="Hyperlink"/>
                </w:rPr>
                <w:t>SharePoint</w:t>
              </w:r>
            </w:hyperlink>
          </w:p>
        </w:tc>
        <w:tc>
          <w:tcPr>
            <w:tcW w:w="712" w:type="pct"/>
          </w:tcPr>
          <w:p w14:paraId="12A13265" w14:textId="77777777" w:rsidR="008A7D02" w:rsidRPr="002666C2" w:rsidRDefault="008A7D02" w:rsidP="00E25FD7">
            <w:pPr>
              <w:pStyle w:val="tabletxt"/>
              <w:rPr>
                <w:sz w:val="22"/>
                <w:szCs w:val="24"/>
              </w:rPr>
            </w:pPr>
          </w:p>
        </w:tc>
      </w:tr>
      <w:tr w:rsidR="002666C2" w14:paraId="12741F9C" w14:textId="77777777" w:rsidTr="000D727B">
        <w:tblPrEx>
          <w:tblLook w:val="04A0" w:firstRow="1" w:lastRow="0" w:firstColumn="1" w:lastColumn="0" w:noHBand="0" w:noVBand="1"/>
        </w:tblPrEx>
        <w:trPr>
          <w:jc w:val="center"/>
        </w:trPr>
        <w:tc>
          <w:tcPr>
            <w:tcW w:w="2483" w:type="pct"/>
          </w:tcPr>
          <w:p w14:paraId="05600F74" w14:textId="77777777" w:rsidR="002666C2" w:rsidRDefault="002666C2" w:rsidP="002F2202">
            <w:pPr>
              <w:pStyle w:val="tabletxt"/>
              <w:rPr>
                <w:szCs w:val="24"/>
              </w:rPr>
            </w:pPr>
            <w:r>
              <w:rPr>
                <w:szCs w:val="24"/>
              </w:rPr>
              <w:t>Formulary Search ICD</w:t>
            </w:r>
          </w:p>
        </w:tc>
        <w:tc>
          <w:tcPr>
            <w:tcW w:w="1110" w:type="pct"/>
            <w:gridSpan w:val="3"/>
          </w:tcPr>
          <w:p w14:paraId="513D8BEA" w14:textId="77777777" w:rsidR="002666C2" w:rsidRDefault="002666C2" w:rsidP="00AA1942">
            <w:pPr>
              <w:pStyle w:val="tabletxt"/>
              <w:rPr>
                <w:color w:val="auto"/>
                <w:szCs w:val="24"/>
              </w:rPr>
            </w:pPr>
            <w:r>
              <w:rPr>
                <w:color w:val="auto"/>
                <w:szCs w:val="24"/>
              </w:rPr>
              <w:t>Release 14</w:t>
            </w:r>
          </w:p>
        </w:tc>
        <w:tc>
          <w:tcPr>
            <w:tcW w:w="695" w:type="pct"/>
            <w:gridSpan w:val="3"/>
          </w:tcPr>
          <w:p w14:paraId="412D6161" w14:textId="09580F5F" w:rsidR="002666C2" w:rsidRDefault="002666C2" w:rsidP="00E25FD7">
            <w:pPr>
              <w:pStyle w:val="tabletxt"/>
            </w:pPr>
            <w:hyperlink r:id="rId82" w:history="1">
              <w:r w:rsidRPr="002666C2">
                <w:rPr>
                  <w:rStyle w:val="Hyperlink"/>
                </w:rPr>
                <w:t>SharePoint</w:t>
              </w:r>
            </w:hyperlink>
          </w:p>
        </w:tc>
        <w:tc>
          <w:tcPr>
            <w:tcW w:w="712" w:type="pct"/>
          </w:tcPr>
          <w:p w14:paraId="04FDAA1F" w14:textId="77777777" w:rsidR="002666C2" w:rsidRPr="002666C2" w:rsidRDefault="002666C2" w:rsidP="00E25FD7">
            <w:pPr>
              <w:pStyle w:val="tabletxt"/>
              <w:rPr>
                <w:sz w:val="22"/>
                <w:szCs w:val="24"/>
              </w:rPr>
            </w:pPr>
          </w:p>
        </w:tc>
      </w:tr>
      <w:tr w:rsidR="002666C2" w14:paraId="41E87EE5" w14:textId="77777777" w:rsidTr="000D727B">
        <w:tblPrEx>
          <w:tblLook w:val="04A0" w:firstRow="1" w:lastRow="0" w:firstColumn="1" w:lastColumn="0" w:noHBand="0" w:noVBand="1"/>
        </w:tblPrEx>
        <w:trPr>
          <w:jc w:val="center"/>
        </w:trPr>
        <w:tc>
          <w:tcPr>
            <w:tcW w:w="2483" w:type="pct"/>
          </w:tcPr>
          <w:p w14:paraId="0BED6DEE" w14:textId="77777777" w:rsidR="002666C2" w:rsidRDefault="002666C2" w:rsidP="002F2202">
            <w:pPr>
              <w:pStyle w:val="tabletxt"/>
              <w:rPr>
                <w:szCs w:val="24"/>
              </w:rPr>
            </w:pPr>
            <w:r>
              <w:rPr>
                <w:szCs w:val="24"/>
              </w:rPr>
              <w:t>My</w:t>
            </w:r>
            <w:r w:rsidR="00BA1868">
              <w:rPr>
                <w:szCs w:val="24"/>
              </w:rPr>
              <w:t xml:space="preserve"> </w:t>
            </w:r>
            <w:r w:rsidR="009346AF">
              <w:rPr>
                <w:szCs w:val="24"/>
              </w:rPr>
              <w:t>Workspace</w:t>
            </w:r>
            <w:r>
              <w:rPr>
                <w:szCs w:val="24"/>
              </w:rPr>
              <w:t xml:space="preserve"> Interface ICD</w:t>
            </w:r>
          </w:p>
        </w:tc>
        <w:tc>
          <w:tcPr>
            <w:tcW w:w="1110" w:type="pct"/>
            <w:gridSpan w:val="3"/>
          </w:tcPr>
          <w:p w14:paraId="2E9EF72A" w14:textId="77777777" w:rsidR="002666C2" w:rsidRDefault="002666C2" w:rsidP="00AA1942">
            <w:pPr>
              <w:pStyle w:val="tabletxt"/>
              <w:rPr>
                <w:color w:val="auto"/>
                <w:szCs w:val="24"/>
              </w:rPr>
            </w:pPr>
          </w:p>
        </w:tc>
        <w:tc>
          <w:tcPr>
            <w:tcW w:w="695" w:type="pct"/>
            <w:gridSpan w:val="3"/>
          </w:tcPr>
          <w:p w14:paraId="237CC679" w14:textId="1252768C" w:rsidR="002666C2" w:rsidRDefault="002666C2" w:rsidP="00E25FD7">
            <w:pPr>
              <w:pStyle w:val="tabletxt"/>
            </w:pPr>
            <w:hyperlink r:id="rId83" w:history="1">
              <w:r w:rsidRPr="000F170B">
                <w:rPr>
                  <w:rStyle w:val="Hyperlink"/>
                </w:rPr>
                <w:t>SharePoint</w:t>
              </w:r>
            </w:hyperlink>
          </w:p>
        </w:tc>
        <w:tc>
          <w:tcPr>
            <w:tcW w:w="712" w:type="pct"/>
          </w:tcPr>
          <w:p w14:paraId="04D6DCFD" w14:textId="77777777" w:rsidR="002666C2" w:rsidRPr="002666C2" w:rsidRDefault="002666C2" w:rsidP="00E25FD7">
            <w:pPr>
              <w:pStyle w:val="tabletxt"/>
              <w:rPr>
                <w:sz w:val="22"/>
                <w:szCs w:val="24"/>
              </w:rPr>
            </w:pPr>
          </w:p>
        </w:tc>
      </w:tr>
      <w:tr w:rsidR="00964430" w14:paraId="12E542C2" w14:textId="77777777" w:rsidTr="000D727B">
        <w:tblPrEx>
          <w:tblLook w:val="04A0" w:firstRow="1" w:lastRow="0" w:firstColumn="1" w:lastColumn="0" w:noHBand="0" w:noVBand="1"/>
        </w:tblPrEx>
        <w:trPr>
          <w:jc w:val="center"/>
        </w:trPr>
        <w:tc>
          <w:tcPr>
            <w:tcW w:w="2483" w:type="pct"/>
          </w:tcPr>
          <w:p w14:paraId="0F58FEBF" w14:textId="77777777" w:rsidR="00964430" w:rsidRDefault="00964430" w:rsidP="002F2202">
            <w:pPr>
              <w:pStyle w:val="tabletxt"/>
              <w:rPr>
                <w:szCs w:val="24"/>
              </w:rPr>
            </w:pPr>
            <w:r>
              <w:rPr>
                <w:szCs w:val="24"/>
              </w:rPr>
              <w:t>Managed Documents Online ICD</w:t>
            </w:r>
          </w:p>
        </w:tc>
        <w:tc>
          <w:tcPr>
            <w:tcW w:w="1110" w:type="pct"/>
            <w:gridSpan w:val="3"/>
          </w:tcPr>
          <w:p w14:paraId="643199E9" w14:textId="77777777" w:rsidR="00964430" w:rsidRDefault="00964430" w:rsidP="00AA1942">
            <w:pPr>
              <w:pStyle w:val="tabletxt"/>
              <w:rPr>
                <w:color w:val="auto"/>
                <w:szCs w:val="24"/>
              </w:rPr>
            </w:pPr>
          </w:p>
        </w:tc>
        <w:tc>
          <w:tcPr>
            <w:tcW w:w="695" w:type="pct"/>
            <w:gridSpan w:val="3"/>
          </w:tcPr>
          <w:p w14:paraId="5DEA6625" w14:textId="009A93D5" w:rsidR="00964430" w:rsidRDefault="00964430" w:rsidP="00E25FD7">
            <w:pPr>
              <w:pStyle w:val="tabletxt"/>
            </w:pPr>
            <w:hyperlink r:id="rId84" w:history="1">
              <w:r w:rsidRPr="00964430">
                <w:rPr>
                  <w:rStyle w:val="Hyperlink"/>
                </w:rPr>
                <w:t>SharePoint</w:t>
              </w:r>
            </w:hyperlink>
          </w:p>
        </w:tc>
        <w:tc>
          <w:tcPr>
            <w:tcW w:w="712" w:type="pct"/>
          </w:tcPr>
          <w:p w14:paraId="045D85DE" w14:textId="77777777" w:rsidR="00964430" w:rsidRPr="002666C2" w:rsidRDefault="00964430" w:rsidP="00E25FD7">
            <w:pPr>
              <w:pStyle w:val="tabletxt"/>
              <w:rPr>
                <w:sz w:val="22"/>
                <w:szCs w:val="24"/>
              </w:rPr>
            </w:pPr>
          </w:p>
        </w:tc>
      </w:tr>
      <w:tr w:rsidR="00B018FD" w14:paraId="09474DC8" w14:textId="77777777" w:rsidTr="000D727B">
        <w:tblPrEx>
          <w:tblLook w:val="04A0" w:firstRow="1" w:lastRow="0" w:firstColumn="1" w:lastColumn="0" w:noHBand="0" w:noVBand="1"/>
        </w:tblPrEx>
        <w:trPr>
          <w:jc w:val="center"/>
        </w:trPr>
        <w:tc>
          <w:tcPr>
            <w:tcW w:w="2483" w:type="pct"/>
          </w:tcPr>
          <w:p w14:paraId="003ECD4B" w14:textId="77777777" w:rsidR="00B018FD" w:rsidRDefault="00B018FD" w:rsidP="002F2202">
            <w:pPr>
              <w:pStyle w:val="tabletxt"/>
              <w:rPr>
                <w:szCs w:val="24"/>
              </w:rPr>
            </w:pPr>
            <w:r>
              <w:rPr>
                <w:szCs w:val="24"/>
              </w:rPr>
              <w:t>Multi Language Support</w:t>
            </w:r>
          </w:p>
        </w:tc>
        <w:tc>
          <w:tcPr>
            <w:tcW w:w="1110" w:type="pct"/>
            <w:gridSpan w:val="3"/>
          </w:tcPr>
          <w:p w14:paraId="04566E4C" w14:textId="77777777" w:rsidR="00B018FD" w:rsidRDefault="00B018FD" w:rsidP="00AA1942">
            <w:pPr>
              <w:pStyle w:val="tabletxt"/>
              <w:rPr>
                <w:color w:val="auto"/>
                <w:szCs w:val="24"/>
              </w:rPr>
            </w:pPr>
          </w:p>
        </w:tc>
        <w:tc>
          <w:tcPr>
            <w:tcW w:w="695" w:type="pct"/>
            <w:gridSpan w:val="3"/>
          </w:tcPr>
          <w:p w14:paraId="02D207FF" w14:textId="452603FB" w:rsidR="00B018FD" w:rsidRDefault="00B018FD" w:rsidP="00E25FD7">
            <w:pPr>
              <w:pStyle w:val="tabletxt"/>
            </w:pPr>
            <w:hyperlink r:id="rId85" w:history="1">
              <w:r w:rsidRPr="00B018FD">
                <w:rPr>
                  <w:rStyle w:val="Hyperlink"/>
                </w:rPr>
                <w:t>SharePoint</w:t>
              </w:r>
            </w:hyperlink>
          </w:p>
        </w:tc>
        <w:tc>
          <w:tcPr>
            <w:tcW w:w="712" w:type="pct"/>
          </w:tcPr>
          <w:p w14:paraId="4E896DD4" w14:textId="77777777" w:rsidR="00B018FD" w:rsidRPr="002666C2" w:rsidRDefault="00B018FD" w:rsidP="00E25FD7">
            <w:pPr>
              <w:pStyle w:val="tabletxt"/>
              <w:rPr>
                <w:sz w:val="22"/>
                <w:szCs w:val="24"/>
              </w:rPr>
            </w:pPr>
          </w:p>
        </w:tc>
      </w:tr>
      <w:tr w:rsidR="0006713D" w14:paraId="61575831" w14:textId="77777777" w:rsidTr="000D727B">
        <w:tblPrEx>
          <w:tblLook w:val="04A0" w:firstRow="1" w:lastRow="0" w:firstColumn="1" w:lastColumn="0" w:noHBand="0" w:noVBand="1"/>
        </w:tblPrEx>
        <w:trPr>
          <w:jc w:val="center"/>
        </w:trPr>
        <w:tc>
          <w:tcPr>
            <w:tcW w:w="2483" w:type="pct"/>
          </w:tcPr>
          <w:p w14:paraId="0F7FAD61" w14:textId="77777777" w:rsidR="0006713D" w:rsidRDefault="0006713D" w:rsidP="0006713D">
            <w:pPr>
              <w:pStyle w:val="tabletxt"/>
              <w:rPr>
                <w:szCs w:val="24"/>
              </w:rPr>
            </w:pPr>
            <w:r w:rsidRPr="0006713D">
              <w:rPr>
                <w:szCs w:val="24"/>
              </w:rPr>
              <w:t xml:space="preserve">HIX Spring Security </w:t>
            </w:r>
            <w:r>
              <w:rPr>
                <w:szCs w:val="24"/>
              </w:rPr>
              <w:t>M</w:t>
            </w:r>
            <w:r w:rsidRPr="0006713D">
              <w:rPr>
                <w:szCs w:val="24"/>
              </w:rPr>
              <w:t>odel</w:t>
            </w:r>
            <w:r>
              <w:rPr>
                <w:szCs w:val="24"/>
              </w:rPr>
              <w:t xml:space="preserve"> Presentation</w:t>
            </w:r>
          </w:p>
        </w:tc>
        <w:tc>
          <w:tcPr>
            <w:tcW w:w="1110" w:type="pct"/>
            <w:gridSpan w:val="3"/>
          </w:tcPr>
          <w:p w14:paraId="302B0CCD" w14:textId="77777777" w:rsidR="0006713D" w:rsidRDefault="0006713D" w:rsidP="00AA1942">
            <w:pPr>
              <w:pStyle w:val="tabletxt"/>
              <w:rPr>
                <w:color w:val="auto"/>
                <w:szCs w:val="24"/>
              </w:rPr>
            </w:pPr>
          </w:p>
        </w:tc>
        <w:tc>
          <w:tcPr>
            <w:tcW w:w="695" w:type="pct"/>
            <w:gridSpan w:val="3"/>
          </w:tcPr>
          <w:p w14:paraId="7E96CE8A" w14:textId="77777777" w:rsidR="0006713D" w:rsidRDefault="0006713D" w:rsidP="00E25FD7">
            <w:pPr>
              <w:pStyle w:val="tabletxt"/>
            </w:pPr>
            <w:hyperlink r:id="rId86" w:history="1">
              <w:r>
                <w:rPr>
                  <w:rStyle w:val="Hyperlink"/>
                </w:rPr>
                <w:t>doc138079</w:t>
              </w:r>
            </w:hyperlink>
          </w:p>
        </w:tc>
        <w:tc>
          <w:tcPr>
            <w:tcW w:w="712" w:type="pct"/>
          </w:tcPr>
          <w:p w14:paraId="7A7E7B91" w14:textId="77777777" w:rsidR="0006713D" w:rsidRPr="002666C2" w:rsidRDefault="0006713D" w:rsidP="00E25FD7">
            <w:pPr>
              <w:pStyle w:val="tabletxt"/>
              <w:rPr>
                <w:sz w:val="22"/>
                <w:szCs w:val="24"/>
              </w:rPr>
            </w:pPr>
          </w:p>
        </w:tc>
      </w:tr>
      <w:tr w:rsidR="0027587A" w14:paraId="69E03389" w14:textId="77777777" w:rsidTr="000D727B">
        <w:tblPrEx>
          <w:tblLook w:val="04A0" w:firstRow="1" w:lastRow="0" w:firstColumn="1" w:lastColumn="0" w:noHBand="0" w:noVBand="1"/>
        </w:tblPrEx>
        <w:trPr>
          <w:jc w:val="center"/>
        </w:trPr>
        <w:tc>
          <w:tcPr>
            <w:tcW w:w="2483" w:type="pct"/>
          </w:tcPr>
          <w:p w14:paraId="6EDF4D01" w14:textId="77777777" w:rsidR="0027587A" w:rsidRPr="0006713D" w:rsidRDefault="0027587A" w:rsidP="0006713D">
            <w:pPr>
              <w:pStyle w:val="tabletxt"/>
              <w:rPr>
                <w:szCs w:val="24"/>
              </w:rPr>
            </w:pPr>
            <w:r>
              <w:rPr>
                <w:szCs w:val="24"/>
              </w:rPr>
              <w:t>Automated Voter Registration</w:t>
            </w:r>
          </w:p>
        </w:tc>
        <w:tc>
          <w:tcPr>
            <w:tcW w:w="1110" w:type="pct"/>
            <w:gridSpan w:val="3"/>
          </w:tcPr>
          <w:p w14:paraId="079A0D36" w14:textId="77777777" w:rsidR="0027587A" w:rsidRDefault="0027587A" w:rsidP="00AA1942">
            <w:pPr>
              <w:pStyle w:val="tabletxt"/>
              <w:rPr>
                <w:color w:val="auto"/>
                <w:szCs w:val="24"/>
              </w:rPr>
            </w:pPr>
            <w:r>
              <w:rPr>
                <w:color w:val="auto"/>
                <w:szCs w:val="24"/>
              </w:rPr>
              <w:t>Release 19A</w:t>
            </w:r>
          </w:p>
        </w:tc>
        <w:tc>
          <w:tcPr>
            <w:tcW w:w="695" w:type="pct"/>
            <w:gridSpan w:val="3"/>
          </w:tcPr>
          <w:p w14:paraId="3BF98F2F" w14:textId="5E739777" w:rsidR="0027587A" w:rsidRDefault="0027587A" w:rsidP="00E25FD7">
            <w:pPr>
              <w:pStyle w:val="tabletxt"/>
            </w:pPr>
            <w:hyperlink r:id="rId87" w:history="1">
              <w:r w:rsidRPr="0027587A">
                <w:rPr>
                  <w:rStyle w:val="Hyperlink"/>
                </w:rPr>
                <w:t>SharePoint</w:t>
              </w:r>
            </w:hyperlink>
          </w:p>
        </w:tc>
        <w:tc>
          <w:tcPr>
            <w:tcW w:w="712" w:type="pct"/>
          </w:tcPr>
          <w:p w14:paraId="6FF6CB3F" w14:textId="77777777" w:rsidR="0027587A" w:rsidRPr="002666C2" w:rsidRDefault="0027587A" w:rsidP="00E25FD7">
            <w:pPr>
              <w:pStyle w:val="tabletxt"/>
              <w:rPr>
                <w:sz w:val="22"/>
                <w:szCs w:val="24"/>
              </w:rPr>
            </w:pPr>
          </w:p>
        </w:tc>
      </w:tr>
    </w:tbl>
    <w:p w14:paraId="5925EE27" w14:textId="77777777" w:rsidR="00A3558D" w:rsidRDefault="00A3558D" w:rsidP="00A3558D">
      <w:pPr>
        <w:pStyle w:val="AcronymDefinition"/>
      </w:pPr>
      <w:bookmarkStart w:id="581" w:name="_Toc198546521"/>
      <w:bookmarkStart w:id="582" w:name="_Toc449094238"/>
    </w:p>
    <w:p w14:paraId="1F2E30C7" w14:textId="7F9B1918" w:rsidR="00A3558D" w:rsidRDefault="00A3558D">
      <w:pPr>
        <w:rPr>
          <w:b/>
          <w:kern w:val="28"/>
          <w:sz w:val="32"/>
          <w:szCs w:val="32"/>
        </w:rPr>
      </w:pPr>
      <w:r>
        <w:br w:type="page"/>
      </w:r>
    </w:p>
    <w:p w14:paraId="4A11F744" w14:textId="77777777" w:rsidR="00274F32" w:rsidRPr="00D63A6C" w:rsidRDefault="00C42C00" w:rsidP="00274F32">
      <w:pPr>
        <w:pStyle w:val="Heading1"/>
      </w:pPr>
      <w:bookmarkStart w:id="583" w:name="_Toc169823905"/>
      <w:bookmarkStart w:id="584" w:name="_Toc169824132"/>
      <w:r>
        <w:t>SAD DOCUMENT OVERVIEW</w:t>
      </w:r>
      <w:bookmarkEnd w:id="581"/>
      <w:bookmarkEnd w:id="582"/>
      <w:bookmarkEnd w:id="583"/>
      <w:bookmarkEnd w:id="584"/>
    </w:p>
    <w:p w14:paraId="2E47D5A7" w14:textId="77777777" w:rsidR="00CC378C" w:rsidRDefault="000F0AB3" w:rsidP="008A6A6A">
      <w:r>
        <w:t>Th</w:t>
      </w:r>
      <w:r w:rsidR="00A106FC">
        <w:t xml:space="preserve">e </w:t>
      </w:r>
      <w:r w:rsidR="00CA57EC">
        <w:t>System Architecture Design (SAD)</w:t>
      </w:r>
      <w:r w:rsidR="00A106FC">
        <w:t xml:space="preserve"> document </w:t>
      </w:r>
      <w:r w:rsidR="00D63A6C">
        <w:t xml:space="preserve">presents </w:t>
      </w:r>
      <w:r w:rsidR="00A106FC">
        <w:t xml:space="preserve">an overview of </w:t>
      </w:r>
      <w:r w:rsidR="00D63A6C">
        <w:t xml:space="preserve">the </w:t>
      </w:r>
      <w:r w:rsidR="00A106FC">
        <w:t>non-functional components of the MAHIX</w:t>
      </w:r>
      <w:r w:rsidR="006B7A7C">
        <w:t xml:space="preserve">. </w:t>
      </w:r>
      <w:r>
        <w:t>The objective for the SAD is to pro</w:t>
      </w:r>
      <w:r w:rsidR="00D63A6C">
        <w:t xml:space="preserve">vide an </w:t>
      </w:r>
      <w:r>
        <w:t xml:space="preserve">overview </w:t>
      </w:r>
      <w:r w:rsidR="00D63A6C">
        <w:t xml:space="preserve">perspective </w:t>
      </w:r>
      <w:r>
        <w:t xml:space="preserve">and reference where additional </w:t>
      </w:r>
      <w:r w:rsidR="00D63A6C">
        <w:t xml:space="preserve">project </w:t>
      </w:r>
      <w:r>
        <w:t xml:space="preserve">material can be found for deeper </w:t>
      </w:r>
      <w:r w:rsidR="00D63A6C">
        <w:t>understanding</w:t>
      </w:r>
      <w:r>
        <w:t>.</w:t>
      </w:r>
    </w:p>
    <w:p w14:paraId="14DC3B5E" w14:textId="77777777" w:rsidR="000F0AB3" w:rsidRDefault="000F0AB3" w:rsidP="008A6A6A">
      <w:r>
        <w:t>The SAD also descri</w:t>
      </w:r>
      <w:r w:rsidR="006B7A7C">
        <w:t xml:space="preserve">bes the </w:t>
      </w:r>
      <w:r>
        <w:t xml:space="preserve">technical boundaries </w:t>
      </w:r>
      <w:r w:rsidR="006B7A7C">
        <w:t xml:space="preserve">of </w:t>
      </w:r>
      <w:r w:rsidR="009346AF">
        <w:t>MAHIX,</w:t>
      </w:r>
      <w:r w:rsidR="006B7A7C">
        <w:t xml:space="preserve"> </w:t>
      </w:r>
      <w:r>
        <w:t xml:space="preserve">so architects and other subject matter experts know which systems </w:t>
      </w:r>
      <w:r w:rsidR="006B7A7C">
        <w:t>are parts</w:t>
      </w:r>
      <w:r>
        <w:t xml:space="preserve"> of the MAHIX solution and </w:t>
      </w:r>
      <w:r w:rsidR="00AE240F">
        <w:t xml:space="preserve">how other systems </w:t>
      </w:r>
      <w:r>
        <w:t>are leveraged and in what ways.  Importantly</w:t>
      </w:r>
      <w:r w:rsidR="006B7A7C">
        <w:t>,</w:t>
      </w:r>
      <w:r>
        <w:t xml:space="preserve"> the SAD is written around </w:t>
      </w:r>
      <w:r w:rsidR="00D63A6C">
        <w:t xml:space="preserve">the </w:t>
      </w:r>
      <w:r>
        <w:t>contractual boundaries of the hCentive MAHIX solution</w:t>
      </w:r>
      <w:r w:rsidR="00E93E12">
        <w:t>. With t</w:t>
      </w:r>
      <w:r>
        <w:t>h</w:t>
      </w:r>
      <w:r w:rsidR="009346AF">
        <w:t>at</w:t>
      </w:r>
      <w:r>
        <w:t xml:space="preserve"> in mind, there are several key </w:t>
      </w:r>
      <w:r w:rsidR="00E93E12">
        <w:t>flows, which</w:t>
      </w:r>
      <w:r>
        <w:t xml:space="preserve"> </w:t>
      </w:r>
      <w:r w:rsidR="00AE240F">
        <w:t xml:space="preserve">span other systems </w:t>
      </w:r>
      <w:r w:rsidR="00E93E12">
        <w:t xml:space="preserve">that are </w:t>
      </w:r>
      <w:r w:rsidR="00AE240F">
        <w:t xml:space="preserve">not part of the hCentive contract but </w:t>
      </w:r>
      <w:r w:rsidR="00E93E12">
        <w:t>critical to the proper</w:t>
      </w:r>
      <w:r w:rsidR="00AE240F">
        <w:t xml:space="preserve"> </w:t>
      </w:r>
      <w:r w:rsidR="00E93E12">
        <w:t xml:space="preserve">functioning </w:t>
      </w:r>
      <w:r w:rsidR="00AE240F">
        <w:t>of the MAHIX as a</w:t>
      </w:r>
      <w:r w:rsidR="006B7A7C">
        <w:t>n operating</w:t>
      </w:r>
      <w:r w:rsidR="00AE240F">
        <w:t xml:space="preserve"> health care exchange. For a lack of better lexicon, we bo</w:t>
      </w:r>
      <w:r w:rsidR="00D63A6C">
        <w:t>rrow the term “Account Transfer</w:t>
      </w:r>
      <w:r w:rsidR="00AE240F">
        <w:t xml:space="preserve">” or, AT, </w:t>
      </w:r>
      <w:r w:rsidR="00E93E12">
        <w:t>used in</w:t>
      </w:r>
      <w:r w:rsidR="00AE240F">
        <w:t xml:space="preserve"> Federally Facilitated Marketplace exchanges (FFM) </w:t>
      </w:r>
      <w:r w:rsidR="006B7A7C">
        <w:t xml:space="preserve">that </w:t>
      </w:r>
      <w:r w:rsidR="00B44B86">
        <w:t xml:space="preserve">normally </w:t>
      </w:r>
      <w:r w:rsidR="006B7A7C">
        <w:t>signifies</w:t>
      </w:r>
      <w:r w:rsidR="00AE240F">
        <w:t xml:space="preserve"> the legal transfer of a record (account or enrollee) from Federal to a State entity</w:t>
      </w:r>
      <w:r w:rsidR="006B7A7C">
        <w:t xml:space="preserve">. </w:t>
      </w:r>
      <w:r w:rsidR="00D63A6C">
        <w:t xml:space="preserve">Within MAHIX </w:t>
      </w:r>
      <w:r w:rsidR="00E93E12">
        <w:t xml:space="preserve">we use the term AT to explain the two </w:t>
      </w:r>
      <w:r w:rsidR="006B7A7C">
        <w:t xml:space="preserve">bidirectional </w:t>
      </w:r>
      <w:r w:rsidR="00E93E12">
        <w:t xml:space="preserve">account flows from the </w:t>
      </w:r>
      <w:r w:rsidR="006B7A7C">
        <w:t xml:space="preserve">hCentive solution to the MMIS (for Medicaid) and </w:t>
      </w:r>
      <w:r w:rsidR="00C1406E">
        <w:t>Softheon</w:t>
      </w:r>
      <w:r w:rsidR="006B7A7C">
        <w:t xml:space="preserve"> (for QHP) </w:t>
      </w:r>
      <w:r w:rsidR="00AE240F">
        <w:t>system</w:t>
      </w:r>
      <w:r w:rsidR="00E93E12">
        <w:t>s</w:t>
      </w:r>
      <w:r w:rsidR="00AE240F">
        <w:t xml:space="preserve"> </w:t>
      </w:r>
      <w:r w:rsidR="0072727F">
        <w:t>that span across contractually separate</w:t>
      </w:r>
      <w:r w:rsidR="00B44B86">
        <w:t>ly</w:t>
      </w:r>
      <w:r w:rsidR="00E93E12">
        <w:t xml:space="preserve"> managed systems and </w:t>
      </w:r>
      <w:r w:rsidR="006B7A7C">
        <w:t>programs</w:t>
      </w:r>
      <w:r w:rsidR="0072727F">
        <w:t xml:space="preserve"> of</w:t>
      </w:r>
      <w:r w:rsidR="00E93E12">
        <w:t xml:space="preserve"> the Commonwealth.  For this reason, the SAD disc</w:t>
      </w:r>
      <w:r w:rsidR="0072727F">
        <w:t>usses these flows but no architectural details as</w:t>
      </w:r>
      <w:r w:rsidR="00E93E12">
        <w:t xml:space="preserve"> </w:t>
      </w:r>
      <w:r w:rsidR="00D63A6C">
        <w:t xml:space="preserve">how </w:t>
      </w:r>
      <w:r w:rsidR="0072727F">
        <w:t>these</w:t>
      </w:r>
      <w:r w:rsidR="00734805">
        <w:t xml:space="preserve"> systems </w:t>
      </w:r>
      <w:r w:rsidR="00D63A6C">
        <w:t>are impleme</w:t>
      </w:r>
      <w:r w:rsidR="0072727F">
        <w:t>nted, as their respective programs document these</w:t>
      </w:r>
      <w:r w:rsidR="00734805">
        <w:t>.</w:t>
      </w:r>
    </w:p>
    <w:p w14:paraId="5FDE3480" w14:textId="77777777" w:rsidR="00A2307E" w:rsidRDefault="00734805" w:rsidP="008A6A6A">
      <w:r>
        <w:t xml:space="preserve">The initial 5 sections of the SAD focus upon general overview and provide information on how this document is structured, the ways that this document can be used, and where to look for various </w:t>
      </w:r>
      <w:r w:rsidR="0072727F">
        <w:t xml:space="preserve">project </w:t>
      </w:r>
      <w:r w:rsidR="00E55E81">
        <w:t>materials</w:t>
      </w:r>
      <w:r>
        <w:t xml:space="preserve">. In </w:t>
      </w:r>
      <w:hyperlink w:anchor="_ASSUMPTIONS/CONSTRAINTS/RISKS/GAPS" w:history="1">
        <w:r w:rsidR="001B2D62" w:rsidRPr="009346AF">
          <w:rPr>
            <w:rStyle w:val="Hyperlink"/>
          </w:rPr>
          <w:t>Section 4</w:t>
        </w:r>
      </w:hyperlink>
      <w:r w:rsidR="001B2D62">
        <w:t xml:space="preserve">, </w:t>
      </w:r>
      <w:r w:rsidR="00CC378C">
        <w:t>ASSUMPTIONS/CONSTRAINTS/RISKS/GAPS</w:t>
      </w:r>
      <w:r w:rsidR="001B2D62">
        <w:t>,</w:t>
      </w:r>
      <w:r w:rsidR="00CC378C">
        <w:t xml:space="preserve"> </w:t>
      </w:r>
      <w:r w:rsidR="001B2D62">
        <w:t xml:space="preserve">is a brief section containing known </w:t>
      </w:r>
      <w:r w:rsidR="00B44B86">
        <w:t>architectural gaps of the project</w:t>
      </w:r>
      <w:r w:rsidR="00043B8D">
        <w:t xml:space="preserve"> and</w:t>
      </w:r>
      <w:r w:rsidR="001B2D62">
        <w:t xml:space="preserve"> </w:t>
      </w:r>
      <w:hyperlink w:anchor="_DESIGN_CONSIDERATIONS" w:history="1">
        <w:r w:rsidR="001B2D62" w:rsidRPr="009346AF">
          <w:rPr>
            <w:rStyle w:val="Hyperlink"/>
          </w:rPr>
          <w:t>Se</w:t>
        </w:r>
        <w:r w:rsidRPr="009346AF">
          <w:rPr>
            <w:rStyle w:val="Hyperlink"/>
          </w:rPr>
          <w:t>ction 5</w:t>
        </w:r>
      </w:hyperlink>
      <w:r>
        <w:t xml:space="preserve">, DESIGN CONSIDERATIONS, documents how </w:t>
      </w:r>
      <w:r w:rsidR="001B2D62">
        <w:t xml:space="preserve">the </w:t>
      </w:r>
      <w:r w:rsidR="00A54189">
        <w:t xml:space="preserve">MAHIX </w:t>
      </w:r>
      <w:r>
        <w:t>leverag</w:t>
      </w:r>
      <w:r w:rsidR="002D6752">
        <w:t>e</w:t>
      </w:r>
      <w:r>
        <w:t>s</w:t>
      </w:r>
      <w:r w:rsidR="001B2D62">
        <w:t xml:space="preserve"> CMS </w:t>
      </w:r>
      <w:r>
        <w:t xml:space="preserve">architectural </w:t>
      </w:r>
      <w:r w:rsidR="0072727F">
        <w:t xml:space="preserve">considerations and </w:t>
      </w:r>
      <w:r>
        <w:t>frameworks</w:t>
      </w:r>
      <w:r w:rsidR="002D6752">
        <w:t xml:space="preserve"> </w:t>
      </w:r>
      <w:r w:rsidR="00D63A6C">
        <w:t xml:space="preserve">such as </w:t>
      </w:r>
      <w:r w:rsidR="00A31768" w:rsidRPr="00A31768">
        <w:t xml:space="preserve">Medicaid Information Technology Architecture </w:t>
      </w:r>
      <w:r w:rsidR="00A31768">
        <w:t>(</w:t>
      </w:r>
      <w:r w:rsidR="002D6752">
        <w:t>MITA</w:t>
      </w:r>
      <w:r w:rsidR="00A31768">
        <w:t>)</w:t>
      </w:r>
      <w:r w:rsidR="001B2D62">
        <w:t>.</w:t>
      </w:r>
    </w:p>
    <w:p w14:paraId="6A910AE8" w14:textId="77777777" w:rsidR="00FD0A9F" w:rsidRDefault="002D6752" w:rsidP="006966EB">
      <w:r>
        <w:t>Starting w</w:t>
      </w:r>
      <w:r w:rsidR="001B2D62">
        <w:t xml:space="preserve">ith </w:t>
      </w:r>
      <w:hyperlink w:anchor="_ARCHITECTURAL_OVERVIEW_1" w:history="1">
        <w:r w:rsidR="009346AF" w:rsidRPr="009346AF">
          <w:rPr>
            <w:rStyle w:val="Hyperlink"/>
          </w:rPr>
          <w:t>S</w:t>
        </w:r>
        <w:r w:rsidR="00A80584" w:rsidRPr="009346AF">
          <w:rPr>
            <w:rStyle w:val="Hyperlink"/>
          </w:rPr>
          <w:t>ection 6</w:t>
        </w:r>
      </w:hyperlink>
      <w:r w:rsidR="00A54189">
        <w:t xml:space="preserve">, MAHIX </w:t>
      </w:r>
      <w:r w:rsidR="00A80584">
        <w:t>A</w:t>
      </w:r>
      <w:r w:rsidR="001B2D62">
        <w:t xml:space="preserve">RCHITECTURAL OVERVIEW, </w:t>
      </w:r>
      <w:r>
        <w:t>the SAD turns inward to des</w:t>
      </w:r>
      <w:r w:rsidR="00223363">
        <w:t>cribe first at a high level</w:t>
      </w:r>
      <w:r w:rsidR="0072727F">
        <w:t xml:space="preserve"> the design</w:t>
      </w:r>
      <w:r w:rsidR="00223363">
        <w:t>. T</w:t>
      </w:r>
      <w:r>
        <w:t>hen in the</w:t>
      </w:r>
      <w:r w:rsidR="00B44B86">
        <w:t xml:space="preserve"> following </w:t>
      </w:r>
      <w:r w:rsidR="009346AF">
        <w:t>S</w:t>
      </w:r>
      <w:r w:rsidR="00855DC0">
        <w:t>ections 7</w:t>
      </w:r>
      <w:r w:rsidR="001B2D62">
        <w:t>,</w:t>
      </w:r>
      <w:r w:rsidR="00855DC0">
        <w:t xml:space="preserve"> 8, and 9</w:t>
      </w:r>
      <w:r w:rsidR="00D63A6C">
        <w:t xml:space="preserve"> - </w:t>
      </w:r>
      <w:r>
        <w:t>the architecture is broken across three l</w:t>
      </w:r>
      <w:r w:rsidR="00A80584">
        <w:t>ayer</w:t>
      </w:r>
      <w:r>
        <w:t>s</w:t>
      </w:r>
      <w:r w:rsidR="00A80584">
        <w:t xml:space="preserve">: </w:t>
      </w:r>
      <w:r w:rsidR="008E583E">
        <w:t>infrastructure, middleware, and a</w:t>
      </w:r>
      <w:r w:rsidR="00ED792C">
        <w:t>pplication</w:t>
      </w:r>
      <w:r w:rsidR="00525883">
        <w:t>/service</w:t>
      </w:r>
      <w:r w:rsidR="001B2D62">
        <w:t xml:space="preserve"> respectively</w:t>
      </w:r>
      <w:r w:rsidR="008A6A6A">
        <w:t>.</w:t>
      </w:r>
      <w:r w:rsidR="00A80584">
        <w:t xml:space="preserve"> F</w:t>
      </w:r>
      <w:r w:rsidR="008A6A6A">
        <w:t>or</w:t>
      </w:r>
      <w:r w:rsidR="00F2019E">
        <w:t xml:space="preserve"> each </w:t>
      </w:r>
      <w:r w:rsidR="00855DC0">
        <w:t xml:space="preserve">architecture layer section, </w:t>
      </w:r>
      <w:r w:rsidR="00043B8D">
        <w:t>subsection</w:t>
      </w:r>
      <w:r w:rsidR="00855DC0">
        <w:t>s describe</w:t>
      </w:r>
      <w:r w:rsidR="001B2D62">
        <w:t xml:space="preserve"> </w:t>
      </w:r>
      <w:r w:rsidR="00855DC0">
        <w:t xml:space="preserve">particular architectural </w:t>
      </w:r>
      <w:r w:rsidR="001B2D62">
        <w:t xml:space="preserve">design </w:t>
      </w:r>
      <w:r w:rsidR="00043B8D">
        <w:t>view</w:t>
      </w:r>
      <w:r w:rsidR="00855DC0">
        <w:t>s</w:t>
      </w:r>
      <w:r w:rsidR="001B2D62">
        <w:t xml:space="preserve">. For </w:t>
      </w:r>
      <w:r w:rsidR="00043B8D">
        <w:t>example,</w:t>
      </w:r>
      <w:r w:rsidR="00855DC0">
        <w:t xml:space="preserve"> under the infrastructure layer the subsections:</w:t>
      </w:r>
      <w:r w:rsidR="001B2D62">
        <w:t xml:space="preserve"> </w:t>
      </w:r>
      <w:r w:rsidR="008E583E">
        <w:t>systems,</w:t>
      </w:r>
      <w:r w:rsidR="00F2019E">
        <w:t xml:space="preserve"> network, data, security, capacity, </w:t>
      </w:r>
      <w:r w:rsidR="001B2D62">
        <w:t xml:space="preserve">performance, </w:t>
      </w:r>
      <w:r w:rsidR="00F2019E">
        <w:t>and availability</w:t>
      </w:r>
      <w:r w:rsidR="00855DC0">
        <w:t xml:space="preserve"> are </w:t>
      </w:r>
      <w:r w:rsidR="00A80584">
        <w:t xml:space="preserve">used to describe </w:t>
      </w:r>
      <w:r w:rsidR="00855DC0">
        <w:t>a particular architectural aspect, or view, of the design</w:t>
      </w:r>
      <w:r w:rsidR="003252E8">
        <w:t>:</w:t>
      </w:r>
    </w:p>
    <w:p w14:paraId="595C6283" w14:textId="77777777" w:rsidR="007209FE" w:rsidRDefault="0060110A" w:rsidP="007209FE">
      <w:pPr>
        <w:keepNext/>
      </w:pPr>
      <w:r>
        <w:rPr>
          <w:noProof/>
        </w:rPr>
        <w:drawing>
          <wp:inline distT="0" distB="0" distL="0" distR="0" wp14:anchorId="503FF033" wp14:editId="3FEEC0CD">
            <wp:extent cx="5943600" cy="29451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88">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483C1B93" w14:textId="672D8591" w:rsidR="003252E8" w:rsidRDefault="007209FE" w:rsidP="007209FE">
      <w:pPr>
        <w:pStyle w:val="Caption"/>
        <w:jc w:val="left"/>
      </w:pPr>
      <w:bookmarkStart w:id="585" w:name="_Toc169824357"/>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1</w:t>
      </w:r>
      <w:r w:rsidR="0084202D">
        <w:rPr>
          <w:noProof/>
        </w:rPr>
        <w:fldChar w:fldCharType="end"/>
      </w:r>
      <w:r>
        <w:t>: SAD Document Design Diagram</w:t>
      </w:r>
      <w:bookmarkEnd w:id="585"/>
    </w:p>
    <w:p w14:paraId="44FAA407" w14:textId="77777777" w:rsidR="00043B8D" w:rsidRDefault="00043B8D" w:rsidP="006966EB">
      <w:r>
        <w:t xml:space="preserve">The SAD tries to maintain an orthogonal structure of design views across the three layers of the </w:t>
      </w:r>
      <w:r w:rsidR="009B0F95">
        <w:t>architecture,</w:t>
      </w:r>
      <w:r>
        <w:t xml:space="preserve"> but some </w:t>
      </w:r>
      <w:r w:rsidR="008E583E">
        <w:t xml:space="preserve">views are less relevant in particular layers of the design, however, a brief description of how </w:t>
      </w:r>
      <w:r w:rsidR="00855DC0">
        <w:t>the same view is</w:t>
      </w:r>
      <w:r w:rsidR="008E583E">
        <w:t xml:space="preserve"> </w:t>
      </w:r>
      <w:r w:rsidR="00855DC0">
        <w:t>related</w:t>
      </w:r>
      <w:r w:rsidR="008E583E">
        <w:t xml:space="preserve"> to </w:t>
      </w:r>
      <w:r w:rsidR="00855DC0">
        <w:t xml:space="preserve">its </w:t>
      </w:r>
      <w:r w:rsidR="008E583E">
        <w:t>asso</w:t>
      </w:r>
      <w:r w:rsidR="00855DC0">
        <w:t>ciated views in other layers is</w:t>
      </w:r>
      <w:r w:rsidR="008E583E">
        <w:t xml:space="preserve"> given.  For example, application availability </w:t>
      </w:r>
      <w:r w:rsidR="00A11C0A">
        <w:t>is</w:t>
      </w:r>
      <w:r w:rsidR="008E583E">
        <w:t xml:space="preserve"> described based </w:t>
      </w:r>
      <w:r w:rsidR="00A11C0A">
        <w:t>both upon the middleware layer’s</w:t>
      </w:r>
      <w:r w:rsidR="008E583E">
        <w:t xml:space="preserve"> capability for </w:t>
      </w:r>
      <w:r w:rsidR="00A11C0A">
        <w:t>web service clustering as well as the infrastructure’s ability to migrate</w:t>
      </w:r>
      <w:r w:rsidR="008E583E">
        <w:t xml:space="preserve"> virtual servers to other physical hardware or data centers</w:t>
      </w:r>
      <w:r w:rsidR="00A11C0A">
        <w:t>,</w:t>
      </w:r>
      <w:r w:rsidR="008E583E">
        <w:t xml:space="preserve"> </w:t>
      </w:r>
      <w:r>
        <w:t>but there is no inherent high-availability built into the hCentive code base.</w:t>
      </w:r>
    </w:p>
    <w:p w14:paraId="5E738146" w14:textId="77777777" w:rsidR="00FD0A9F" w:rsidRDefault="002D6752" w:rsidP="006966EB">
      <w:r>
        <w:t>After</w:t>
      </w:r>
      <w:r w:rsidR="00223363">
        <w:t xml:space="preserve"> sections 6 through 9 </w:t>
      </w:r>
      <w:r>
        <w:t xml:space="preserve">additional </w:t>
      </w:r>
      <w:r w:rsidR="00B44B86">
        <w:t>important architectural aspects of the MAHIX design are highlighted</w:t>
      </w:r>
      <w:r w:rsidR="006E171F">
        <w:t>:</w:t>
      </w:r>
    </w:p>
    <w:p w14:paraId="10334761" w14:textId="77777777" w:rsidR="003252E8" w:rsidRDefault="00FD0A9F" w:rsidP="00603272">
      <w:pPr>
        <w:pStyle w:val="ListParagraph"/>
        <w:numPr>
          <w:ilvl w:val="0"/>
          <w:numId w:val="15"/>
        </w:numPr>
      </w:pPr>
      <w:r>
        <w:t>T</w:t>
      </w:r>
      <w:r w:rsidR="008A6A6A">
        <w:t xml:space="preserve">he batch processing subsystem </w:t>
      </w:r>
      <w:r w:rsidR="00223363">
        <w:t xml:space="preserve">is </w:t>
      </w:r>
      <w:r w:rsidR="00964A60">
        <w:t xml:space="preserve">covered </w:t>
      </w:r>
      <w:r w:rsidR="003252E8">
        <w:t xml:space="preserve">in </w:t>
      </w:r>
      <w:hyperlink w:anchor="_APPLICATION/SERVICE_LAYER" w:history="1">
        <w:r w:rsidR="009346AF" w:rsidRPr="009346AF">
          <w:rPr>
            <w:rStyle w:val="Hyperlink"/>
          </w:rPr>
          <w:t>S</w:t>
        </w:r>
        <w:r w:rsidR="003252E8" w:rsidRPr="009346AF">
          <w:rPr>
            <w:rStyle w:val="Hyperlink"/>
          </w:rPr>
          <w:t>ection 1</w:t>
        </w:r>
        <w:r w:rsidR="009346AF" w:rsidRPr="009346AF">
          <w:rPr>
            <w:rStyle w:val="Hyperlink"/>
          </w:rPr>
          <w:t>1</w:t>
        </w:r>
      </w:hyperlink>
      <w:r w:rsidR="00223363">
        <w:t>,</w:t>
      </w:r>
      <w:r w:rsidR="003252E8">
        <w:t xml:space="preserve"> BATCH PROCESSING.</w:t>
      </w:r>
    </w:p>
    <w:p w14:paraId="1A460BC3" w14:textId="77777777" w:rsidR="003252E8" w:rsidRDefault="00A54189" w:rsidP="00603272">
      <w:pPr>
        <w:pStyle w:val="ListParagraph"/>
        <w:numPr>
          <w:ilvl w:val="0"/>
          <w:numId w:val="15"/>
        </w:numPr>
      </w:pPr>
      <w:r>
        <w:t xml:space="preserve">The way in which MAHIX </w:t>
      </w:r>
      <w:r w:rsidR="003252E8">
        <w:t>forwards applicants</w:t>
      </w:r>
      <w:r w:rsidR="00E13BCC">
        <w:t xml:space="preserve"> and enrollees </w:t>
      </w:r>
      <w:r w:rsidR="003252E8">
        <w:t>for both QH</w:t>
      </w:r>
      <w:r w:rsidR="00E13BCC">
        <w:t xml:space="preserve">P and Medicaid processing </w:t>
      </w:r>
      <w:r w:rsidR="003252E8">
        <w:t xml:space="preserve">is covered in </w:t>
      </w:r>
      <w:hyperlink w:anchor="_ACCOUNT_TRANSFER_SERVICES" w:history="1">
        <w:r w:rsidR="009346AF" w:rsidRPr="009346AF">
          <w:rPr>
            <w:rStyle w:val="Hyperlink"/>
          </w:rPr>
          <w:t>S</w:t>
        </w:r>
        <w:r w:rsidR="00964A60" w:rsidRPr="009346AF">
          <w:rPr>
            <w:rStyle w:val="Hyperlink"/>
          </w:rPr>
          <w:t>ectio</w:t>
        </w:r>
        <w:r w:rsidR="003252E8" w:rsidRPr="009346AF">
          <w:rPr>
            <w:rStyle w:val="Hyperlink"/>
          </w:rPr>
          <w:t>n 1</w:t>
        </w:r>
        <w:r w:rsidR="009346AF" w:rsidRPr="009346AF">
          <w:rPr>
            <w:rStyle w:val="Hyperlink"/>
          </w:rPr>
          <w:t>2</w:t>
        </w:r>
      </w:hyperlink>
      <w:r w:rsidR="003252E8">
        <w:t>, ACCOUNT TRANSFER SERVICES.</w:t>
      </w:r>
    </w:p>
    <w:p w14:paraId="0C3E022C" w14:textId="77777777" w:rsidR="002D6752" w:rsidRDefault="003252E8" w:rsidP="00603272">
      <w:pPr>
        <w:pStyle w:val="ListParagraph"/>
        <w:numPr>
          <w:ilvl w:val="0"/>
          <w:numId w:val="15"/>
        </w:numPr>
      </w:pPr>
      <w:r>
        <w:t xml:space="preserve">The myriad of </w:t>
      </w:r>
      <w:r w:rsidR="006E171F">
        <w:t>exter</w:t>
      </w:r>
      <w:r w:rsidR="00A54189">
        <w:t xml:space="preserve">nal integration points used by MAHIX </w:t>
      </w:r>
      <w:r w:rsidR="002D6752">
        <w:t xml:space="preserve">during program determination </w:t>
      </w:r>
      <w:r w:rsidR="0072727F">
        <w:t xml:space="preserve">(PD) </w:t>
      </w:r>
      <w:r w:rsidR="002D6752">
        <w:t xml:space="preserve">is </w:t>
      </w:r>
      <w:r w:rsidR="006E171F">
        <w:t>covered in</w:t>
      </w:r>
      <w:r w:rsidR="00964A60">
        <w:t xml:space="preserve"> </w:t>
      </w:r>
      <w:hyperlink w:anchor="_EXTERNAL_INTERFACES" w:history="1">
        <w:r w:rsidR="009346AF" w:rsidRPr="009346AF">
          <w:rPr>
            <w:rStyle w:val="Hyperlink"/>
          </w:rPr>
          <w:t>S</w:t>
        </w:r>
        <w:r w:rsidR="00964A60" w:rsidRPr="009346AF">
          <w:rPr>
            <w:rStyle w:val="Hyperlink"/>
          </w:rPr>
          <w:t>ection 1</w:t>
        </w:r>
        <w:r w:rsidR="009346AF" w:rsidRPr="009346AF">
          <w:rPr>
            <w:rStyle w:val="Hyperlink"/>
          </w:rPr>
          <w:t>3</w:t>
        </w:r>
      </w:hyperlink>
      <w:r w:rsidR="002D6752">
        <w:t>,</w:t>
      </w:r>
      <w:r w:rsidR="00FD0A9F">
        <w:t xml:space="preserve"> EXTERNA</w:t>
      </w:r>
      <w:r w:rsidR="00964A60">
        <w:t>L INTERFACES</w:t>
      </w:r>
      <w:r w:rsidR="002D6752">
        <w:t xml:space="preserve">.  </w:t>
      </w:r>
      <w:r w:rsidR="00223363">
        <w:t>In addition, this section documents s</w:t>
      </w:r>
      <w:r w:rsidR="00D57E80">
        <w:t>everal</w:t>
      </w:r>
      <w:r w:rsidR="002D6752">
        <w:t xml:space="preserve"> additional </w:t>
      </w:r>
      <w:r w:rsidR="00D57E80">
        <w:t>components external to hCentive b</w:t>
      </w:r>
      <w:r w:rsidR="00223363">
        <w:t>ut core to the design</w:t>
      </w:r>
      <w:r w:rsidR="00D57E80">
        <w:t>: OptumID and Notice generation.  Finally, the Daily Data Extract (DDE</w:t>
      </w:r>
      <w:r w:rsidR="00223363">
        <w:t xml:space="preserve">), that sends MAHIX originated data as an extract for import to other State systems </w:t>
      </w:r>
      <w:r w:rsidR="00D57E80">
        <w:t>i</w:t>
      </w:r>
      <w:r w:rsidR="00223363">
        <w:t>s discussed at a high level</w:t>
      </w:r>
      <w:r w:rsidR="00D57E80">
        <w:t>.</w:t>
      </w:r>
    </w:p>
    <w:p w14:paraId="41E60CA7" w14:textId="77777777" w:rsidR="00EF7762" w:rsidRDefault="002D6752" w:rsidP="00603272">
      <w:pPr>
        <w:pStyle w:val="ListParagraph"/>
        <w:numPr>
          <w:ilvl w:val="0"/>
          <w:numId w:val="15"/>
        </w:numPr>
      </w:pPr>
      <w:r>
        <w:t>T</w:t>
      </w:r>
      <w:r w:rsidR="008A6A6A">
        <w:t xml:space="preserve">he various environments that compose </w:t>
      </w:r>
      <w:r w:rsidR="006E171F">
        <w:t xml:space="preserve">the </w:t>
      </w:r>
      <w:r w:rsidR="0072727F">
        <w:t xml:space="preserve">testing regions along </w:t>
      </w:r>
      <w:r w:rsidR="008A6A6A">
        <w:t xml:space="preserve">with salient design points </w:t>
      </w:r>
      <w:r w:rsidR="0072727F">
        <w:t xml:space="preserve">are </w:t>
      </w:r>
      <w:r w:rsidR="008A6A6A">
        <w:t>de</w:t>
      </w:r>
      <w:r w:rsidR="006E171F">
        <w:t xml:space="preserve">scribed in </w:t>
      </w:r>
      <w:hyperlink w:anchor="_Environments_and_Purposes" w:history="1">
        <w:r w:rsidR="009346AF" w:rsidRPr="00331F35">
          <w:rPr>
            <w:rStyle w:val="Hyperlink"/>
          </w:rPr>
          <w:t>S</w:t>
        </w:r>
        <w:r w:rsidR="006E171F" w:rsidRPr="00331F35">
          <w:rPr>
            <w:rStyle w:val="Hyperlink"/>
          </w:rPr>
          <w:t xml:space="preserve">ection </w:t>
        </w:r>
        <w:r w:rsidR="00331F35" w:rsidRPr="00331F35">
          <w:rPr>
            <w:rStyle w:val="Hyperlink"/>
          </w:rPr>
          <w:t>7</w:t>
        </w:r>
      </w:hyperlink>
      <w:r w:rsidR="009462ED">
        <w:t xml:space="preserve">, </w:t>
      </w:r>
      <w:r w:rsidR="00713ECA">
        <w:t xml:space="preserve">under the topic </w:t>
      </w:r>
      <w:r w:rsidR="00331F35">
        <w:t>Environments and Purposes</w:t>
      </w:r>
      <w:r w:rsidR="009462ED">
        <w:t xml:space="preserve">. </w:t>
      </w:r>
    </w:p>
    <w:p w14:paraId="31804520" w14:textId="77777777" w:rsidR="00EF7762" w:rsidRDefault="00D57E80" w:rsidP="006966EB">
      <w:r>
        <w:t>At the end of these sections, the reader should have a sound grasp of</w:t>
      </w:r>
      <w:r w:rsidR="00E13BCC">
        <w:t xml:space="preserve"> both the technologies used, </w:t>
      </w:r>
      <w:r>
        <w:t>the lexicon used on the project to describe</w:t>
      </w:r>
      <w:r w:rsidR="0072727F">
        <w:t xml:space="preserve"> MAHIX, what is part of the hCentive solution</w:t>
      </w:r>
      <w:r w:rsidR="00E13BCC">
        <w:t>,</w:t>
      </w:r>
      <w:r>
        <w:t xml:space="preserve"> what components are from other systems</w:t>
      </w:r>
      <w:r w:rsidR="0072727F">
        <w:t>,</w:t>
      </w:r>
      <w:r>
        <w:t xml:space="preserve"> and where to look for additional material.</w:t>
      </w:r>
    </w:p>
    <w:p w14:paraId="20E8AA07" w14:textId="77777777" w:rsidR="008E583E" w:rsidRDefault="003F61EF" w:rsidP="008E583E">
      <w:pPr>
        <w:pStyle w:val="Heading2"/>
      </w:pPr>
      <w:bookmarkStart w:id="586" w:name="_Toc449094239"/>
      <w:bookmarkStart w:id="587" w:name="_Toc169823906"/>
      <w:bookmarkStart w:id="588" w:name="_Toc169824133"/>
      <w:r>
        <w:t>Definition of Layers and Views</w:t>
      </w:r>
      <w:bookmarkEnd w:id="586"/>
      <w:bookmarkEnd w:id="587"/>
      <w:bookmarkEnd w:id="588"/>
    </w:p>
    <w:p w14:paraId="18CF9A60" w14:textId="77777777" w:rsidR="003F61EF" w:rsidRDefault="006E171F" w:rsidP="003F61EF">
      <w:r>
        <w:t>This section provides a brief description of the layers and design</w:t>
      </w:r>
      <w:r w:rsidR="003F61EF">
        <w:t xml:space="preserve"> </w:t>
      </w:r>
      <w:r>
        <w:t xml:space="preserve">views used to describe the architectural of </w:t>
      </w:r>
      <w:r w:rsidR="00A54189">
        <w:t>MAHIX</w:t>
      </w:r>
      <w:r w:rsidR="00223363">
        <w:t xml:space="preserve"> in the SAD</w:t>
      </w:r>
      <w:r w:rsidR="003F61EF">
        <w:t>.</w:t>
      </w:r>
    </w:p>
    <w:p w14:paraId="6F620174" w14:textId="77777777" w:rsidR="003F61EF" w:rsidRPr="003F61EF" w:rsidRDefault="003F61EF" w:rsidP="003F61EF"/>
    <w:p w14:paraId="1DDEC244" w14:textId="77777777" w:rsidR="00E55E81" w:rsidRDefault="00E55E81" w:rsidP="00E55E81">
      <w:pPr>
        <w:pStyle w:val="Caption"/>
        <w:keepNext/>
      </w:pPr>
      <w:bookmarkStart w:id="589" w:name="_Toc169824386"/>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2</w:t>
      </w:r>
      <w:r w:rsidR="0084202D">
        <w:rPr>
          <w:noProof/>
        </w:rPr>
        <w:fldChar w:fldCharType="end"/>
      </w:r>
      <w:r>
        <w:t xml:space="preserve">: </w:t>
      </w:r>
      <w:r>
        <w:rPr>
          <w:noProof/>
        </w:rPr>
        <w:t>Technology Layers</w:t>
      </w:r>
      <w:bookmarkEnd w:id="589"/>
    </w:p>
    <w:tbl>
      <w:tblPr>
        <w:tblStyle w:val="TableGrid"/>
        <w:tblW w:w="0" w:type="auto"/>
        <w:tblLook w:val="04A0" w:firstRow="1" w:lastRow="0" w:firstColumn="1" w:lastColumn="0" w:noHBand="0" w:noVBand="1"/>
        <w:tblCaption w:val="Definition of Layers &amp; Views"/>
      </w:tblPr>
      <w:tblGrid>
        <w:gridCol w:w="2875"/>
        <w:gridCol w:w="6475"/>
      </w:tblGrid>
      <w:tr w:rsidR="00CA0F67" w14:paraId="0464A273" w14:textId="77777777" w:rsidTr="006E1A94">
        <w:tc>
          <w:tcPr>
            <w:tcW w:w="9350" w:type="dxa"/>
            <w:gridSpan w:val="2"/>
            <w:shd w:val="clear" w:color="auto" w:fill="A6A6A6" w:themeFill="background1" w:themeFillShade="A6"/>
          </w:tcPr>
          <w:p w14:paraId="05CF7FC0" w14:textId="77777777" w:rsidR="00CA0F67" w:rsidRPr="00CA0F67" w:rsidRDefault="00CA0F67" w:rsidP="00CA0F67">
            <w:pPr>
              <w:jc w:val="center"/>
              <w:rPr>
                <w:b/>
              </w:rPr>
            </w:pPr>
            <w:r w:rsidRPr="00CA0F67">
              <w:rPr>
                <w:b/>
              </w:rPr>
              <w:t>Layers</w:t>
            </w:r>
          </w:p>
        </w:tc>
      </w:tr>
      <w:tr w:rsidR="00CA0F67" w14:paraId="13BD9991" w14:textId="77777777" w:rsidTr="0030446D">
        <w:tc>
          <w:tcPr>
            <w:tcW w:w="2875" w:type="dxa"/>
          </w:tcPr>
          <w:p w14:paraId="23B8C403" w14:textId="77777777" w:rsidR="00CA0F67" w:rsidRDefault="00CA0F67" w:rsidP="008E583E">
            <w:r>
              <w:t>Infrastructure Layer</w:t>
            </w:r>
          </w:p>
        </w:tc>
        <w:tc>
          <w:tcPr>
            <w:tcW w:w="6475" w:type="dxa"/>
          </w:tcPr>
          <w:p w14:paraId="02445D58" w14:textId="77777777" w:rsidR="00CA0F67" w:rsidRDefault="0030446D" w:rsidP="006E171F">
            <w:r>
              <w:t xml:space="preserve">Describes the physical components of the architecture: networking, systems, storage, load balancers, and specialized security hardware such as IPS/IDS and Firewalls.  The infrastructure layer includes the monitoring services of these subsystems </w:t>
            </w:r>
            <w:r w:rsidR="006E171F">
              <w:t xml:space="preserve">as well as </w:t>
            </w:r>
            <w:r>
              <w:t>the virtual architecture up through the Operating Systems (OS) and the monitoring at the OS layer.</w:t>
            </w:r>
          </w:p>
        </w:tc>
      </w:tr>
      <w:tr w:rsidR="00CA0F67" w14:paraId="25E42F07" w14:textId="77777777" w:rsidTr="0030446D">
        <w:tc>
          <w:tcPr>
            <w:tcW w:w="2875" w:type="dxa"/>
          </w:tcPr>
          <w:p w14:paraId="6BB903AD" w14:textId="77777777" w:rsidR="00CA0F67" w:rsidRDefault="0030446D" w:rsidP="008E583E">
            <w:r>
              <w:t>Middleware Layer</w:t>
            </w:r>
          </w:p>
        </w:tc>
        <w:tc>
          <w:tcPr>
            <w:tcW w:w="6475" w:type="dxa"/>
          </w:tcPr>
          <w:p w14:paraId="33CEF6F0" w14:textId="77777777" w:rsidR="00CA0F67" w:rsidRDefault="0030446D" w:rsidP="006E171F">
            <w:r>
              <w:t>Software and/or hardware/software combinations that create specific funct</w:t>
            </w:r>
            <w:r w:rsidR="00A54189">
              <w:t xml:space="preserve">ionality for specific needs of MAHIX </w:t>
            </w:r>
            <w:r>
              <w:t xml:space="preserve">but are not part of the application/service architecture.  These are also referred to as middleware </w:t>
            </w:r>
            <w:r w:rsidR="006E171F">
              <w:t xml:space="preserve">services and composed of </w:t>
            </w:r>
            <w:r>
              <w:t xml:space="preserve">frameworks such as SOA, ESB, </w:t>
            </w:r>
            <w:r w:rsidR="006E1A94">
              <w:t xml:space="preserve">Web, SFTP, </w:t>
            </w:r>
            <w:r w:rsidR="006E171F">
              <w:t xml:space="preserve">as well as </w:t>
            </w:r>
            <w:r>
              <w:t>specialized services such as PKI, lo</w:t>
            </w:r>
            <w:r w:rsidR="006E171F">
              <w:t xml:space="preserve">gging, and middleware monitoring.  There are a number of security services that exist within the middleware layer </w:t>
            </w:r>
            <w:r w:rsidR="00A54189">
              <w:t xml:space="preserve">of MAHIX </w:t>
            </w:r>
            <w:r w:rsidR="00242974">
              <w:t>described in the SAD.</w:t>
            </w:r>
          </w:p>
        </w:tc>
      </w:tr>
      <w:tr w:rsidR="00CA0F67" w14:paraId="6F249EBC" w14:textId="77777777" w:rsidTr="0030446D">
        <w:tc>
          <w:tcPr>
            <w:tcW w:w="2875" w:type="dxa"/>
          </w:tcPr>
          <w:p w14:paraId="3DECF137" w14:textId="77777777" w:rsidR="00CA0F67" w:rsidRDefault="0030446D" w:rsidP="008E583E">
            <w:r>
              <w:t>Application/Service Layer</w:t>
            </w:r>
          </w:p>
        </w:tc>
        <w:tc>
          <w:tcPr>
            <w:tcW w:w="6475" w:type="dxa"/>
          </w:tcPr>
          <w:p w14:paraId="45EEA45F" w14:textId="77777777" w:rsidR="00CA0F67" w:rsidRDefault="0072727F" w:rsidP="00242974">
            <w:r>
              <w:t>Applications that</w:t>
            </w:r>
            <w:r w:rsidR="006E1A94">
              <w:t xml:space="preserve"> are developed as part of t</w:t>
            </w:r>
            <w:r w:rsidR="00A54189">
              <w:t>he functional properties of the MAHIX</w:t>
            </w:r>
            <w:r w:rsidR="006E1A94">
              <w:t>.  We include e</w:t>
            </w:r>
            <w:r w:rsidR="00242974">
              <w:t xml:space="preserve">xternal interfacing integration, </w:t>
            </w:r>
            <w:r w:rsidR="006E1A94">
              <w:t>batch processing</w:t>
            </w:r>
            <w:r w:rsidR="00242974">
              <w:t>, and application transfers as</w:t>
            </w:r>
            <w:r w:rsidR="006E1A94">
              <w:t xml:space="preserve"> application level service</w:t>
            </w:r>
            <w:r w:rsidR="00242974">
              <w:t>s</w:t>
            </w:r>
            <w:r w:rsidR="006E1A94">
              <w:t>.  This includes all monitoring and auxiliary software used within the architecture</w:t>
            </w:r>
            <w:r w:rsidR="003D53E6">
              <w:t xml:space="preserve"> and well as the Java Virtual Machine (JVM) subsystem.</w:t>
            </w:r>
          </w:p>
        </w:tc>
      </w:tr>
      <w:tr w:rsidR="006E1A94" w14:paraId="41E6A28F" w14:textId="77777777" w:rsidTr="006E1A94">
        <w:tc>
          <w:tcPr>
            <w:tcW w:w="9350" w:type="dxa"/>
            <w:gridSpan w:val="2"/>
            <w:shd w:val="clear" w:color="auto" w:fill="A6A6A6" w:themeFill="background1" w:themeFillShade="A6"/>
          </w:tcPr>
          <w:p w14:paraId="6AEA8469" w14:textId="77777777" w:rsidR="006E1A94" w:rsidRPr="006E1A94" w:rsidRDefault="006E1A94" w:rsidP="006E1A94">
            <w:pPr>
              <w:jc w:val="center"/>
              <w:rPr>
                <w:b/>
              </w:rPr>
            </w:pPr>
            <w:r w:rsidRPr="006E1A94">
              <w:rPr>
                <w:b/>
              </w:rPr>
              <w:t>Views</w:t>
            </w:r>
          </w:p>
        </w:tc>
      </w:tr>
      <w:tr w:rsidR="00CA0F67" w14:paraId="6E3BF9EB" w14:textId="77777777" w:rsidTr="0030446D">
        <w:tc>
          <w:tcPr>
            <w:tcW w:w="2875" w:type="dxa"/>
          </w:tcPr>
          <w:p w14:paraId="47F72FE0" w14:textId="77777777" w:rsidR="00CA0F67" w:rsidRDefault="006E1A94" w:rsidP="008E583E">
            <w:r>
              <w:t>Systems</w:t>
            </w:r>
          </w:p>
        </w:tc>
        <w:tc>
          <w:tcPr>
            <w:tcW w:w="6475" w:type="dxa"/>
          </w:tcPr>
          <w:p w14:paraId="70F47BBD" w14:textId="77777777" w:rsidR="00CA0F67" w:rsidRDefault="006E1A94" w:rsidP="008E583E">
            <w:r>
              <w:t xml:space="preserve">A topology describing the logical </w:t>
            </w:r>
            <w:r w:rsidR="00242974">
              <w:t xml:space="preserve">(virtual) </w:t>
            </w:r>
            <w:r>
              <w:t>systems architecture, their groupings, functioning, and OS.</w:t>
            </w:r>
            <w:r w:rsidR="0082086D">
              <w:t xml:space="preserve"> </w:t>
            </w:r>
            <w:r w:rsidR="00331F35">
              <w:t xml:space="preserve">Physical systems are not described in this document as those are managed by the cloud infrastructure provider, Amazon Web Services. </w:t>
            </w:r>
            <w:r w:rsidR="0082086D">
              <w:t>The</w:t>
            </w:r>
            <w:r w:rsidR="00331F35">
              <w:t xml:space="preserve"> logical</w:t>
            </w:r>
            <w:r w:rsidR="0082086D">
              <w:t xml:space="preserve"> systems describe the general systems supporting the middleware and service layers.  Specific systems such as IPS/IDS or monitoring systems are described in the other views such as </w:t>
            </w:r>
            <w:r w:rsidR="00EF7762">
              <w:t xml:space="preserve">the </w:t>
            </w:r>
            <w:r w:rsidR="0082086D">
              <w:t xml:space="preserve">network or </w:t>
            </w:r>
            <w:r w:rsidR="00EF7762">
              <w:t xml:space="preserve">the </w:t>
            </w:r>
            <w:r w:rsidR="0082086D">
              <w:t>security</w:t>
            </w:r>
            <w:r w:rsidR="00EF7762">
              <w:t xml:space="preserve"> views</w:t>
            </w:r>
            <w:r w:rsidR="0082086D">
              <w:t>.</w:t>
            </w:r>
          </w:p>
        </w:tc>
      </w:tr>
      <w:tr w:rsidR="00CA0F67" w14:paraId="1D7350BC" w14:textId="77777777" w:rsidTr="0030446D">
        <w:tc>
          <w:tcPr>
            <w:tcW w:w="2875" w:type="dxa"/>
          </w:tcPr>
          <w:p w14:paraId="0DEF9ABE" w14:textId="77777777" w:rsidR="00CA0F67" w:rsidRDefault="006E1A94" w:rsidP="008E583E">
            <w:r>
              <w:t>Network</w:t>
            </w:r>
          </w:p>
        </w:tc>
        <w:tc>
          <w:tcPr>
            <w:tcW w:w="6475" w:type="dxa"/>
          </w:tcPr>
          <w:p w14:paraId="3C1033EE" w14:textId="77777777" w:rsidR="00515842" w:rsidRDefault="006E1A94" w:rsidP="0082086D">
            <w:r>
              <w:t>There are thr</w:t>
            </w:r>
            <w:r w:rsidR="00515842">
              <w:t>ee sub-components of this view:</w:t>
            </w:r>
          </w:p>
          <w:p w14:paraId="54A5012F" w14:textId="77777777" w:rsidR="00515842" w:rsidRDefault="00515842" w:rsidP="00603272">
            <w:pPr>
              <w:pStyle w:val="ListParagraph"/>
              <w:numPr>
                <w:ilvl w:val="0"/>
                <w:numId w:val="16"/>
              </w:numPr>
            </w:pPr>
            <w:r>
              <w:t>The d</w:t>
            </w:r>
            <w:r w:rsidR="0082086D">
              <w:t>ata center network descri</w:t>
            </w:r>
            <w:r w:rsidR="00484E8E">
              <w:t xml:space="preserve">bing interconnectivity between </w:t>
            </w:r>
            <w:r w:rsidR="0082086D">
              <w:t>colocation equipment and WAN, including firewalls, load balancing, performance testing systems, backup services, etc</w:t>
            </w:r>
            <w:r w:rsidR="00484E8E">
              <w:t>.</w:t>
            </w:r>
            <w:r w:rsidR="0082086D">
              <w:t xml:space="preserve"> that live on the datacenter network</w:t>
            </w:r>
            <w:r w:rsidR="00484E8E">
              <w:t xml:space="preserve"> but not within the </w:t>
            </w:r>
            <w:r>
              <w:t>infrastructure.</w:t>
            </w:r>
          </w:p>
          <w:p w14:paraId="592B4C1A" w14:textId="77777777" w:rsidR="00515842" w:rsidRDefault="00A54189" w:rsidP="00603272">
            <w:pPr>
              <w:pStyle w:val="ListParagraph"/>
              <w:numPr>
                <w:ilvl w:val="0"/>
                <w:numId w:val="16"/>
              </w:numPr>
            </w:pPr>
            <w:r>
              <w:t xml:space="preserve">The MAHIX </w:t>
            </w:r>
            <w:r w:rsidR="00515842">
              <w:t xml:space="preserve">network </w:t>
            </w:r>
            <w:r w:rsidR="0082086D">
              <w:t xml:space="preserve">that </w:t>
            </w:r>
            <w:r w:rsidR="00515842">
              <w:t>are</w:t>
            </w:r>
            <w:r w:rsidR="0082086D">
              <w:t xml:space="preserve"> </w:t>
            </w:r>
            <w:r w:rsidR="00484E8E">
              <w:t xml:space="preserve">the </w:t>
            </w:r>
            <w:r w:rsidR="0082086D">
              <w:t xml:space="preserve">non-shared </w:t>
            </w:r>
            <w:r w:rsidR="00515842">
              <w:t xml:space="preserve">networking </w:t>
            </w:r>
            <w:r w:rsidR="0082086D">
              <w:t>elements specific to</w:t>
            </w:r>
            <w:r w:rsidR="00484E8E">
              <w:t xml:space="preserve"> MAHIX</w:t>
            </w:r>
            <w:r w:rsidR="0082086D">
              <w:t xml:space="preserve">.  These include and </w:t>
            </w:r>
            <w:r w:rsidR="00515842">
              <w:t>both physical and virtual networks.</w:t>
            </w:r>
          </w:p>
          <w:p w14:paraId="6D136E17" w14:textId="77777777" w:rsidR="00CA0F67" w:rsidRDefault="0082086D" w:rsidP="00515842">
            <w:r>
              <w:t>In addition, any monitoring products use to monitor these elements is also documented.</w:t>
            </w:r>
          </w:p>
        </w:tc>
      </w:tr>
      <w:tr w:rsidR="00EF7762" w14:paraId="4A75C7CE" w14:textId="77777777" w:rsidTr="0030446D">
        <w:tc>
          <w:tcPr>
            <w:tcW w:w="2875" w:type="dxa"/>
          </w:tcPr>
          <w:p w14:paraId="6BECF0D2" w14:textId="77777777" w:rsidR="00EF7762" w:rsidRDefault="00EF7762" w:rsidP="008E583E">
            <w:r>
              <w:t>Data</w:t>
            </w:r>
          </w:p>
        </w:tc>
        <w:tc>
          <w:tcPr>
            <w:tcW w:w="6475" w:type="dxa"/>
          </w:tcPr>
          <w:p w14:paraId="7BDF8ECA" w14:textId="77777777" w:rsidR="00EF7762" w:rsidRDefault="00540CD1" w:rsidP="00A54189">
            <w:r>
              <w:t>This view d</w:t>
            </w:r>
            <w:r w:rsidR="003D53E6">
              <w:t>escribes</w:t>
            </w:r>
            <w:r w:rsidR="004157A7">
              <w:t xml:space="preserve"> how data is processed </w:t>
            </w:r>
            <w:r w:rsidR="00A54189">
              <w:t xml:space="preserve">within the MAHIX </w:t>
            </w:r>
            <w:r w:rsidR="00554AE8">
              <w:t xml:space="preserve">architecture. </w:t>
            </w:r>
            <w:r>
              <w:t>Besides service level database(s) supporting the hCentive application, there are several additional data stores within the design which are dedicated to specialized functioning such as logging, identity management</w:t>
            </w:r>
            <w:r w:rsidR="00A54189">
              <w:t xml:space="preserve">, etc. </w:t>
            </w:r>
            <w:r>
              <w:t xml:space="preserve">that are also documented as part of their associated layers.  </w:t>
            </w:r>
            <w:r w:rsidR="00554AE8">
              <w:t>An overview of each database and what data within ea</w:t>
            </w:r>
            <w:r>
              <w:t>ch are considered authoritative is given. Database design</w:t>
            </w:r>
            <w:r w:rsidR="004157A7">
              <w:t xml:space="preserve"> </w:t>
            </w:r>
            <w:r w:rsidR="00554AE8">
              <w:t xml:space="preserve">and </w:t>
            </w:r>
            <w:r w:rsidR="004157A7">
              <w:t xml:space="preserve">security aspects </w:t>
            </w:r>
            <w:r w:rsidR="00554AE8">
              <w:t xml:space="preserve">are </w:t>
            </w:r>
            <w:r>
              <w:t xml:space="preserve">also </w:t>
            </w:r>
            <w:r w:rsidR="00554AE8">
              <w:t>described</w:t>
            </w:r>
            <w:r w:rsidR="004157A7">
              <w:t xml:space="preserve">. </w:t>
            </w:r>
            <w:r w:rsidR="00554AE8">
              <w:t xml:space="preserve">A flow diagram is also included depicting how data flows through various subsystems within the architecture as well as external data repositories. </w:t>
            </w:r>
            <w:r>
              <w:t>As a middleware service</w:t>
            </w:r>
            <w:r w:rsidR="00554AE8">
              <w:t>, the data backup</w:t>
            </w:r>
            <w:r w:rsidR="004157A7">
              <w:t xml:space="preserve"> </w:t>
            </w:r>
            <w:r w:rsidR="00554AE8">
              <w:t xml:space="preserve">design </w:t>
            </w:r>
            <w:r w:rsidR="004157A7">
              <w:t xml:space="preserve">and </w:t>
            </w:r>
            <w:r w:rsidR="00554AE8">
              <w:t xml:space="preserve">data </w:t>
            </w:r>
            <w:r w:rsidR="004157A7">
              <w:t xml:space="preserve">retention </w:t>
            </w:r>
            <w:r w:rsidR="00554AE8">
              <w:t xml:space="preserve">requirements are described.  </w:t>
            </w:r>
            <w:r>
              <w:t>At the infrastructure layer</w:t>
            </w:r>
            <w:r w:rsidR="003D53E6">
              <w:t xml:space="preserve">, the physical storage, storage area network (SAN) design, monitoring of storage subsystems, layouts, descriptions of features leveraged in storage hardware </w:t>
            </w:r>
            <w:r w:rsidR="00484E8E">
              <w:t>and software (automated storage tiring</w:t>
            </w:r>
            <w:r w:rsidR="003D53E6">
              <w:t xml:space="preserve">, raid configurations, snapshots, </w:t>
            </w:r>
            <w:r w:rsidR="00A54189">
              <w:t>etc.</w:t>
            </w:r>
            <w:r w:rsidR="003D53E6">
              <w:t>).</w:t>
            </w:r>
          </w:p>
        </w:tc>
      </w:tr>
      <w:tr w:rsidR="00554AE8" w14:paraId="6A3D69E3" w14:textId="77777777" w:rsidTr="0030446D">
        <w:tc>
          <w:tcPr>
            <w:tcW w:w="2875" w:type="dxa"/>
          </w:tcPr>
          <w:p w14:paraId="237EFD62" w14:textId="77777777" w:rsidR="00554AE8" w:rsidRDefault="00F62A5B" w:rsidP="008E583E">
            <w:r>
              <w:t>Security</w:t>
            </w:r>
          </w:p>
        </w:tc>
        <w:tc>
          <w:tcPr>
            <w:tcW w:w="6475" w:type="dxa"/>
          </w:tcPr>
          <w:p w14:paraId="59CB6062" w14:textId="77777777" w:rsidR="00554AE8" w:rsidRDefault="003D53E6" w:rsidP="002821BF">
            <w:r>
              <w:t>A</w:t>
            </w:r>
            <w:r w:rsidR="00F62A5B">
              <w:t xml:space="preserve"> </w:t>
            </w:r>
            <w:r w:rsidR="00331F35">
              <w:t>high-level</w:t>
            </w:r>
            <w:r w:rsidR="00F62A5B">
              <w:t xml:space="preserve"> overview to the non-functional security design of </w:t>
            </w:r>
            <w:r w:rsidR="00A54189">
              <w:t>MAHIX</w:t>
            </w:r>
            <w:r w:rsidR="00F62A5B">
              <w:t>.  Each layer has various security components within the design</w:t>
            </w:r>
            <w:r w:rsidR="00540CD1">
              <w:t>.</w:t>
            </w:r>
            <w:r w:rsidR="00F62A5B">
              <w:t xml:space="preserve"> </w:t>
            </w:r>
            <w:r w:rsidR="00540CD1">
              <w:t>The</w:t>
            </w:r>
            <w:r w:rsidR="00F62A5B">
              <w:t xml:space="preserve"> </w:t>
            </w:r>
            <w:r w:rsidR="00540CD1">
              <w:t xml:space="preserve">SAD </w:t>
            </w:r>
            <w:r w:rsidR="002821BF">
              <w:t>documents on ov</w:t>
            </w:r>
            <w:r w:rsidR="00F62A5B">
              <w:t xml:space="preserve">erview of how security as built to cover the variety of sub-systems that compose the </w:t>
            </w:r>
            <w:r w:rsidR="00A54189">
              <w:t>MAHIX</w:t>
            </w:r>
            <w:r w:rsidR="00F62A5B">
              <w:t>.</w:t>
            </w:r>
          </w:p>
        </w:tc>
      </w:tr>
      <w:tr w:rsidR="00F62A5B" w14:paraId="2BAD7406" w14:textId="77777777" w:rsidTr="0030446D">
        <w:tc>
          <w:tcPr>
            <w:tcW w:w="2875" w:type="dxa"/>
          </w:tcPr>
          <w:p w14:paraId="511424F2" w14:textId="77777777" w:rsidR="00F62A5B" w:rsidRDefault="00F62A5B" w:rsidP="002821BF">
            <w:r>
              <w:t>Capacity</w:t>
            </w:r>
            <w:r w:rsidR="002821BF">
              <w:t xml:space="preserve"> and Performance</w:t>
            </w:r>
          </w:p>
        </w:tc>
        <w:tc>
          <w:tcPr>
            <w:tcW w:w="6475" w:type="dxa"/>
          </w:tcPr>
          <w:p w14:paraId="0CDA3EF2" w14:textId="77777777" w:rsidR="00F62A5B" w:rsidRDefault="003D53E6" w:rsidP="00F62A5B">
            <w:r>
              <w:t>D</w:t>
            </w:r>
            <w:r w:rsidR="00F62A5B">
              <w:t>escribes the scale-out c</w:t>
            </w:r>
            <w:r w:rsidR="00A54189">
              <w:t xml:space="preserve">apabilities built into the MAHIX </w:t>
            </w:r>
            <w:r w:rsidR="00F62A5B">
              <w:t>architecture.  This includes the performance testing subsystem and how that is integrated into the overall design</w:t>
            </w:r>
            <w:r>
              <w:t xml:space="preserve"> and instrumentation software installed throughout various systems. </w:t>
            </w:r>
          </w:p>
        </w:tc>
      </w:tr>
      <w:tr w:rsidR="00F62A5B" w14:paraId="27AFA536" w14:textId="77777777" w:rsidTr="0030446D">
        <w:tc>
          <w:tcPr>
            <w:tcW w:w="2875" w:type="dxa"/>
          </w:tcPr>
          <w:p w14:paraId="3848E72B" w14:textId="77777777" w:rsidR="00F62A5B" w:rsidRDefault="00F62A5B" w:rsidP="008E583E">
            <w:r>
              <w:t>Availability</w:t>
            </w:r>
          </w:p>
        </w:tc>
        <w:tc>
          <w:tcPr>
            <w:tcW w:w="6475" w:type="dxa"/>
          </w:tcPr>
          <w:p w14:paraId="5FD9200E" w14:textId="77777777" w:rsidR="00F62A5B" w:rsidRDefault="003D53E6" w:rsidP="002821BF">
            <w:r>
              <w:t>A view to describe</w:t>
            </w:r>
            <w:r w:rsidR="002821BF">
              <w:t>, at a high level,</w:t>
            </w:r>
            <w:r>
              <w:t xml:space="preserve"> both </w:t>
            </w:r>
            <w:r w:rsidR="002821BF">
              <w:t>the redundancy and recovery</w:t>
            </w:r>
            <w:r>
              <w:t xml:space="preserve"> semantics designed in the architecture.  </w:t>
            </w:r>
            <w:r w:rsidR="002821BF">
              <w:t>Each layer for the availability</w:t>
            </w:r>
            <w:r>
              <w:t xml:space="preserve"> view will have different techniques </w:t>
            </w:r>
            <w:r w:rsidR="003F61EF">
              <w:t>for providing availability</w:t>
            </w:r>
            <w:r w:rsidR="002821BF">
              <w:t xml:space="preserve"> and redundancy</w:t>
            </w:r>
            <w:r w:rsidR="003F61EF">
              <w:t>.  These views also document the time to recovery and data recovery points.</w:t>
            </w:r>
          </w:p>
        </w:tc>
      </w:tr>
      <w:tr w:rsidR="003F61EF" w14:paraId="7917CF46" w14:textId="77777777" w:rsidTr="003F61EF">
        <w:tc>
          <w:tcPr>
            <w:tcW w:w="9350" w:type="dxa"/>
            <w:gridSpan w:val="2"/>
            <w:shd w:val="clear" w:color="auto" w:fill="A6A6A6" w:themeFill="background1" w:themeFillShade="A6"/>
          </w:tcPr>
          <w:p w14:paraId="1861C037" w14:textId="77777777" w:rsidR="003F61EF" w:rsidRPr="00362BE3" w:rsidRDefault="003F61EF" w:rsidP="003F61EF">
            <w:pPr>
              <w:jc w:val="center"/>
              <w:rPr>
                <w:b/>
              </w:rPr>
            </w:pPr>
            <w:r w:rsidRPr="00362BE3">
              <w:rPr>
                <w:b/>
              </w:rPr>
              <w:t>Other Application/Service Layer Components</w:t>
            </w:r>
          </w:p>
        </w:tc>
      </w:tr>
      <w:tr w:rsidR="003F61EF" w14:paraId="165ACB97" w14:textId="77777777" w:rsidTr="0030446D">
        <w:tc>
          <w:tcPr>
            <w:tcW w:w="2875" w:type="dxa"/>
          </w:tcPr>
          <w:p w14:paraId="2177B3B5" w14:textId="77777777" w:rsidR="003F61EF" w:rsidRDefault="003F61EF" w:rsidP="008E583E">
            <w:r>
              <w:t>Batch Processing</w:t>
            </w:r>
          </w:p>
        </w:tc>
        <w:tc>
          <w:tcPr>
            <w:tcW w:w="6475" w:type="dxa"/>
          </w:tcPr>
          <w:p w14:paraId="0835E33A" w14:textId="77777777" w:rsidR="003F61EF" w:rsidRDefault="003F61EF" w:rsidP="003F61EF">
            <w:r>
              <w:t>Describes the batch processing subsystem which spans all layers of the architecture. Batch processing i</w:t>
            </w:r>
            <w:r w:rsidR="00A64CFC">
              <w:t xml:space="preserve">s a major functional aspect of </w:t>
            </w:r>
            <w:r w:rsidR="00331F35">
              <w:t>MAHIX,</w:t>
            </w:r>
            <w:r w:rsidR="00A64CFC">
              <w:t xml:space="preserve"> </w:t>
            </w:r>
            <w:r>
              <w:t>and this document describes the non-functional design components.</w:t>
            </w:r>
          </w:p>
        </w:tc>
      </w:tr>
      <w:tr w:rsidR="002821BF" w14:paraId="075E2A26" w14:textId="77777777" w:rsidTr="0030446D">
        <w:tc>
          <w:tcPr>
            <w:tcW w:w="2875" w:type="dxa"/>
          </w:tcPr>
          <w:p w14:paraId="34411714" w14:textId="77777777" w:rsidR="002821BF" w:rsidRDefault="002821BF" w:rsidP="008E583E">
            <w:r>
              <w:t>Account Transfer (AT) Services</w:t>
            </w:r>
          </w:p>
        </w:tc>
        <w:tc>
          <w:tcPr>
            <w:tcW w:w="6475" w:type="dxa"/>
          </w:tcPr>
          <w:p w14:paraId="401F2F16" w14:textId="77777777" w:rsidR="002821BF" w:rsidRDefault="002821BF" w:rsidP="00C1406E">
            <w:r>
              <w:t xml:space="preserve">Describes the processing flows </w:t>
            </w:r>
            <w:r w:rsidR="001756B2">
              <w:t>between</w:t>
            </w:r>
            <w:r>
              <w:t xml:space="preserve"> the hCentive service </w:t>
            </w:r>
            <w:r w:rsidR="001756B2">
              <w:t>and</w:t>
            </w:r>
            <w:r>
              <w:t xml:space="preserve"> “</w:t>
            </w:r>
            <w:r w:rsidR="00331F35">
              <w:t>Backoffice</w:t>
            </w:r>
            <w:r>
              <w:t xml:space="preserve">” components </w:t>
            </w:r>
            <w:r w:rsidR="00A64CFC">
              <w:t xml:space="preserve">of MAHIX </w:t>
            </w:r>
            <w:r w:rsidR="001756B2">
              <w:t xml:space="preserve">used </w:t>
            </w:r>
            <w:r>
              <w:t xml:space="preserve">to effectuate, change, or renew QHP and Medicaid applicants and enrollees. </w:t>
            </w:r>
            <w:r w:rsidR="00A64CFC">
              <w:t xml:space="preserve">AT is an integral component of </w:t>
            </w:r>
            <w:r w:rsidR="00331F35">
              <w:t>MAHIX,</w:t>
            </w:r>
            <w:r w:rsidR="00A64CFC">
              <w:t xml:space="preserve"> </w:t>
            </w:r>
            <w:r>
              <w:t xml:space="preserve">and this section documents the purpose and bidirectional flows </w:t>
            </w:r>
            <w:r w:rsidR="003A722F">
              <w:t xml:space="preserve">of MAHIX </w:t>
            </w:r>
            <w:r>
              <w:t xml:space="preserve">between </w:t>
            </w:r>
            <w:r w:rsidR="003A722F">
              <w:t>hCentive</w:t>
            </w:r>
            <w:r>
              <w:t xml:space="preserve">, MMIS, and the </w:t>
            </w:r>
            <w:r w:rsidR="00C1406E">
              <w:t>Softheon Services</w:t>
            </w:r>
            <w:r>
              <w:t xml:space="preserve"> environments.</w:t>
            </w:r>
          </w:p>
        </w:tc>
      </w:tr>
      <w:tr w:rsidR="003F61EF" w14:paraId="648C5804" w14:textId="77777777" w:rsidTr="0030446D">
        <w:tc>
          <w:tcPr>
            <w:tcW w:w="2875" w:type="dxa"/>
          </w:tcPr>
          <w:p w14:paraId="4283AE66" w14:textId="77777777" w:rsidR="003F61EF" w:rsidRDefault="003F61EF" w:rsidP="008E583E">
            <w:r>
              <w:t>External Integration</w:t>
            </w:r>
          </w:p>
        </w:tc>
        <w:tc>
          <w:tcPr>
            <w:tcW w:w="6475" w:type="dxa"/>
          </w:tcPr>
          <w:p w14:paraId="50C65A8B" w14:textId="77777777" w:rsidR="003F61EF" w:rsidRDefault="00A64CFC" w:rsidP="001756B2">
            <w:r>
              <w:t>MAHIX</w:t>
            </w:r>
            <w:r w:rsidR="003F61EF">
              <w:t xml:space="preserve"> depends upon many external data sources </w:t>
            </w:r>
            <w:r w:rsidR="008A6A6A">
              <w:t xml:space="preserve">to function properly.  This section </w:t>
            </w:r>
            <w:r w:rsidR="001756B2">
              <w:t xml:space="preserve">briefly </w:t>
            </w:r>
            <w:r w:rsidR="008A6A6A">
              <w:t xml:space="preserve">describes each of these integration points, and usage into the overall design of </w:t>
            </w:r>
            <w:r w:rsidR="00484E8E">
              <w:t>MAHIX that</w:t>
            </w:r>
            <w:r w:rsidR="001756B2">
              <w:t xml:space="preserve"> are documented in more detail in their respective ICD’s.  In addition, notices, the daily data extract, and OptumID are also explained in this section.</w:t>
            </w:r>
          </w:p>
        </w:tc>
      </w:tr>
      <w:tr w:rsidR="003F61EF" w14:paraId="28CDC489" w14:textId="77777777" w:rsidTr="003F61EF">
        <w:tc>
          <w:tcPr>
            <w:tcW w:w="9350" w:type="dxa"/>
            <w:gridSpan w:val="2"/>
            <w:shd w:val="clear" w:color="auto" w:fill="A6A6A6" w:themeFill="background1" w:themeFillShade="A6"/>
          </w:tcPr>
          <w:p w14:paraId="77198344" w14:textId="77777777" w:rsidR="003F61EF" w:rsidRDefault="003F61EF" w:rsidP="003F61EF">
            <w:pPr>
              <w:jc w:val="center"/>
            </w:pPr>
            <w:r w:rsidRPr="009462ED">
              <w:rPr>
                <w:b/>
              </w:rPr>
              <w:t>Implementations</w:t>
            </w:r>
          </w:p>
        </w:tc>
      </w:tr>
      <w:tr w:rsidR="003F61EF" w14:paraId="52BA1DF0" w14:textId="77777777" w:rsidTr="0030446D">
        <w:tc>
          <w:tcPr>
            <w:tcW w:w="2875" w:type="dxa"/>
          </w:tcPr>
          <w:p w14:paraId="78F986EB" w14:textId="77777777" w:rsidR="003F61EF" w:rsidRDefault="003F61EF" w:rsidP="008E583E">
            <w:r>
              <w:t>Environments</w:t>
            </w:r>
          </w:p>
        </w:tc>
        <w:tc>
          <w:tcPr>
            <w:tcW w:w="6475" w:type="dxa"/>
          </w:tcPr>
          <w:p w14:paraId="17B9ECB2" w14:textId="77777777" w:rsidR="003F61EF" w:rsidRDefault="009462ED" w:rsidP="001756B2">
            <w:r>
              <w:t xml:space="preserve">Document all environments including external </w:t>
            </w:r>
            <w:r w:rsidR="001756B2">
              <w:t>services</w:t>
            </w:r>
            <w:r>
              <w:t xml:space="preserve"> connected to </w:t>
            </w:r>
            <w:r w:rsidR="00A64CFC">
              <w:t xml:space="preserve">various MAHIX </w:t>
            </w:r>
            <w:r>
              <w:t>testing regions.  Describe specialized design features and shared subsystems within the various testing environments.</w:t>
            </w:r>
          </w:p>
        </w:tc>
      </w:tr>
    </w:tbl>
    <w:p w14:paraId="491B5FA5" w14:textId="77777777" w:rsidR="00CA57EC" w:rsidRDefault="00CA57EC">
      <w:pPr>
        <w:rPr>
          <w:b/>
          <w:kern w:val="28"/>
          <w:sz w:val="32"/>
          <w:szCs w:val="32"/>
        </w:rPr>
      </w:pPr>
      <w:bookmarkStart w:id="590" w:name="_Toc203456773"/>
      <w:bookmarkStart w:id="591" w:name="_Toc203456774"/>
      <w:bookmarkStart w:id="592" w:name="_Toc203456775"/>
      <w:bookmarkStart w:id="593" w:name="_Toc203456776"/>
      <w:bookmarkStart w:id="594" w:name="_Toc203456777"/>
      <w:bookmarkStart w:id="595" w:name="_Toc203456778"/>
      <w:bookmarkStart w:id="596" w:name="_Toc203456779"/>
      <w:bookmarkStart w:id="597" w:name="_Toc203456780"/>
      <w:bookmarkStart w:id="598" w:name="_Toc203456781"/>
      <w:bookmarkStart w:id="599" w:name="_Toc203456783"/>
      <w:bookmarkStart w:id="600" w:name="_ASSUMPTIONS/CONSTRAINTS/RISKS/GAPS"/>
      <w:bookmarkStart w:id="601" w:name="_Toc190656676"/>
      <w:bookmarkStart w:id="602" w:name="_Toc198546522"/>
      <w:bookmarkStart w:id="603" w:name="_Toc449094240"/>
      <w:bookmarkEnd w:id="590"/>
      <w:bookmarkEnd w:id="591"/>
      <w:bookmarkEnd w:id="592"/>
      <w:bookmarkEnd w:id="593"/>
      <w:bookmarkEnd w:id="594"/>
      <w:bookmarkEnd w:id="595"/>
      <w:bookmarkEnd w:id="596"/>
      <w:bookmarkEnd w:id="597"/>
      <w:bookmarkEnd w:id="598"/>
      <w:bookmarkEnd w:id="599"/>
      <w:bookmarkEnd w:id="600"/>
    </w:p>
    <w:p w14:paraId="3A312684" w14:textId="77777777" w:rsidR="00CA57EC" w:rsidRDefault="00CA57EC">
      <w:pPr>
        <w:rPr>
          <w:b/>
          <w:kern w:val="28"/>
          <w:sz w:val="32"/>
          <w:szCs w:val="32"/>
        </w:rPr>
      </w:pPr>
      <w:r>
        <w:rPr>
          <w:b/>
          <w:kern w:val="28"/>
          <w:sz w:val="32"/>
          <w:szCs w:val="32"/>
        </w:rPr>
        <w:br w:type="page"/>
      </w:r>
    </w:p>
    <w:p w14:paraId="0A9F6D2C" w14:textId="77777777" w:rsidR="00331F35" w:rsidRDefault="00331F35">
      <w:pPr>
        <w:rPr>
          <w:b/>
          <w:kern w:val="28"/>
          <w:sz w:val="32"/>
          <w:szCs w:val="32"/>
        </w:rPr>
      </w:pPr>
    </w:p>
    <w:p w14:paraId="212BF4F2" w14:textId="77777777" w:rsidR="00274F32" w:rsidRPr="00223363" w:rsidRDefault="00525883" w:rsidP="00223363">
      <w:pPr>
        <w:pStyle w:val="Heading1"/>
      </w:pPr>
      <w:bookmarkStart w:id="604" w:name="_Toc169823907"/>
      <w:bookmarkStart w:id="605" w:name="_Toc169824134"/>
      <w:r>
        <w:t>ASSUMPTIONS</w:t>
      </w:r>
      <w:r w:rsidR="0038683F" w:rsidRPr="00C42C00">
        <w:t>/</w:t>
      </w:r>
      <w:r w:rsidR="00543DC0" w:rsidRPr="00C42C00">
        <w:t>CONSTRAINTS</w:t>
      </w:r>
      <w:bookmarkEnd w:id="601"/>
      <w:r w:rsidR="0038683F" w:rsidRPr="00C42C00">
        <w:t>/RISKS</w:t>
      </w:r>
      <w:bookmarkEnd w:id="602"/>
      <w:r w:rsidR="007F0FA9" w:rsidRPr="00C42C00">
        <w:t>/GAPS</w:t>
      </w:r>
      <w:bookmarkEnd w:id="603"/>
      <w:bookmarkEnd w:id="604"/>
      <w:bookmarkEnd w:id="605"/>
    </w:p>
    <w:p w14:paraId="2E60B817" w14:textId="77777777" w:rsidR="00C42C00" w:rsidRPr="00CC378C" w:rsidRDefault="006310C7" w:rsidP="000F22B9">
      <w:pPr>
        <w:rPr>
          <w:color w:val="FF0000"/>
        </w:rPr>
      </w:pPr>
      <w:r>
        <w:t xml:space="preserve">There are no known non-functional assumptions or constraints for MAHIX. </w:t>
      </w:r>
      <w:r w:rsidR="007E25B7">
        <w:t>Any</w:t>
      </w:r>
      <w:r w:rsidR="00CA330E">
        <w:t xml:space="preserve"> specific </w:t>
      </w:r>
      <w:r w:rsidR="002346B8">
        <w:t xml:space="preserve">non-functional </w:t>
      </w:r>
      <w:r w:rsidR="00CA330E">
        <w:t xml:space="preserve">architectural </w:t>
      </w:r>
      <w:r w:rsidR="007E25B7">
        <w:t xml:space="preserve">gaps </w:t>
      </w:r>
      <w:r>
        <w:t xml:space="preserve">impacting </w:t>
      </w:r>
      <w:r w:rsidR="007E25B7">
        <w:t>the program</w:t>
      </w:r>
      <w:r>
        <w:t xml:space="preserve"> operationally or impacting a functional release</w:t>
      </w:r>
      <w:r w:rsidR="007E25B7">
        <w:t xml:space="preserve"> </w:t>
      </w:r>
      <w:r w:rsidR="002346B8">
        <w:t xml:space="preserve">are documented </w:t>
      </w:r>
      <w:r w:rsidR="00CA330E">
        <w:t xml:space="preserve">and managed </w:t>
      </w:r>
      <w:r w:rsidR="007E25B7">
        <w:t xml:space="preserve">by the program and tracked in the JIRA defect tracking system as well as various project management </w:t>
      </w:r>
      <w:r>
        <w:t>artifacts</w:t>
      </w:r>
      <w:r w:rsidR="007E25B7">
        <w:t xml:space="preserve"> (Weekly Status and Operatio</w:t>
      </w:r>
      <w:r>
        <w:t>nal Status, reports, etc.</w:t>
      </w:r>
      <w:r w:rsidR="007E25B7">
        <w:t xml:space="preserve">). </w:t>
      </w:r>
      <w:r>
        <w:t>Longer term desired architecture systems improvements are documented in the MAHIX Roadmap alongside the to-be functional needs of the program (</w:t>
      </w:r>
      <w:r w:rsidRPr="00055B54">
        <w:rPr>
          <w:color w:val="auto"/>
        </w:rPr>
        <w:t xml:space="preserve">please see MassForge </w:t>
      </w:r>
      <w:hyperlink r:id="rId89" w:history="1">
        <w:r w:rsidRPr="00055B54">
          <w:rPr>
            <w:rStyle w:val="Hyperlink"/>
          </w:rPr>
          <w:t>doc</w:t>
        </w:r>
        <w:r w:rsidR="00055B54" w:rsidRPr="00055B54">
          <w:rPr>
            <w:rStyle w:val="Hyperlink"/>
          </w:rPr>
          <w:t>92659</w:t>
        </w:r>
      </w:hyperlink>
      <w:r w:rsidRPr="00055B54">
        <w:rPr>
          <w:color w:val="auto"/>
        </w:rPr>
        <w:t xml:space="preserve"> </w:t>
      </w:r>
      <w:r>
        <w:t xml:space="preserve">for the MAHIX Roadmap document).  </w:t>
      </w:r>
      <w:r w:rsidR="007E25B7">
        <w:t xml:space="preserve">In addition, an </w:t>
      </w:r>
      <w:r w:rsidR="00CA330E">
        <w:t>A</w:t>
      </w:r>
      <w:r w:rsidR="00E13BCC">
        <w:t xml:space="preserve">rchitecture </w:t>
      </w:r>
      <w:r w:rsidR="00CA330E">
        <w:t>R</w:t>
      </w:r>
      <w:r w:rsidR="00E13BCC">
        <w:t xml:space="preserve">eview </w:t>
      </w:r>
      <w:r w:rsidR="00CA330E">
        <w:t>B</w:t>
      </w:r>
      <w:r w:rsidR="00E13BCC">
        <w:t xml:space="preserve">oard (ARB) </w:t>
      </w:r>
      <w:r w:rsidR="007E25B7">
        <w:t>has been established as a forum to discuss architectural needs of the program</w:t>
      </w:r>
      <w:r>
        <w:t xml:space="preserve"> and serve as a technical resource to the project for architectural oversight.</w:t>
      </w:r>
    </w:p>
    <w:p w14:paraId="4F830B78" w14:textId="77777777" w:rsidR="00942A83" w:rsidRDefault="00C42C00" w:rsidP="000F22B9">
      <w:pPr>
        <w:pStyle w:val="Heading2"/>
      </w:pPr>
      <w:bookmarkStart w:id="606" w:name="_Toc449094241"/>
      <w:bookmarkStart w:id="607" w:name="_Toc169823908"/>
      <w:bookmarkStart w:id="608" w:name="_Toc169824135"/>
      <w:r>
        <w:t>Architectural Gaps</w:t>
      </w:r>
      <w:bookmarkEnd w:id="606"/>
      <w:bookmarkEnd w:id="607"/>
      <w:bookmarkEnd w:id="608"/>
    </w:p>
    <w:p w14:paraId="715BCE83" w14:textId="77777777" w:rsidR="00942A83" w:rsidRDefault="00942A83" w:rsidP="00942A83">
      <w:r>
        <w:t xml:space="preserve">There are two known structural gaps in the non-functional architecture: </w:t>
      </w:r>
    </w:p>
    <w:p w14:paraId="6A0E6236" w14:textId="77777777" w:rsidR="00305705" w:rsidRDefault="00305705" w:rsidP="00603272">
      <w:pPr>
        <w:pStyle w:val="ListParagraph"/>
        <w:numPr>
          <w:ilvl w:val="0"/>
          <w:numId w:val="17"/>
        </w:numPr>
      </w:pPr>
      <w:r>
        <w:rPr>
          <w:i/>
        </w:rPr>
        <w:t xml:space="preserve">No </w:t>
      </w:r>
      <w:r w:rsidR="00E25FD7" w:rsidRPr="00942A83">
        <w:rPr>
          <w:i/>
        </w:rPr>
        <w:t>non-functional requirements document</w:t>
      </w:r>
      <w:r>
        <w:rPr>
          <w:i/>
        </w:rPr>
        <w:t xml:space="preserve"> exists for the project</w:t>
      </w:r>
      <w:r w:rsidR="00E25FD7">
        <w:t xml:space="preserve">.  </w:t>
      </w:r>
      <w:r>
        <w:t>A</w:t>
      </w:r>
      <w:r w:rsidR="00E25FD7">
        <w:t xml:space="preserve"> non-functional requirements</w:t>
      </w:r>
      <w:r w:rsidR="00942A83">
        <w:t xml:space="preserve"> document is</w:t>
      </w:r>
      <w:r w:rsidR="00E25FD7">
        <w:t xml:space="preserve"> </w:t>
      </w:r>
      <w:r w:rsidR="00C42C00">
        <w:t xml:space="preserve">similar to </w:t>
      </w:r>
      <w:r>
        <w:t xml:space="preserve">a </w:t>
      </w:r>
      <w:r w:rsidR="00C42C00">
        <w:t>functional requir</w:t>
      </w:r>
      <w:r w:rsidR="009F2937">
        <w:t>e</w:t>
      </w:r>
      <w:r w:rsidR="00C42C00">
        <w:t xml:space="preserve">ments </w:t>
      </w:r>
      <w:r>
        <w:t>document</w:t>
      </w:r>
      <w:r w:rsidR="00942A83">
        <w:t xml:space="preserve"> and</w:t>
      </w:r>
      <w:r w:rsidR="009F2937">
        <w:t xml:space="preserve"> acts </w:t>
      </w:r>
      <w:r>
        <w:t xml:space="preserve">to document the requirements outside the application functional requirements for the project. It acts </w:t>
      </w:r>
      <w:r w:rsidR="00E25FD7">
        <w:t xml:space="preserve">as a source document </w:t>
      </w:r>
      <w:r w:rsidR="00942A83">
        <w:t>for</w:t>
      </w:r>
      <w:r w:rsidR="00E25FD7">
        <w:t xml:space="preserve"> the SAD</w:t>
      </w:r>
      <w:r>
        <w:t xml:space="preserve"> and </w:t>
      </w:r>
      <w:r w:rsidR="00942A83">
        <w:t xml:space="preserve">is used </w:t>
      </w:r>
      <w:r>
        <w:t>for</w:t>
      </w:r>
      <w:r w:rsidR="00E25FD7">
        <w:t xml:space="preserve"> traceability for </w:t>
      </w:r>
      <w:r>
        <w:t xml:space="preserve">task order </w:t>
      </w:r>
      <w:r w:rsidR="00942A83">
        <w:t xml:space="preserve">completion </w:t>
      </w:r>
      <w:r>
        <w:t>of</w:t>
      </w:r>
      <w:r w:rsidR="00942A83">
        <w:t xml:space="preserve"> non-functional work and </w:t>
      </w:r>
      <w:r w:rsidR="00E25FD7">
        <w:t>invoicing.</w:t>
      </w:r>
    </w:p>
    <w:p w14:paraId="44DA9DBD" w14:textId="77777777" w:rsidR="00305705" w:rsidRDefault="00305705" w:rsidP="00305705">
      <w:pPr>
        <w:pStyle w:val="ListParagraph"/>
        <w:ind w:left="360"/>
      </w:pPr>
    </w:p>
    <w:p w14:paraId="11E239A0" w14:textId="77777777" w:rsidR="00CA57EC" w:rsidRDefault="00305705" w:rsidP="00603272">
      <w:pPr>
        <w:pStyle w:val="ListParagraph"/>
        <w:numPr>
          <w:ilvl w:val="0"/>
          <w:numId w:val="17"/>
        </w:numPr>
        <w:rPr>
          <w:color w:val="000000" w:themeColor="text1"/>
        </w:rPr>
      </w:pPr>
      <w:r w:rsidRPr="00305705">
        <w:rPr>
          <w:i/>
        </w:rPr>
        <w:t>The</w:t>
      </w:r>
      <w:r w:rsidR="001B1760" w:rsidRPr="00305705">
        <w:rPr>
          <w:i/>
        </w:rPr>
        <w:t xml:space="preserve"> </w:t>
      </w:r>
      <w:r w:rsidR="001B1760" w:rsidRPr="00942A83">
        <w:rPr>
          <w:i/>
        </w:rPr>
        <w:t xml:space="preserve">SAD </w:t>
      </w:r>
      <w:r>
        <w:rPr>
          <w:i/>
        </w:rPr>
        <w:t xml:space="preserve">needs to document the alignment of </w:t>
      </w:r>
      <w:r w:rsidR="001B1760" w:rsidRPr="00942A83">
        <w:rPr>
          <w:i/>
        </w:rPr>
        <w:t>the MITA architectural framework</w:t>
      </w:r>
      <w:r w:rsidR="001B1760">
        <w:t>.</w:t>
      </w:r>
      <w:bookmarkStart w:id="609" w:name="_Toc203456786"/>
      <w:bookmarkStart w:id="610" w:name="_Toc132107219"/>
      <w:bookmarkStart w:id="611" w:name="_Toc393100125"/>
      <w:bookmarkStart w:id="612" w:name="_Toc402907142"/>
      <w:bookmarkStart w:id="613" w:name="_Toc402955763"/>
      <w:bookmarkStart w:id="614" w:name="_Toc402955958"/>
      <w:bookmarkStart w:id="615" w:name="_Toc402956152"/>
      <w:bookmarkEnd w:id="609"/>
      <w:bookmarkEnd w:id="610"/>
      <w:bookmarkEnd w:id="611"/>
      <w:bookmarkEnd w:id="612"/>
      <w:bookmarkEnd w:id="613"/>
      <w:bookmarkEnd w:id="614"/>
      <w:bookmarkEnd w:id="615"/>
      <w:r w:rsidR="00AD2D2B">
        <w:t xml:space="preserve"> </w:t>
      </w:r>
      <w:r w:rsidR="00A64CFC">
        <w:rPr>
          <w:color w:val="000000" w:themeColor="text1"/>
        </w:rPr>
        <w:t xml:space="preserve">Although the MAHIX </w:t>
      </w:r>
      <w:r>
        <w:rPr>
          <w:color w:val="000000" w:themeColor="text1"/>
        </w:rPr>
        <w:t xml:space="preserve">architecture is heavily influenced by the CMS MITA framework, the SAD needs to </w:t>
      </w:r>
      <w:r w:rsidR="00123A22">
        <w:rPr>
          <w:color w:val="000000" w:themeColor="text1"/>
        </w:rPr>
        <w:t>better</w:t>
      </w:r>
      <w:r>
        <w:rPr>
          <w:color w:val="000000" w:themeColor="text1"/>
        </w:rPr>
        <w:t xml:space="preserve"> document its usage </w:t>
      </w:r>
      <w:r w:rsidR="00123A22">
        <w:rPr>
          <w:color w:val="000000" w:themeColor="text1"/>
        </w:rPr>
        <w:t>and</w:t>
      </w:r>
      <w:r>
        <w:rPr>
          <w:color w:val="000000" w:themeColor="text1"/>
        </w:rPr>
        <w:t xml:space="preserve"> indicate the maturity of the overall systems solution.</w:t>
      </w:r>
      <w:r w:rsidR="00484E8E">
        <w:rPr>
          <w:color w:val="000000" w:themeColor="text1"/>
        </w:rPr>
        <w:t xml:space="preserve">  An</w:t>
      </w:r>
      <w:r w:rsidR="00223363">
        <w:rPr>
          <w:color w:val="000000" w:themeColor="text1"/>
        </w:rPr>
        <w:t xml:space="preserve"> initial summary has been written in section </w:t>
      </w:r>
      <w:r w:rsidR="002A7809">
        <w:rPr>
          <w:color w:val="000000" w:themeColor="text1"/>
        </w:rPr>
        <w:t>titled</w:t>
      </w:r>
      <w:r w:rsidR="00223363">
        <w:rPr>
          <w:color w:val="000000" w:themeColor="text1"/>
        </w:rPr>
        <w:t xml:space="preserve"> </w:t>
      </w:r>
      <w:hyperlink w:anchor="_DESIGN_CONSIDERATIONS" w:history="1">
        <w:r w:rsidR="00223363" w:rsidRPr="002A7809">
          <w:rPr>
            <w:rStyle w:val="Hyperlink"/>
          </w:rPr>
          <w:t>DESIGN CONSIDERATIONS</w:t>
        </w:r>
      </w:hyperlink>
      <w:r w:rsidR="00223363">
        <w:rPr>
          <w:color w:val="000000" w:themeColor="text1"/>
        </w:rPr>
        <w:t xml:space="preserve"> but needs further review for stronger alignment.</w:t>
      </w:r>
    </w:p>
    <w:p w14:paraId="2EC95A0F" w14:textId="77777777" w:rsidR="00CA57EC" w:rsidRDefault="00CA57EC">
      <w:pPr>
        <w:rPr>
          <w:color w:val="000000" w:themeColor="text1"/>
        </w:rPr>
      </w:pPr>
      <w:r>
        <w:rPr>
          <w:color w:val="000000" w:themeColor="text1"/>
        </w:rPr>
        <w:br w:type="page"/>
      </w:r>
    </w:p>
    <w:p w14:paraId="7D90CE5B" w14:textId="77777777" w:rsidR="002346B8" w:rsidRPr="00053AFF" w:rsidRDefault="002346B8" w:rsidP="00CA57EC"/>
    <w:p w14:paraId="37498241" w14:textId="77777777" w:rsidR="008F1356" w:rsidRPr="00806BD9" w:rsidRDefault="0016237E" w:rsidP="00C42C00">
      <w:pPr>
        <w:pStyle w:val="Heading1"/>
      </w:pPr>
      <w:bookmarkStart w:id="616" w:name="_DESIGN_CONSIDERATIONS"/>
      <w:bookmarkStart w:id="617" w:name="_Toc529923462"/>
      <w:bookmarkStart w:id="618" w:name="_Toc65387745"/>
      <w:bookmarkStart w:id="619" w:name="_Toc75920623"/>
      <w:bookmarkStart w:id="620" w:name="_Toc75920754"/>
      <w:bookmarkStart w:id="621" w:name="_Toc75920802"/>
      <w:bookmarkStart w:id="622" w:name="_Toc76184921"/>
      <w:bookmarkStart w:id="623" w:name="_Toc76270486"/>
      <w:bookmarkStart w:id="624" w:name="_Toc76270552"/>
      <w:bookmarkStart w:id="625" w:name="_Toc80418864"/>
      <w:bookmarkStart w:id="626" w:name="_Toc80514338"/>
      <w:bookmarkStart w:id="627" w:name="_Toc80585232"/>
      <w:bookmarkStart w:id="628" w:name="_Toc86461130"/>
      <w:bookmarkStart w:id="629" w:name="_Toc86464163"/>
      <w:bookmarkStart w:id="630" w:name="_Toc86464209"/>
      <w:bookmarkStart w:id="631" w:name="_Toc86464299"/>
      <w:bookmarkStart w:id="632" w:name="_Toc86464406"/>
      <w:bookmarkStart w:id="633" w:name="_Toc86467227"/>
      <w:bookmarkStart w:id="634" w:name="_Toc86467268"/>
      <w:bookmarkStart w:id="635" w:name="_Toc86472006"/>
      <w:bookmarkStart w:id="636" w:name="_Toc86485295"/>
      <w:bookmarkStart w:id="637" w:name="_Toc86485369"/>
      <w:bookmarkStart w:id="638" w:name="_Toc86486889"/>
      <w:bookmarkStart w:id="639" w:name="_Toc86737255"/>
      <w:bookmarkStart w:id="640" w:name="_Toc86737297"/>
      <w:bookmarkStart w:id="641" w:name="_Toc86737371"/>
      <w:bookmarkStart w:id="642" w:name="_Toc86739472"/>
      <w:bookmarkStart w:id="643" w:name="_Toc86740432"/>
      <w:bookmarkStart w:id="644" w:name="_Toc86743576"/>
      <w:bookmarkStart w:id="645" w:name="_Toc86800746"/>
      <w:bookmarkStart w:id="646" w:name="_Toc133743645"/>
      <w:bookmarkStart w:id="647" w:name="_Toc134265116"/>
      <w:bookmarkStart w:id="648" w:name="_Toc135719151"/>
      <w:bookmarkStart w:id="649" w:name="_Toc135722510"/>
      <w:bookmarkStart w:id="650" w:name="_Toc135733131"/>
      <w:bookmarkStart w:id="651" w:name="_Toc136059062"/>
      <w:bookmarkStart w:id="652" w:name="_Toc136062541"/>
      <w:bookmarkStart w:id="653" w:name="_Toc136146948"/>
      <w:bookmarkStart w:id="654" w:name="_Toc136147906"/>
      <w:bookmarkStart w:id="655" w:name="_Toc137453870"/>
      <w:bookmarkStart w:id="656" w:name="_Toc166565957"/>
      <w:bookmarkStart w:id="657" w:name="_Toc167085142"/>
      <w:bookmarkStart w:id="658" w:name="_Toc177962750"/>
      <w:bookmarkStart w:id="659" w:name="_Toc178040353"/>
      <w:bookmarkStart w:id="660" w:name="_Toc180316015"/>
      <w:bookmarkStart w:id="661" w:name="_Toc180316380"/>
      <w:bookmarkStart w:id="662" w:name="_Toc198546526"/>
      <w:bookmarkStart w:id="663" w:name="_Toc449094242"/>
      <w:bookmarkStart w:id="664" w:name="_Toc169823909"/>
      <w:bookmarkStart w:id="665" w:name="_Toc169824136"/>
      <w:bookmarkEnd w:id="616"/>
      <w:r w:rsidRPr="00C42C00">
        <w:t>DESIGN</w:t>
      </w:r>
      <w:r>
        <w:t xml:space="preserve"> </w:t>
      </w:r>
      <w:r w:rsidRPr="00A235AF">
        <w:t>CONSIDERATIONS</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r w:rsidR="0070019C">
        <w:t xml:space="preserve"> </w:t>
      </w:r>
    </w:p>
    <w:p w14:paraId="1A16C192" w14:textId="77777777" w:rsidR="0083715E" w:rsidRPr="00E23A78" w:rsidRDefault="006D3F23" w:rsidP="0083715E">
      <w:bookmarkStart w:id="666" w:name="_Toc133743649"/>
      <w:bookmarkStart w:id="667" w:name="_Toc134265120"/>
      <w:bookmarkStart w:id="668" w:name="_Toc135719158"/>
      <w:bookmarkStart w:id="669" w:name="_Toc135722517"/>
      <w:bookmarkStart w:id="670" w:name="_Toc135733138"/>
      <w:bookmarkStart w:id="671" w:name="_Toc136059069"/>
      <w:bookmarkStart w:id="672" w:name="_Toc136062548"/>
      <w:bookmarkStart w:id="673" w:name="_Toc136146955"/>
      <w:bookmarkStart w:id="674" w:name="_Toc136147913"/>
      <w:bookmarkStart w:id="675" w:name="_Toc137453877"/>
      <w:bookmarkStart w:id="676" w:name="_Toc166565964"/>
      <w:bookmarkStart w:id="677" w:name="_Toc167085149"/>
      <w:bookmarkStart w:id="678" w:name="_Toc177962757"/>
      <w:bookmarkStart w:id="679" w:name="_Toc178040360"/>
      <w:bookmarkStart w:id="680" w:name="_Toc180316019"/>
      <w:bookmarkStart w:id="681" w:name="_Toc180316384"/>
      <w:bookmarkStart w:id="682" w:name="_Toc198546530"/>
      <w:r>
        <w:t>Several</w:t>
      </w:r>
      <w:r w:rsidR="0083715E">
        <w:t xml:space="preserve"> technical controls are implemented within the hCentive MAHIX system.  These controls align with NIST 800-53 control families and IRS 1075 requirements and protect the confidentiality, integrity, availability, and privacy of the system. </w:t>
      </w:r>
      <w:r w:rsidR="0083715E">
        <w:rPr>
          <w:bCs/>
          <w:szCs w:val="24"/>
        </w:rPr>
        <w:t>Additionally,</w:t>
      </w:r>
      <w:r w:rsidR="0083715E" w:rsidRPr="004B099C">
        <w:rPr>
          <w:bCs/>
          <w:szCs w:val="24"/>
        </w:rPr>
        <w:t xml:space="preserve"> it also </w:t>
      </w:r>
      <w:r w:rsidR="0083715E">
        <w:rPr>
          <w:bCs/>
          <w:szCs w:val="24"/>
        </w:rPr>
        <w:t>follows the Minimum Acceptable R</w:t>
      </w:r>
      <w:r w:rsidR="0083715E" w:rsidRPr="004B099C">
        <w:rPr>
          <w:bCs/>
          <w:szCs w:val="24"/>
        </w:rPr>
        <w:t>isk Standards for Ex</w:t>
      </w:r>
      <w:r w:rsidR="0083715E">
        <w:rPr>
          <w:bCs/>
          <w:szCs w:val="24"/>
        </w:rPr>
        <w:t xml:space="preserve">changes (MARS-E) V1.2 </w:t>
      </w:r>
      <w:r w:rsidR="0083715E" w:rsidRPr="004B099C">
        <w:rPr>
          <w:bCs/>
          <w:szCs w:val="24"/>
        </w:rPr>
        <w:t xml:space="preserve">and is in the process of </w:t>
      </w:r>
      <w:r w:rsidR="0083715E">
        <w:rPr>
          <w:bCs/>
          <w:szCs w:val="24"/>
        </w:rPr>
        <w:t>migrating</w:t>
      </w:r>
      <w:r w:rsidR="0083715E" w:rsidRPr="004B099C">
        <w:rPr>
          <w:bCs/>
          <w:szCs w:val="24"/>
        </w:rPr>
        <w:t xml:space="preserve"> towards to the new MARS-E V2.0 standards </w:t>
      </w:r>
      <w:r w:rsidR="00C40289">
        <w:rPr>
          <w:bCs/>
          <w:szCs w:val="24"/>
        </w:rPr>
        <w:t>with significant compliance expected by fall 2017</w:t>
      </w:r>
      <w:r w:rsidR="0083715E" w:rsidRPr="004B099C">
        <w:rPr>
          <w:bCs/>
          <w:szCs w:val="24"/>
        </w:rPr>
        <w:t xml:space="preserve">.  </w:t>
      </w:r>
      <w:r w:rsidR="0083715E">
        <w:rPr>
          <w:bCs/>
          <w:szCs w:val="24"/>
        </w:rPr>
        <w:t xml:space="preserve">Detailed security and compliance standards used by MAHIX </w:t>
      </w:r>
      <w:r w:rsidR="0083715E" w:rsidRPr="004B099C">
        <w:rPr>
          <w:bCs/>
          <w:szCs w:val="24"/>
        </w:rPr>
        <w:t xml:space="preserve">can be found in the System Security Plan (SSP) </w:t>
      </w:r>
      <w:r w:rsidR="0083715E">
        <w:rPr>
          <w:bCs/>
          <w:szCs w:val="24"/>
        </w:rPr>
        <w:t>and the IRS Safeguard Security Report (SSR).</w:t>
      </w:r>
    </w:p>
    <w:p w14:paraId="760CBC3A" w14:textId="77777777" w:rsidR="005D5259" w:rsidRDefault="00060C75" w:rsidP="00060C75">
      <w:pPr>
        <w:rPr>
          <w:bCs/>
          <w:szCs w:val="24"/>
        </w:rPr>
      </w:pPr>
      <w:r>
        <w:rPr>
          <w:bCs/>
          <w:szCs w:val="24"/>
        </w:rPr>
        <w:t xml:space="preserve">In addition, </w:t>
      </w:r>
      <w:r>
        <w:rPr>
          <w:szCs w:val="24"/>
        </w:rPr>
        <w:t>t</w:t>
      </w:r>
      <w:r w:rsidRPr="004B099C">
        <w:rPr>
          <w:szCs w:val="24"/>
        </w:rPr>
        <w:t xml:space="preserve">he </w:t>
      </w:r>
      <w:r w:rsidR="00E429DD" w:rsidRPr="004B099C">
        <w:rPr>
          <w:szCs w:val="24"/>
        </w:rPr>
        <w:t xml:space="preserve">MAHIX project </w:t>
      </w:r>
      <w:r w:rsidR="00D94094" w:rsidRPr="004B099C">
        <w:rPr>
          <w:szCs w:val="24"/>
        </w:rPr>
        <w:t>strives to</w:t>
      </w:r>
      <w:r w:rsidR="00E429DD" w:rsidRPr="004B099C">
        <w:rPr>
          <w:szCs w:val="24"/>
        </w:rPr>
        <w:t xml:space="preserve"> </w:t>
      </w:r>
      <w:r w:rsidR="00584557">
        <w:rPr>
          <w:szCs w:val="24"/>
        </w:rPr>
        <w:t xml:space="preserve">follow </w:t>
      </w:r>
      <w:r w:rsidR="00E429DD" w:rsidRPr="004B099C">
        <w:rPr>
          <w:szCs w:val="24"/>
        </w:rPr>
        <w:t xml:space="preserve">the </w:t>
      </w:r>
      <w:r w:rsidR="00D94094" w:rsidRPr="004B099C">
        <w:rPr>
          <w:szCs w:val="24"/>
        </w:rPr>
        <w:t xml:space="preserve">guidelines mentioned in the </w:t>
      </w:r>
      <w:r w:rsidR="00E429DD" w:rsidRPr="004B099C">
        <w:rPr>
          <w:bCs/>
          <w:szCs w:val="24"/>
        </w:rPr>
        <w:t>Medicaid Information Technology Architecture (MIT</w:t>
      </w:r>
      <w:r w:rsidR="00D94094" w:rsidRPr="004B099C">
        <w:rPr>
          <w:bCs/>
          <w:szCs w:val="24"/>
        </w:rPr>
        <w:t xml:space="preserve">A) Architecture Guidance (Version 3.0), an IT framework for state MMIS ecosystems.  </w:t>
      </w:r>
      <w:r>
        <w:rPr>
          <w:bCs/>
          <w:szCs w:val="24"/>
        </w:rPr>
        <w:t xml:space="preserve">MITA develops a comprehensive framework for cataloging MMIS systems and services and prescribes a service-oriented architecture (SOA) as an approach to integrating these systems.  The MAHIX solution incorporates a SOA engine and bus within the architecture but does not expose this to other external systems. In addition, the MAHIX SOA implementation is not used to modularize the MAHIX functionality within the hCentive solution and the hCentive application is standalone in nature. Despite these differences from the ideal MITA model, the MAHIX </w:t>
      </w:r>
      <w:r w:rsidR="006D3F23">
        <w:rPr>
          <w:bCs/>
          <w:szCs w:val="24"/>
        </w:rPr>
        <w:t>is</w:t>
      </w:r>
      <w:r>
        <w:rPr>
          <w:bCs/>
          <w:szCs w:val="24"/>
        </w:rPr>
        <w:t xml:space="preserve"> a modern application design leveraging Web Service standards extensively.</w:t>
      </w:r>
    </w:p>
    <w:p w14:paraId="619DF421" w14:textId="77777777" w:rsidR="00A31768" w:rsidRDefault="00A31768">
      <w:pPr>
        <w:rPr>
          <w:b/>
          <w:kern w:val="28"/>
          <w:sz w:val="32"/>
          <w:szCs w:val="32"/>
        </w:rPr>
      </w:pPr>
      <w:bookmarkStart w:id="683" w:name="_Toc396332514"/>
      <w:bookmarkStart w:id="684" w:name="_Toc396332730"/>
      <w:bookmarkStart w:id="685" w:name="_Toc396332797"/>
      <w:bookmarkStart w:id="686" w:name="_Toc396381130"/>
      <w:bookmarkStart w:id="687" w:name="_Toc396381338"/>
      <w:bookmarkStart w:id="688" w:name="_Toc396332515"/>
      <w:bookmarkStart w:id="689" w:name="_Toc396332731"/>
      <w:bookmarkStart w:id="690" w:name="_Toc396332798"/>
      <w:bookmarkStart w:id="691" w:name="_Toc396381131"/>
      <w:bookmarkStart w:id="692" w:name="_Toc396381339"/>
      <w:bookmarkStart w:id="693" w:name="_Toc393100131"/>
      <w:bookmarkStart w:id="694" w:name="_Toc393124900"/>
      <w:bookmarkStart w:id="695" w:name="_Toc393243808"/>
      <w:bookmarkStart w:id="696" w:name="_Toc393263216"/>
      <w:bookmarkStart w:id="697" w:name="_Toc393264954"/>
      <w:bookmarkStart w:id="698" w:name="_Toc393124901"/>
      <w:bookmarkStart w:id="699" w:name="_Toc393243809"/>
      <w:bookmarkStart w:id="700" w:name="_Toc393263217"/>
      <w:bookmarkStart w:id="701" w:name="_Toc393264955"/>
      <w:bookmarkStart w:id="702" w:name="_Toc393124902"/>
      <w:bookmarkStart w:id="703" w:name="_Toc393243810"/>
      <w:bookmarkStart w:id="704" w:name="_Toc393263218"/>
      <w:bookmarkStart w:id="705" w:name="_Toc393264956"/>
      <w:bookmarkStart w:id="706" w:name="_Toc393124903"/>
      <w:bookmarkStart w:id="707" w:name="_Toc393243811"/>
      <w:bookmarkStart w:id="708" w:name="_Toc393263219"/>
      <w:bookmarkStart w:id="709" w:name="_Toc393264957"/>
      <w:bookmarkStart w:id="710" w:name="_Toc393124904"/>
      <w:bookmarkStart w:id="711" w:name="_Toc393243812"/>
      <w:bookmarkStart w:id="712" w:name="_Toc393263220"/>
      <w:bookmarkStart w:id="713" w:name="_Toc393264958"/>
      <w:bookmarkStart w:id="714" w:name="_Toc393124905"/>
      <w:bookmarkStart w:id="715" w:name="_Toc393243813"/>
      <w:bookmarkStart w:id="716" w:name="_Toc393263221"/>
      <w:bookmarkStart w:id="717" w:name="_Toc393264959"/>
      <w:bookmarkStart w:id="718" w:name="_Toc393124906"/>
      <w:bookmarkStart w:id="719" w:name="_Toc393243814"/>
      <w:bookmarkStart w:id="720" w:name="_Toc393263222"/>
      <w:bookmarkStart w:id="721" w:name="_Toc393264960"/>
      <w:bookmarkStart w:id="722" w:name="_Toc393124907"/>
      <w:bookmarkStart w:id="723" w:name="_Toc393243815"/>
      <w:bookmarkStart w:id="724" w:name="_Toc393263223"/>
      <w:bookmarkStart w:id="725" w:name="_Toc393264961"/>
      <w:bookmarkStart w:id="726" w:name="_Toc393124908"/>
      <w:bookmarkStart w:id="727" w:name="_Toc393243816"/>
      <w:bookmarkStart w:id="728" w:name="_Toc393263224"/>
      <w:bookmarkStart w:id="729" w:name="_Toc393264962"/>
      <w:bookmarkStart w:id="730" w:name="_Toc393124909"/>
      <w:bookmarkStart w:id="731" w:name="_Toc393243817"/>
      <w:bookmarkStart w:id="732" w:name="_Toc393263225"/>
      <w:bookmarkStart w:id="733" w:name="_Toc393264963"/>
      <w:bookmarkStart w:id="734" w:name="_Toc393124910"/>
      <w:bookmarkStart w:id="735" w:name="_Toc393243818"/>
      <w:bookmarkStart w:id="736" w:name="_Toc393263226"/>
      <w:bookmarkStart w:id="737" w:name="_Toc393264964"/>
      <w:bookmarkStart w:id="738" w:name="_Toc393124911"/>
      <w:bookmarkStart w:id="739" w:name="_Toc393243819"/>
      <w:bookmarkStart w:id="740" w:name="_Toc393263227"/>
      <w:bookmarkStart w:id="741" w:name="_Toc393264965"/>
      <w:bookmarkStart w:id="742" w:name="_ARCHITECTURAL_OVERVIEW"/>
      <w:bookmarkStart w:id="743" w:name="_Toc449094243"/>
      <w:bookmarkStart w:id="744" w:name="_Toc529923463"/>
      <w:bookmarkStart w:id="745" w:name="_Toc65387746"/>
      <w:bookmarkStart w:id="746" w:name="_Toc75920624"/>
      <w:bookmarkStart w:id="747" w:name="_Toc75920758"/>
      <w:bookmarkStart w:id="748" w:name="_Toc75920806"/>
      <w:bookmarkStart w:id="749" w:name="_Toc76184925"/>
      <w:bookmarkStart w:id="750" w:name="_Toc76270490"/>
      <w:bookmarkStart w:id="751" w:name="_Toc76270556"/>
      <w:bookmarkStart w:id="752" w:name="_Toc80418868"/>
      <w:bookmarkStart w:id="753" w:name="_Toc80514342"/>
      <w:bookmarkStart w:id="754" w:name="_Toc80585236"/>
      <w:bookmarkStart w:id="755" w:name="_Toc86461135"/>
      <w:bookmarkStart w:id="756" w:name="_Toc86464169"/>
      <w:bookmarkStart w:id="757" w:name="_Toc86464214"/>
      <w:bookmarkStart w:id="758" w:name="_Toc86464305"/>
      <w:bookmarkStart w:id="759" w:name="_Toc86464412"/>
      <w:bookmarkStart w:id="760" w:name="_Toc86467233"/>
      <w:bookmarkStart w:id="761" w:name="_Toc86467274"/>
      <w:bookmarkStart w:id="762" w:name="_Toc86472012"/>
      <w:bookmarkStart w:id="763" w:name="_Toc86485301"/>
      <w:bookmarkStart w:id="764" w:name="_Toc86485375"/>
      <w:bookmarkStart w:id="765" w:name="_Toc86486895"/>
      <w:bookmarkStart w:id="766" w:name="_Toc86737261"/>
      <w:bookmarkStart w:id="767" w:name="_Toc86737303"/>
      <w:bookmarkStart w:id="768" w:name="_Toc86737377"/>
      <w:bookmarkStart w:id="769" w:name="_Toc86739478"/>
      <w:bookmarkStart w:id="770" w:name="_Toc86740438"/>
      <w:bookmarkStart w:id="771" w:name="_Toc86743582"/>
      <w:bookmarkStart w:id="772" w:name="_Toc86800752"/>
      <w:bookmarkStart w:id="773" w:name="_Toc133743650"/>
      <w:bookmarkStart w:id="774" w:name="_Toc134265121"/>
      <w:bookmarkStart w:id="775" w:name="_Toc135719159"/>
      <w:bookmarkStart w:id="776" w:name="_Toc135722518"/>
      <w:bookmarkStart w:id="777" w:name="_Toc135733139"/>
      <w:bookmarkStart w:id="778" w:name="_Toc136059070"/>
      <w:bookmarkStart w:id="779" w:name="_Toc136062549"/>
      <w:bookmarkStart w:id="780" w:name="_Toc136146956"/>
      <w:bookmarkStart w:id="781" w:name="_Toc136147914"/>
      <w:bookmarkStart w:id="782" w:name="_Toc137453878"/>
      <w:bookmarkStart w:id="783" w:name="_Toc166565965"/>
      <w:bookmarkStart w:id="784" w:name="_Toc167085150"/>
      <w:bookmarkStart w:id="785" w:name="_Toc177962758"/>
      <w:bookmarkStart w:id="786" w:name="_Toc178040361"/>
      <w:bookmarkStart w:id="787" w:name="_Toc180316021"/>
      <w:bookmarkStart w:id="788" w:name="_Toc180316386"/>
      <w:bookmarkStart w:id="789" w:name="_Toc198546532"/>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r>
        <w:br w:type="page"/>
      </w:r>
    </w:p>
    <w:p w14:paraId="03AB87F5" w14:textId="77777777" w:rsidR="000C1EE5" w:rsidRPr="000C1EE5" w:rsidRDefault="001A156C" w:rsidP="005D5259">
      <w:pPr>
        <w:pStyle w:val="Heading1"/>
      </w:pPr>
      <w:bookmarkStart w:id="790" w:name="_ARCHITECTURAL_OVERVIEW_1"/>
      <w:bookmarkStart w:id="791" w:name="_Toc169823910"/>
      <w:bookmarkStart w:id="792" w:name="_Toc169824137"/>
      <w:bookmarkEnd w:id="790"/>
      <w:r w:rsidRPr="009B6563">
        <w:t>ARCHITECTURAL OVERVIEW</w:t>
      </w:r>
      <w:bookmarkEnd w:id="743"/>
      <w:bookmarkEnd w:id="791"/>
      <w:bookmarkEnd w:id="792"/>
    </w:p>
    <w:p w14:paraId="668B800B" w14:textId="77777777" w:rsidR="002B1C3D" w:rsidRDefault="00F131BC" w:rsidP="002B1C3D">
      <w:r w:rsidRPr="002B1C3D">
        <w:rPr>
          <w:bCs/>
          <w:szCs w:val="24"/>
        </w:rPr>
        <w:t xml:space="preserve">The MAHIX </w:t>
      </w:r>
      <w:r w:rsidR="005C67A1">
        <w:rPr>
          <w:bCs/>
          <w:szCs w:val="24"/>
        </w:rPr>
        <w:t xml:space="preserve">design </w:t>
      </w:r>
      <w:r w:rsidRPr="002B1C3D">
        <w:rPr>
          <w:bCs/>
          <w:szCs w:val="24"/>
        </w:rPr>
        <w:t xml:space="preserve">is a modern architecture incorporating multiple security </w:t>
      </w:r>
      <w:r w:rsidR="002B1C3D">
        <w:rPr>
          <w:bCs/>
          <w:szCs w:val="24"/>
        </w:rPr>
        <w:t xml:space="preserve">zones </w:t>
      </w:r>
      <w:r w:rsidR="005967CE">
        <w:rPr>
          <w:bCs/>
          <w:szCs w:val="24"/>
        </w:rPr>
        <w:t>to support web service</w:t>
      </w:r>
      <w:r w:rsidR="002B1C3D">
        <w:rPr>
          <w:bCs/>
          <w:szCs w:val="24"/>
        </w:rPr>
        <w:t xml:space="preserve"> communica</w:t>
      </w:r>
      <w:r w:rsidR="005967CE">
        <w:rPr>
          <w:bCs/>
          <w:szCs w:val="24"/>
        </w:rPr>
        <w:t>tions</w:t>
      </w:r>
      <w:r w:rsidR="005C67A1">
        <w:rPr>
          <w:bCs/>
          <w:szCs w:val="24"/>
        </w:rPr>
        <w:t xml:space="preserve">, </w:t>
      </w:r>
      <w:r>
        <w:t xml:space="preserve">SOA and service bus </w:t>
      </w:r>
      <w:r w:rsidR="005967CE">
        <w:t xml:space="preserve">(JBOSS) </w:t>
      </w:r>
      <w:r w:rsidR="005C67A1">
        <w:t xml:space="preserve">infrastructure </w:t>
      </w:r>
      <w:r w:rsidR="002B1C3D">
        <w:t xml:space="preserve">to </w:t>
      </w:r>
      <w:r w:rsidR="005967CE">
        <w:t>support message routing</w:t>
      </w:r>
      <w:r w:rsidR="002B1C3D">
        <w:t xml:space="preserve">, and a core </w:t>
      </w:r>
      <w:r w:rsidR="005967CE">
        <w:t xml:space="preserve">hCentive application </w:t>
      </w:r>
      <w:r>
        <w:t xml:space="preserve">written completely in Java. </w:t>
      </w:r>
      <w:r w:rsidR="005967CE">
        <w:t xml:space="preserve">In addition, </w:t>
      </w:r>
      <w:r w:rsidR="002B1C3D">
        <w:t>an enterprise job management system</w:t>
      </w:r>
      <w:r w:rsidR="005967CE">
        <w:t xml:space="preserve"> (</w:t>
      </w:r>
      <w:r w:rsidR="006D5EB2">
        <w:t>Argent Scheduler</w:t>
      </w:r>
      <w:r w:rsidR="005967CE">
        <w:t>)</w:t>
      </w:r>
      <w:r w:rsidR="002B1C3D">
        <w:t>, and a secure file transfer protocol (</w:t>
      </w:r>
      <w:r w:rsidR="007C5218">
        <w:t>AxWay</w:t>
      </w:r>
      <w:r w:rsidR="002B1C3D">
        <w:t>) server</w:t>
      </w:r>
      <w:r w:rsidR="005967CE">
        <w:t xml:space="preserve"> are incorporated into the core hCentive architecture</w:t>
      </w:r>
      <w:r w:rsidR="002B1C3D">
        <w:t xml:space="preserve">. Throughout the architecture </w:t>
      </w:r>
      <w:r w:rsidR="005967CE">
        <w:t xml:space="preserve">are </w:t>
      </w:r>
      <w:r w:rsidR="002B1C3D">
        <w:t>security hardware and software components that perform specialized functions for the exchange</w:t>
      </w:r>
      <w:r w:rsidR="005967CE">
        <w:t xml:space="preserve"> and are documented as part of the layers subsections of this document</w:t>
      </w:r>
      <w:r w:rsidR="005C67A1">
        <w:t xml:space="preserve"> they reside in</w:t>
      </w:r>
      <w:r w:rsidR="002B1C3D">
        <w:t xml:space="preserve">.  MAHIX has extensive connectivity to other systems </w:t>
      </w:r>
      <w:r w:rsidR="002348FF">
        <w:t>to attain information used during program determination as well as</w:t>
      </w:r>
      <w:r w:rsidR="005C67A1">
        <w:t xml:space="preserve"> </w:t>
      </w:r>
      <w:r w:rsidR="002B1C3D">
        <w:t xml:space="preserve">the </w:t>
      </w:r>
      <w:r w:rsidR="00C1406E">
        <w:t xml:space="preserve">Softheon </w:t>
      </w:r>
      <w:r w:rsidR="002B1C3D">
        <w:t xml:space="preserve">and </w:t>
      </w:r>
      <w:r w:rsidR="002348FF">
        <w:t>MMIS systems to process members (applicants and enrollees)</w:t>
      </w:r>
      <w:r w:rsidR="00C21A5E">
        <w:t xml:space="preserve"> for QHP and Medicaid, respectively</w:t>
      </w:r>
      <w:r w:rsidR="002348FF">
        <w:t xml:space="preserve">.  Terminology to define the comprehensive scope of the MAHIX is referred to as “MAHIX” </w:t>
      </w:r>
      <w:r w:rsidR="00C21A5E">
        <w:t xml:space="preserve">which includes </w:t>
      </w:r>
      <w:r w:rsidR="00C1406E">
        <w:t xml:space="preserve">Softheon </w:t>
      </w:r>
      <w:r w:rsidR="00C21A5E">
        <w:t xml:space="preserve">and MMIS, FDSH, as well as other State data sources, </w:t>
      </w:r>
      <w:r w:rsidR="002348FF">
        <w:t xml:space="preserve">while infrastructure that support only the core </w:t>
      </w:r>
      <w:r w:rsidR="00C21A5E">
        <w:t xml:space="preserve">MAHIX </w:t>
      </w:r>
      <w:r w:rsidR="002348FF">
        <w:t>service is called “hCentive” or “hCentive MAHIX” or “core MAHIX”</w:t>
      </w:r>
      <w:r w:rsidR="00C21A5E">
        <w:t>.  Most of the SAD is oriented around documenting the core MAHIX.</w:t>
      </w:r>
    </w:p>
    <w:p w14:paraId="10BC0F20" w14:textId="77777777" w:rsidR="002348FF" w:rsidRDefault="002B1C3D" w:rsidP="002B1C3D">
      <w:r>
        <w:t xml:space="preserve">All systems comprising the </w:t>
      </w:r>
      <w:r w:rsidR="002348FF">
        <w:t xml:space="preserve">core </w:t>
      </w:r>
      <w:r>
        <w:t xml:space="preserve">MAHIX are hosted in </w:t>
      </w:r>
      <w:r w:rsidR="006D5EB2">
        <w:t>Amazon Web Services Data Center</w:t>
      </w:r>
      <w:r w:rsidR="002348FF">
        <w:t xml:space="preserve"> in </w:t>
      </w:r>
      <w:r w:rsidR="00157665">
        <w:t>Northern Virginia (us-east-1)</w:t>
      </w:r>
      <w:r>
        <w:t xml:space="preserve">, however, </w:t>
      </w:r>
      <w:r w:rsidR="002348FF">
        <w:t xml:space="preserve">other systems like the </w:t>
      </w:r>
      <w:r w:rsidR="00C1406E">
        <w:t xml:space="preserve">Softheon Services </w:t>
      </w:r>
      <w:r w:rsidR="002348FF">
        <w:t xml:space="preserve">are housed in </w:t>
      </w:r>
      <w:r w:rsidR="00B228E2">
        <w:t>Stony Brook, New York</w:t>
      </w:r>
      <w:r w:rsidR="002348FF">
        <w:t xml:space="preserve"> and the MMIS</w:t>
      </w:r>
      <w:r w:rsidR="00C21A5E">
        <w:t xml:space="preserve"> systems reside in </w:t>
      </w:r>
      <w:r w:rsidR="00B228E2">
        <w:t>the Commonwealth</w:t>
      </w:r>
      <w:r w:rsidR="00C21A5E">
        <w:t xml:space="preserve"> managed</w:t>
      </w:r>
      <w:r w:rsidR="002348FF">
        <w:t xml:space="preserve"> data centers in Massachusetts</w:t>
      </w:r>
      <w:r>
        <w:t xml:space="preserve">.  </w:t>
      </w:r>
      <w:r w:rsidR="002348FF">
        <w:t>For the core MAHIX, the systems are placed into security zones:</w:t>
      </w:r>
    </w:p>
    <w:p w14:paraId="199CEC09" w14:textId="77777777" w:rsidR="002348FF" w:rsidRDefault="002348FF" w:rsidP="00603272">
      <w:pPr>
        <w:pStyle w:val="ListParagraph"/>
        <w:numPr>
          <w:ilvl w:val="0"/>
          <w:numId w:val="18"/>
        </w:numPr>
      </w:pPr>
      <w:r>
        <w:t>A Presentation Zone (PZ) where a</w:t>
      </w:r>
      <w:r w:rsidR="00F131BC">
        <w:t>ll communication to external entities is routed</w:t>
      </w:r>
      <w:r>
        <w:t xml:space="preserve"> through. All c</w:t>
      </w:r>
      <w:r w:rsidR="00F131BC">
        <w:t>ommunication channels to external entities are s</w:t>
      </w:r>
      <w:r>
        <w:t>ecured using x509 certificates.</w:t>
      </w:r>
    </w:p>
    <w:p w14:paraId="3417CB98" w14:textId="77777777" w:rsidR="005967CE" w:rsidRDefault="005F699B" w:rsidP="00603272">
      <w:pPr>
        <w:pStyle w:val="ListParagraph"/>
        <w:numPr>
          <w:ilvl w:val="0"/>
          <w:numId w:val="18"/>
        </w:numPr>
      </w:pPr>
      <w:r>
        <w:t>Application Zone (AZ) where application servers and services reside. It receives requests from the Presentation Zone and requests necessary data from Data Zone components</w:t>
      </w:r>
      <w:r w:rsidR="005967CE">
        <w:t>.</w:t>
      </w:r>
    </w:p>
    <w:p w14:paraId="0FEA5426" w14:textId="77777777" w:rsidR="005967CE" w:rsidRDefault="005F699B" w:rsidP="00603272">
      <w:pPr>
        <w:pStyle w:val="ListParagraph"/>
        <w:numPr>
          <w:ilvl w:val="0"/>
          <w:numId w:val="18"/>
        </w:numPr>
      </w:pPr>
      <w:r>
        <w:t>Data Zone (DZ) contains all data sources including the MAHIX protected data.  Access to the data zone is limited to application servers in the AZ</w:t>
      </w:r>
      <w:r w:rsidR="005967CE">
        <w:t>.</w:t>
      </w:r>
    </w:p>
    <w:p w14:paraId="2BAAE5AF" w14:textId="77777777" w:rsidR="00F131BC" w:rsidRDefault="005967CE" w:rsidP="005967CE">
      <w:r>
        <w:t>For m</w:t>
      </w:r>
      <w:r w:rsidR="00F131BC">
        <w:t xml:space="preserve">ore information regarding the physical infrastructure of MAHIX can be found in </w:t>
      </w:r>
      <w:hyperlink w:anchor="_INFRASTRUCTURE_LAYER" w:history="1">
        <w:r w:rsidR="00157665" w:rsidRPr="00157665">
          <w:rPr>
            <w:rStyle w:val="Hyperlink"/>
          </w:rPr>
          <w:t>S</w:t>
        </w:r>
        <w:r w:rsidR="00F131BC" w:rsidRPr="00157665">
          <w:rPr>
            <w:rStyle w:val="Hyperlink"/>
          </w:rPr>
          <w:t>ection 7</w:t>
        </w:r>
      </w:hyperlink>
      <w:r w:rsidR="00F131BC">
        <w:t>, Infrastructure Layer.</w:t>
      </w:r>
    </w:p>
    <w:p w14:paraId="563A4709" w14:textId="77777777" w:rsidR="00DE111F" w:rsidRDefault="00EB0BB4" w:rsidP="002E1BE2">
      <w:pPr>
        <w:pStyle w:val="Heading2"/>
      </w:pPr>
      <w:bookmarkStart w:id="793" w:name="_Toc449094244"/>
      <w:bookmarkStart w:id="794" w:name="_Toc169823911"/>
      <w:bookmarkStart w:id="795" w:name="_Toc169824138"/>
      <w:r>
        <w:t>Application Service</w:t>
      </w:r>
      <w:r w:rsidR="00DE111F">
        <w:t xml:space="preserve"> Features</w:t>
      </w:r>
      <w:bookmarkEnd w:id="793"/>
      <w:bookmarkEnd w:id="794"/>
      <w:bookmarkEnd w:id="795"/>
    </w:p>
    <w:p w14:paraId="14C403A8" w14:textId="77777777" w:rsidR="009E77F8" w:rsidRDefault="009E77F8" w:rsidP="00DE111F">
      <w:r w:rsidRPr="004E63F6">
        <w:t>Th</w:t>
      </w:r>
      <w:r w:rsidR="00EB0BB4">
        <w:t>e hCentive platform provides</w:t>
      </w:r>
      <w:r w:rsidRPr="004E63F6">
        <w:t xml:space="preserve"> standard HIX functionality</w:t>
      </w:r>
      <w:r w:rsidR="00EB0BB4">
        <w:t>:</w:t>
      </w:r>
      <w:r>
        <w:t xml:space="preserve"> </w:t>
      </w:r>
      <w:r w:rsidR="00F131BC">
        <w:t>application intake, eligibility determination (program determination), s</w:t>
      </w:r>
      <w:r w:rsidRPr="004E63F6">
        <w:t>hopping</w:t>
      </w:r>
      <w:r w:rsidR="00F131BC">
        <w:t xml:space="preserve"> </w:t>
      </w:r>
      <w:r w:rsidR="00D82893">
        <w:t>/</w:t>
      </w:r>
      <w:r w:rsidR="00F131BC">
        <w:t xml:space="preserve"> plan selection</w:t>
      </w:r>
      <w:r w:rsidR="00D82893">
        <w:t xml:space="preserve">, plan </w:t>
      </w:r>
      <w:r w:rsidR="00F131BC">
        <w:t>management, enrollment</w:t>
      </w:r>
      <w:r w:rsidR="00D82893">
        <w:t xml:space="preserve"> and </w:t>
      </w:r>
      <w:r w:rsidR="00F131BC">
        <w:t>renewal capabilities.</w:t>
      </w:r>
    </w:p>
    <w:p w14:paraId="3ECD0046" w14:textId="77777777" w:rsidR="00DE111F" w:rsidRDefault="00F131BC" w:rsidP="00DE111F">
      <w:r>
        <w:t xml:space="preserve">Currently there are </w:t>
      </w:r>
      <w:r w:rsidR="001B2F37">
        <w:t xml:space="preserve">three </w:t>
      </w:r>
      <w:r>
        <w:t>application portals to MAHIX</w:t>
      </w:r>
      <w:r w:rsidR="00DE111F" w:rsidRPr="002D679B">
        <w:t>:</w:t>
      </w:r>
    </w:p>
    <w:p w14:paraId="599058C4" w14:textId="77777777" w:rsidR="00DE111F" w:rsidRDefault="00F131BC" w:rsidP="00603272">
      <w:pPr>
        <w:pStyle w:val="ListParagraph"/>
        <w:numPr>
          <w:ilvl w:val="0"/>
          <w:numId w:val="4"/>
        </w:numPr>
      </w:pPr>
      <w:r>
        <w:t>A</w:t>
      </w:r>
      <w:r w:rsidR="00486A64">
        <w:t xml:space="preserve">n Individual </w:t>
      </w:r>
      <w:r w:rsidR="00DE111F">
        <w:t>Portal</w:t>
      </w:r>
      <w:r>
        <w:t xml:space="preserve"> </w:t>
      </w:r>
      <w:r w:rsidR="005A3A90">
        <w:t>that</w:t>
      </w:r>
      <w:r>
        <w:t xml:space="preserve"> allows access from the Internet by end users of the service.</w:t>
      </w:r>
    </w:p>
    <w:p w14:paraId="11AA4128" w14:textId="77777777" w:rsidR="00DE111F" w:rsidRDefault="00F131BC" w:rsidP="00603272">
      <w:pPr>
        <w:pStyle w:val="ListParagraph"/>
        <w:numPr>
          <w:ilvl w:val="0"/>
          <w:numId w:val="4"/>
        </w:numPr>
      </w:pPr>
      <w:r>
        <w:t xml:space="preserve">An </w:t>
      </w:r>
      <w:r w:rsidR="00DE111F">
        <w:t>Agent Portal</w:t>
      </w:r>
      <w:r>
        <w:t xml:space="preserve"> </w:t>
      </w:r>
      <w:r w:rsidR="005A3A90">
        <w:t>that</w:t>
      </w:r>
      <w:r>
        <w:t xml:space="preserve"> allows access to additional administrative features used by Call Center employees, and well as various subject matter experts with CCA and MassHealth organizations.</w:t>
      </w:r>
    </w:p>
    <w:p w14:paraId="4B9248DD" w14:textId="77777777" w:rsidR="00E746E4" w:rsidRDefault="00E746E4" w:rsidP="00603272">
      <w:pPr>
        <w:pStyle w:val="ListParagraph"/>
        <w:numPr>
          <w:ilvl w:val="0"/>
          <w:numId w:val="4"/>
        </w:numPr>
      </w:pPr>
      <w:r>
        <w:t xml:space="preserve">Assister Portal allows Certified Assisters to assist Members while they are applying for their health insurance product. Certified Assisters can use the portal to help Members create an account, begin an application or work on an existing application. They can complete eligibility, enrollment, and view plan details on behalf of the Member. The portal will help Certified Assisters complete Designation Forms (NDF/CACDF) to authorize and assist Members appropriately throughout the process of applying for health insurance. </w:t>
      </w:r>
    </w:p>
    <w:p w14:paraId="46021C01" w14:textId="77777777" w:rsidR="00BA28FB" w:rsidRDefault="00C21A5E" w:rsidP="00C21A5E">
      <w:r>
        <w:t xml:space="preserve">In addition to these two portals, MAHIX has a significant number of batch jobs </w:t>
      </w:r>
      <w:r w:rsidR="005A3A90">
        <w:t>that</w:t>
      </w:r>
      <w:r>
        <w:t xml:space="preserve"> are run regularly to support various</w:t>
      </w:r>
      <w:r w:rsidR="005A3A90">
        <w:t xml:space="preserve"> data transfers and other critical operational needs for MAHIX.</w:t>
      </w:r>
    </w:p>
    <w:p w14:paraId="59F92469" w14:textId="77777777" w:rsidR="00D82893" w:rsidRDefault="00D82893" w:rsidP="00C21A5E"/>
    <w:p w14:paraId="45F6A603" w14:textId="77777777" w:rsidR="00D82893" w:rsidRDefault="00D82893" w:rsidP="00C21A5E">
      <w:r>
        <w:t xml:space="preserve">Please follow the link for additional information on the </w:t>
      </w:r>
      <w:hyperlink w:anchor="_APPLICATION/SERVICE_LAYER" w:history="1">
        <w:r w:rsidRPr="00D82893">
          <w:rPr>
            <w:rStyle w:val="Hyperlink"/>
          </w:rPr>
          <w:t>application / service layer</w:t>
        </w:r>
      </w:hyperlink>
      <w:r>
        <w:t xml:space="preserve"> and for </w:t>
      </w:r>
      <w:hyperlink w:anchor="_BATCH_PROCESSING" w:history="1">
        <w:r w:rsidRPr="00D82893">
          <w:rPr>
            <w:rStyle w:val="Hyperlink"/>
          </w:rPr>
          <w:t>batch services</w:t>
        </w:r>
      </w:hyperlink>
      <w:r>
        <w:t>.</w:t>
      </w:r>
    </w:p>
    <w:p w14:paraId="224BA113" w14:textId="77777777" w:rsidR="002E1BE2" w:rsidRDefault="002E1BE2" w:rsidP="002E1BE2">
      <w:pPr>
        <w:pStyle w:val="Heading2"/>
      </w:pPr>
      <w:bookmarkStart w:id="796" w:name="_Toc449094245"/>
      <w:bookmarkStart w:id="797" w:name="_Toc169823912"/>
      <w:bookmarkStart w:id="798" w:name="_Toc169824139"/>
      <w:r>
        <w:t>Medicaid and QHP Account Transfers</w:t>
      </w:r>
      <w:r w:rsidR="002463DB">
        <w:t xml:space="preserve"> (AT)</w:t>
      </w:r>
      <w:bookmarkEnd w:id="796"/>
      <w:bookmarkEnd w:id="797"/>
      <w:bookmarkEnd w:id="798"/>
    </w:p>
    <w:p w14:paraId="4A6F2387" w14:textId="77777777" w:rsidR="002463DB" w:rsidRDefault="00585208" w:rsidP="001A156C">
      <w:r>
        <w:t xml:space="preserve">Although the SAD’s main focus is upon the systems architecture of </w:t>
      </w:r>
      <w:r w:rsidR="00B228E2">
        <w:t>HIX</w:t>
      </w:r>
      <w:r>
        <w:t xml:space="preserve">, </w:t>
      </w:r>
      <w:r w:rsidR="00A64CFC">
        <w:t xml:space="preserve">the overall MAHIX </w:t>
      </w:r>
      <w:r>
        <w:t>solution has two additional main</w:t>
      </w:r>
      <w:r w:rsidR="002463DB">
        <w:t>, “</w:t>
      </w:r>
      <w:r w:rsidR="00756934">
        <w:t>Backoffice</w:t>
      </w:r>
      <w:r w:rsidR="002463DB">
        <w:t>”,</w:t>
      </w:r>
      <w:r>
        <w:t xml:space="preserve"> components </w:t>
      </w:r>
      <w:r w:rsidR="002463DB">
        <w:t>used once</w:t>
      </w:r>
      <w:r>
        <w:t xml:space="preserve"> program determination (PD) is completed</w:t>
      </w:r>
      <w:r w:rsidR="002463DB">
        <w:t>:</w:t>
      </w:r>
    </w:p>
    <w:p w14:paraId="24B2D2C7" w14:textId="77777777" w:rsidR="002463DB" w:rsidRDefault="002E1BE2" w:rsidP="00603272">
      <w:pPr>
        <w:pStyle w:val="ListParagraph"/>
        <w:numPr>
          <w:ilvl w:val="0"/>
          <w:numId w:val="14"/>
        </w:numPr>
      </w:pPr>
      <w:r>
        <w:t>T</w:t>
      </w:r>
      <w:r w:rsidR="001A156C">
        <w:t xml:space="preserve">he </w:t>
      </w:r>
      <w:r w:rsidR="008C4B83">
        <w:t>MassHealth</w:t>
      </w:r>
      <w:r w:rsidR="001A156C">
        <w:t xml:space="preserve"> MMIS system</w:t>
      </w:r>
      <w:r w:rsidR="008C4B83">
        <w:t xml:space="preserve"> provides Medicaid </w:t>
      </w:r>
      <w:r w:rsidR="00756934">
        <w:t>Backoffice</w:t>
      </w:r>
      <w:r w:rsidR="00585208">
        <w:t xml:space="preserve"> services for enrollment, notice, and reporting </w:t>
      </w:r>
      <w:r w:rsidR="008C4B83">
        <w:t>for the Commonwealth</w:t>
      </w:r>
      <w:r w:rsidR="002463DB">
        <w:t xml:space="preserve">.  Once </w:t>
      </w:r>
      <w:r w:rsidR="00136AEC">
        <w:t>program</w:t>
      </w:r>
      <w:r w:rsidR="002463DB">
        <w:t xml:space="preserve"> is determined</w:t>
      </w:r>
      <w:r w:rsidR="00136AEC">
        <w:t>,</w:t>
      </w:r>
      <w:r w:rsidR="002463DB">
        <w:t xml:space="preserve"> account registration is performed </w:t>
      </w:r>
      <w:r w:rsidR="00136AEC">
        <w:t xml:space="preserve">in MMIS </w:t>
      </w:r>
      <w:r w:rsidR="002463DB">
        <w:t>via a cus</w:t>
      </w:r>
      <w:r w:rsidR="007B67E6">
        <w:t>tom XML SOAP service</w:t>
      </w:r>
      <w:r w:rsidR="002463DB">
        <w:t>.</w:t>
      </w:r>
    </w:p>
    <w:p w14:paraId="7B4CE2DF" w14:textId="77777777" w:rsidR="007B67E6" w:rsidRDefault="007B67E6" w:rsidP="007B67E6">
      <w:pPr>
        <w:pStyle w:val="ListParagraph"/>
        <w:ind w:left="360"/>
      </w:pPr>
    </w:p>
    <w:p w14:paraId="4FA88942" w14:textId="77777777" w:rsidR="002463DB" w:rsidRDefault="002463DB" w:rsidP="00603272">
      <w:pPr>
        <w:pStyle w:val="ListParagraph"/>
        <w:numPr>
          <w:ilvl w:val="0"/>
          <w:numId w:val="14"/>
        </w:numPr>
      </w:pPr>
      <w:r>
        <w:t xml:space="preserve">The </w:t>
      </w:r>
      <w:r w:rsidR="00B228E2">
        <w:t>Softheon</w:t>
      </w:r>
      <w:r w:rsidR="001A156C">
        <w:t xml:space="preserve"> </w:t>
      </w:r>
      <w:r w:rsidR="00B228E2">
        <w:t>S</w:t>
      </w:r>
      <w:r w:rsidR="00585208">
        <w:t xml:space="preserve">ervices for QHP </w:t>
      </w:r>
      <w:r w:rsidR="008C4B83">
        <w:t xml:space="preserve">which includes the </w:t>
      </w:r>
      <w:r w:rsidR="00B228E2">
        <w:t>Billing</w:t>
      </w:r>
      <w:r w:rsidR="001A156C">
        <w:t xml:space="preserve"> System (FMS) </w:t>
      </w:r>
      <w:r w:rsidR="008C4B83">
        <w:t>used for payment and invoicing, QHP enrollment providing</w:t>
      </w:r>
      <w:r w:rsidR="001A156C">
        <w:t xml:space="preserve"> integration with carriers</w:t>
      </w:r>
      <w:r w:rsidR="00585208">
        <w:t>, notice generation,</w:t>
      </w:r>
      <w:r w:rsidR="008C4B83">
        <w:t xml:space="preserve"> and reporting capabilities to CMS.</w:t>
      </w:r>
      <w:r w:rsidRPr="002463DB">
        <w:t xml:space="preserve"> </w:t>
      </w:r>
      <w:r w:rsidR="00136AEC">
        <w:t>Once program is determined, account registration is performed in FMS via a custom XML SOAP service</w:t>
      </w:r>
      <w:r>
        <w:t>.</w:t>
      </w:r>
    </w:p>
    <w:p w14:paraId="0FA699BF" w14:textId="77777777" w:rsidR="00C21A5E" w:rsidRDefault="00C21A5E" w:rsidP="00C21A5E">
      <w:r>
        <w:t xml:space="preserve">For more information regarding account transfers from </w:t>
      </w:r>
      <w:r w:rsidR="00B228E2">
        <w:t>HIX</w:t>
      </w:r>
      <w:r>
        <w:t xml:space="preserve"> to </w:t>
      </w:r>
      <w:r w:rsidR="00B228E2">
        <w:t>Softheon</w:t>
      </w:r>
      <w:r>
        <w:t xml:space="preserve"> and MMIS please refer to </w:t>
      </w:r>
      <w:hyperlink w:anchor="_ACCOUNT_TRANSER_SERVICES" w:history="1">
        <w:r w:rsidRPr="001B1843">
          <w:rPr>
            <w:rStyle w:val="Hyperlink"/>
          </w:rPr>
          <w:t>Acco</w:t>
        </w:r>
        <w:r w:rsidR="00054237" w:rsidRPr="001B1843">
          <w:rPr>
            <w:rStyle w:val="Hyperlink"/>
          </w:rPr>
          <w:t>unt Transfer Services</w:t>
        </w:r>
      </w:hyperlink>
      <w:r w:rsidR="00054237">
        <w:t xml:space="preserve"> or their corresponding ICD’s.</w:t>
      </w:r>
    </w:p>
    <w:p w14:paraId="0564F607" w14:textId="77777777" w:rsidR="002E1BE2" w:rsidRDefault="002E1BE2" w:rsidP="002E1BE2">
      <w:pPr>
        <w:pStyle w:val="Heading2"/>
      </w:pPr>
      <w:bookmarkStart w:id="799" w:name="_Toc449094246"/>
      <w:bookmarkStart w:id="800" w:name="_Toc169823913"/>
      <w:bookmarkStart w:id="801" w:name="_Toc169824140"/>
      <w:r>
        <w:t>State and Federal Trusted Data Sources (TDS)</w:t>
      </w:r>
      <w:bookmarkEnd w:id="799"/>
      <w:bookmarkEnd w:id="800"/>
      <w:bookmarkEnd w:id="801"/>
    </w:p>
    <w:p w14:paraId="0D3F2285" w14:textId="77777777" w:rsidR="001A156C" w:rsidRDefault="002E1BE2" w:rsidP="001A156C">
      <w:r>
        <w:t>T</w:t>
      </w:r>
      <w:r w:rsidR="008C4B83">
        <w:t xml:space="preserve">he Federal Services Data Hub (FDSH), </w:t>
      </w:r>
      <w:r w:rsidR="001A156C">
        <w:t xml:space="preserve">State based TDS’s are used to </w:t>
      </w:r>
      <w:r>
        <w:t>query systems for information in helping in determining applicant health plan eligibility</w:t>
      </w:r>
      <w:r w:rsidR="001A156C" w:rsidRPr="004E63F6">
        <w:t>.</w:t>
      </w:r>
    </w:p>
    <w:p w14:paraId="4A1BEFBA" w14:textId="77777777" w:rsidR="009E77F8" w:rsidRDefault="00756934" w:rsidP="009E77F8">
      <w:r>
        <w:t>Several</w:t>
      </w:r>
      <w:r w:rsidR="009E77F8">
        <w:t xml:space="preserve"> trusted data sources (TDS) are also incorporated into the HIX:</w:t>
      </w:r>
    </w:p>
    <w:p w14:paraId="2CC8A13E" w14:textId="77777777" w:rsidR="009E77F8" w:rsidRDefault="009E77F8" w:rsidP="00603272">
      <w:pPr>
        <w:pStyle w:val="ListParagraph"/>
        <w:numPr>
          <w:ilvl w:val="0"/>
          <w:numId w:val="4"/>
        </w:numPr>
      </w:pPr>
      <w:r>
        <w:t>Federal HUB services (SSA, IRS, DHS, Non-ESI MEC and Experian)</w:t>
      </w:r>
    </w:p>
    <w:p w14:paraId="27DE85DE" w14:textId="77777777" w:rsidR="009E77F8" w:rsidRDefault="009E77F8" w:rsidP="00603272">
      <w:pPr>
        <w:pStyle w:val="ListParagraph"/>
        <w:numPr>
          <w:ilvl w:val="0"/>
          <w:numId w:val="4"/>
        </w:numPr>
      </w:pPr>
      <w:r>
        <w:t>MMIS (Non-ESI MEC and Account Transfer for MAGI)</w:t>
      </w:r>
    </w:p>
    <w:p w14:paraId="1EC24DEC" w14:textId="77777777" w:rsidR="009E77F8" w:rsidRDefault="009E77F8" w:rsidP="00603272">
      <w:pPr>
        <w:pStyle w:val="ListParagraph"/>
        <w:numPr>
          <w:ilvl w:val="0"/>
          <w:numId w:val="4"/>
        </w:numPr>
      </w:pPr>
      <w:r>
        <w:t>MA-21(Account Transfer for non-MAGI)</w:t>
      </w:r>
    </w:p>
    <w:p w14:paraId="1F341A06" w14:textId="77777777" w:rsidR="009E77F8" w:rsidRDefault="009E77F8" w:rsidP="00603272">
      <w:pPr>
        <w:pStyle w:val="ListParagraph"/>
        <w:numPr>
          <w:ilvl w:val="0"/>
          <w:numId w:val="4"/>
        </w:numPr>
      </w:pPr>
      <w:r>
        <w:t>Plan Data (MA Health Connector)</w:t>
      </w:r>
    </w:p>
    <w:p w14:paraId="2CD71001" w14:textId="77777777" w:rsidR="009E77F8" w:rsidRDefault="009E77F8" w:rsidP="00603272">
      <w:pPr>
        <w:pStyle w:val="ListParagraph"/>
        <w:numPr>
          <w:ilvl w:val="0"/>
          <w:numId w:val="4"/>
        </w:numPr>
      </w:pPr>
      <w:r>
        <w:t>LexisNexis (MA State residency check)</w:t>
      </w:r>
    </w:p>
    <w:p w14:paraId="518DB634" w14:textId="77777777" w:rsidR="009E77F8" w:rsidRDefault="009A3B68" w:rsidP="00603272">
      <w:pPr>
        <w:pStyle w:val="ListParagraph"/>
        <w:numPr>
          <w:ilvl w:val="0"/>
          <w:numId w:val="4"/>
        </w:numPr>
      </w:pPr>
      <w:r>
        <w:t>USPS</w:t>
      </w:r>
      <w:r w:rsidR="009E77F8">
        <w:t xml:space="preserve"> (Address Standardization)</w:t>
      </w:r>
    </w:p>
    <w:p w14:paraId="4493B970" w14:textId="77777777" w:rsidR="009E77F8" w:rsidRDefault="009E77F8" w:rsidP="00603272">
      <w:pPr>
        <w:pStyle w:val="ListParagraph"/>
        <w:numPr>
          <w:ilvl w:val="0"/>
          <w:numId w:val="4"/>
        </w:numPr>
        <w:tabs>
          <w:tab w:val="left" w:pos="6930"/>
        </w:tabs>
      </w:pPr>
      <w:r>
        <w:t>Department of Revenue (DOR)</w:t>
      </w:r>
    </w:p>
    <w:p w14:paraId="723DE1A4" w14:textId="77777777" w:rsidR="004652DB" w:rsidRDefault="004652DB" w:rsidP="00603272">
      <w:pPr>
        <w:pStyle w:val="ListParagraph"/>
        <w:numPr>
          <w:ilvl w:val="0"/>
          <w:numId w:val="4"/>
        </w:numPr>
        <w:tabs>
          <w:tab w:val="left" w:pos="6930"/>
        </w:tabs>
      </w:pPr>
      <w:r>
        <w:t>Department of Transitional Assistance (DTA)</w:t>
      </w:r>
    </w:p>
    <w:p w14:paraId="4B063641" w14:textId="77777777" w:rsidR="009E77F8" w:rsidRDefault="009E77F8" w:rsidP="00603272">
      <w:pPr>
        <w:pStyle w:val="ListParagraph"/>
        <w:numPr>
          <w:ilvl w:val="0"/>
          <w:numId w:val="4"/>
        </w:numPr>
        <w:tabs>
          <w:tab w:val="left" w:pos="6930"/>
        </w:tabs>
      </w:pPr>
      <w:r>
        <w:t>Maximus (Premium Billing)</w:t>
      </w:r>
    </w:p>
    <w:p w14:paraId="485C482F" w14:textId="77777777" w:rsidR="00C21A5E" w:rsidRDefault="00C21A5E" w:rsidP="00C21A5E">
      <w:pPr>
        <w:tabs>
          <w:tab w:val="left" w:pos="6930"/>
        </w:tabs>
      </w:pPr>
      <w:r>
        <w:t>For more information on th</w:t>
      </w:r>
      <w:r w:rsidR="00362AC8">
        <w:t xml:space="preserve">ese services please see </w:t>
      </w:r>
      <w:hyperlink w:anchor="_EXTERNAL_INTERFACES" w:history="1">
        <w:r w:rsidRPr="00362AC8">
          <w:rPr>
            <w:rStyle w:val="Hyperlink"/>
          </w:rPr>
          <w:t>External Interfaces</w:t>
        </w:r>
      </w:hyperlink>
      <w:r>
        <w:t xml:space="preserve"> of this document or corresponding ICD’s.</w:t>
      </w:r>
    </w:p>
    <w:p w14:paraId="174A147C" w14:textId="77777777" w:rsidR="009E77F8" w:rsidRDefault="009E77F8" w:rsidP="009E77F8">
      <w:pPr>
        <w:pStyle w:val="Heading2"/>
      </w:pPr>
      <w:bookmarkStart w:id="802" w:name="_Toc449094248"/>
      <w:bookmarkStart w:id="803" w:name="_Toc169823914"/>
      <w:bookmarkStart w:id="804" w:name="_Toc169824141"/>
      <w:r>
        <w:t>Optum ID</w:t>
      </w:r>
      <w:bookmarkEnd w:id="802"/>
      <w:bookmarkEnd w:id="803"/>
      <w:bookmarkEnd w:id="804"/>
    </w:p>
    <w:p w14:paraId="1000919F" w14:textId="77777777" w:rsidR="001A156C" w:rsidRDefault="009E77F8" w:rsidP="00AB1C2D">
      <w:r>
        <w:t>Optum ID - Optum’s identity management solution used for identity management</w:t>
      </w:r>
      <w:r w:rsidR="00AB1C2D">
        <w:t>.</w:t>
      </w:r>
    </w:p>
    <w:p w14:paraId="00DF3990" w14:textId="77777777" w:rsidR="00901EB1" w:rsidRDefault="00901EB1">
      <w:pPr>
        <w:rPr>
          <w:b/>
          <w:kern w:val="28"/>
          <w:sz w:val="32"/>
          <w:szCs w:val="32"/>
        </w:rPr>
      </w:pPr>
      <w:bookmarkStart w:id="805" w:name="_Toc449094249"/>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r>
        <w:br w:type="page"/>
      </w:r>
    </w:p>
    <w:p w14:paraId="0EAFF0A7" w14:textId="77777777" w:rsidR="008F1356" w:rsidRDefault="0095623B" w:rsidP="001A156C">
      <w:pPr>
        <w:pStyle w:val="Heading1"/>
      </w:pPr>
      <w:bookmarkStart w:id="806" w:name="_INFRASTRUCTURE_LAYER"/>
      <w:bookmarkStart w:id="807" w:name="_Toc169823915"/>
      <w:bookmarkStart w:id="808" w:name="_Toc169824142"/>
      <w:bookmarkEnd w:id="806"/>
      <w:r>
        <w:t>INFRASTRUCTURE LAYER</w:t>
      </w:r>
      <w:bookmarkEnd w:id="805"/>
      <w:bookmarkEnd w:id="807"/>
      <w:bookmarkEnd w:id="808"/>
    </w:p>
    <w:p w14:paraId="0EAFF803" w14:textId="77777777" w:rsidR="00C20584" w:rsidRDefault="004854B6" w:rsidP="004854B6">
      <w:r>
        <w:t xml:space="preserve">This section describes the products and configuration of the physical aspects of the architecture. </w:t>
      </w:r>
      <w:r w:rsidR="00C20584">
        <w:t xml:space="preserve">The infrastructure layer </w:t>
      </w:r>
      <w:r w:rsidR="001F1726">
        <w:t>consists of</w:t>
      </w:r>
      <w:r w:rsidR="00C20584">
        <w:t xml:space="preserve"> the physical equipment deployed and leveraged in the design, through the design of the virtual layer and up into the Operating Systems of the architecture.  Importantly, the various security and monitoring subsystems which are used throughout these layers are also documented in this section.  This section documents the production environment and its supportive components.  For a description of the various testing environments</w:t>
      </w:r>
      <w:r w:rsidR="001F1726">
        <w:t>,</w:t>
      </w:r>
      <w:r w:rsidR="00C20584">
        <w:t xml:space="preserve"> which </w:t>
      </w:r>
      <w:r w:rsidR="001F1726">
        <w:t xml:space="preserve">are often similar in systems design as production, that </w:t>
      </w:r>
      <w:r w:rsidR="00A64CFC">
        <w:t xml:space="preserve">the MAHIX </w:t>
      </w:r>
      <w:r w:rsidR="00C20584">
        <w:t>program has</w:t>
      </w:r>
      <w:r w:rsidR="001A04B1">
        <w:t xml:space="preserve"> incorporated pleas</w:t>
      </w:r>
      <w:r w:rsidR="006135FB">
        <w:t xml:space="preserve">e see </w:t>
      </w:r>
      <w:hyperlink w:anchor="_Environments_and_Purposes" w:history="1">
        <w:r w:rsidR="0040740C" w:rsidRPr="00362AC8">
          <w:rPr>
            <w:rStyle w:val="Hyperlink"/>
          </w:rPr>
          <w:t>Environments</w:t>
        </w:r>
        <w:r w:rsidR="00362AC8" w:rsidRPr="00362AC8">
          <w:rPr>
            <w:rStyle w:val="Hyperlink"/>
          </w:rPr>
          <w:t xml:space="preserve"> and Purposes</w:t>
        </w:r>
      </w:hyperlink>
      <w:r w:rsidR="006135FB">
        <w:t>.</w:t>
      </w:r>
    </w:p>
    <w:p w14:paraId="0FCA32B1" w14:textId="77777777" w:rsidR="004854B6" w:rsidRDefault="004854B6" w:rsidP="004854B6">
      <w:pPr>
        <w:pStyle w:val="Heading2"/>
      </w:pPr>
      <w:bookmarkStart w:id="809" w:name="_Toc449094250"/>
      <w:bookmarkStart w:id="810" w:name="_Toc169823916"/>
      <w:bookmarkStart w:id="811" w:name="_Toc169824143"/>
      <w:r>
        <w:t>Infrastructure Systems Design</w:t>
      </w:r>
      <w:bookmarkEnd w:id="809"/>
      <w:bookmarkEnd w:id="810"/>
      <w:bookmarkEnd w:id="811"/>
    </w:p>
    <w:p w14:paraId="5B0776D8" w14:textId="77777777" w:rsidR="001F1726" w:rsidRDefault="001F1726" w:rsidP="001F1726">
      <w:pPr>
        <w:pStyle w:val="Heading3"/>
      </w:pPr>
      <w:bookmarkStart w:id="812" w:name="_Toc449094251"/>
      <w:bookmarkStart w:id="813" w:name="_Toc169823917"/>
      <w:bookmarkStart w:id="814" w:name="_Toc169824144"/>
      <w:r>
        <w:t>Datacenter Design</w:t>
      </w:r>
      <w:bookmarkEnd w:id="812"/>
      <w:bookmarkEnd w:id="813"/>
      <w:bookmarkEnd w:id="814"/>
    </w:p>
    <w:p w14:paraId="48672A0D" w14:textId="77777777" w:rsidR="00170484" w:rsidRDefault="008E47CD" w:rsidP="00FB3B01">
      <w:r>
        <w:t xml:space="preserve">Until August 2020 </w:t>
      </w:r>
      <w:r w:rsidR="00170484">
        <w:t>the MAHIX application was hosted by Optum in its data centers in Elk River and Chaska, MN. In 2020 Commonwealth moved the application to AWS cloud. This was done by Smartronix (SMX), a third-party company from Maryland who is also an AWS partner.</w:t>
      </w:r>
    </w:p>
    <w:p w14:paraId="38C51455" w14:textId="77777777" w:rsidR="004336C2" w:rsidRDefault="004336C2" w:rsidP="00FB3B01"/>
    <w:p w14:paraId="7BA9D206" w14:textId="77777777" w:rsidR="004336C2" w:rsidRDefault="004336C2" w:rsidP="004336C2">
      <w:r>
        <w:t>In organizations like Optum, scaling is done on-premises deployments through the purchase of devices that have increased performance capacity. Scaling up an on-premises deployment in this method makes sense because organizations typically purchase the devices in order to satisfy the performance requirements during the devices’ lifetime. Whereas, public cloud environments focus on scaling out the deployment instead of scaling up. This architectural difference stems primarily from the capability of public cloud environments to dynamically increase or decrease the number of resources allocated to your environment. In the public cloud, infrastructure used to satisfy performance requirements can have a lifetime in minutes instead of years. Instead of purchasing extra capacity for use at some time in the future, the dynamic nature of the public cloud allows one to allocate just the right amount of resources required to service the application. For these reasons the Commonwealth of MA decided to move all its application to the cloud and particularly AWS, because of security and reliability.</w:t>
      </w:r>
    </w:p>
    <w:p w14:paraId="3CEB2585" w14:textId="77777777" w:rsidR="00170484" w:rsidRDefault="00170484" w:rsidP="00FB3B01"/>
    <w:p w14:paraId="240B242D" w14:textId="77777777" w:rsidR="00FB3B01" w:rsidRDefault="004336C2" w:rsidP="00FB3B01">
      <w:r>
        <w:t xml:space="preserve">As of August 2020, MAHIX </w:t>
      </w:r>
      <w:r w:rsidR="00170484">
        <w:t>application is hosted on s</w:t>
      </w:r>
      <w:r w:rsidR="008F6D0C">
        <w:t>evers</w:t>
      </w:r>
      <w:r w:rsidR="001A04B1">
        <w:t xml:space="preserve"> </w:t>
      </w:r>
      <w:r w:rsidR="00170484">
        <w:t>owned</w:t>
      </w:r>
      <w:r w:rsidR="001A04B1">
        <w:t xml:space="preserve"> </w:t>
      </w:r>
      <w:r w:rsidR="009F3209">
        <w:t xml:space="preserve">by Amazon Web Services (AWS) </w:t>
      </w:r>
      <w:r w:rsidR="00170484">
        <w:t xml:space="preserve">and </w:t>
      </w:r>
      <w:r w:rsidR="009F3209">
        <w:t>in their US-EAST region</w:t>
      </w:r>
      <w:r w:rsidR="00FB3B01">
        <w:t xml:space="preserve">. Each AWS Region consists of multiple, isolated, and physically separate </w:t>
      </w:r>
      <w:r w:rsidR="00FB3B01" w:rsidRPr="00FB3B01">
        <w:t>Availability Zone</w:t>
      </w:r>
      <w:r w:rsidR="00FB3B01">
        <w:t>’s (AZ) within a geographic area</w:t>
      </w:r>
      <w:r w:rsidR="00170484">
        <w:t>.</w:t>
      </w:r>
      <w:r w:rsidR="00FB3B01">
        <w:t xml:space="preserve"> MAHIX resides in the Northern Virginia Zone</w:t>
      </w:r>
      <w:r w:rsidR="00170484">
        <w:t xml:space="preserve"> and it is represented as US-EAST-1</w:t>
      </w:r>
      <w:r w:rsidR="00FB3B01">
        <w:t xml:space="preserve">. Each AZ has independent power, cooling, and physical security and is connected via redundant, ultra-low-latency networks. </w:t>
      </w:r>
      <w:r w:rsidR="00880903">
        <w:t xml:space="preserve">As per Amazon, the data centers are built to a Tier 3 level with all the necessary environmental redundancies including critical areas of the building and the outside plant able to withstand 200+ mph winds or the strongest F3 tornado. </w:t>
      </w:r>
      <w:r w:rsidR="00FB3B01">
        <w:t>AWS infrastructure Regions meet the highest levels of security, compliance, and data protection</w:t>
      </w:r>
      <w:r w:rsidR="00880903">
        <w:t xml:space="preserve"> and the US Government has approved a lot of its application to run on AWS</w:t>
      </w:r>
      <w:r w:rsidR="00FB3B01">
        <w:t>.</w:t>
      </w:r>
    </w:p>
    <w:p w14:paraId="5A77A96A" w14:textId="77777777" w:rsidR="00FB3B01" w:rsidRDefault="00FB3B01" w:rsidP="00FB3B01"/>
    <w:p w14:paraId="3BAB23E5" w14:textId="78C9F7A8" w:rsidR="00EE6F3E" w:rsidRDefault="00EE6F3E" w:rsidP="00EE6F3E">
      <w:pPr>
        <w:keepNext/>
      </w:pPr>
    </w:p>
    <w:p w14:paraId="3D367DF3" w14:textId="2DFECACC" w:rsidR="00C518B1" w:rsidRDefault="00C518B1" w:rsidP="00EE6F3E">
      <w:pPr>
        <w:keepNext/>
      </w:pPr>
    </w:p>
    <w:p w14:paraId="20124520" w14:textId="47B54D73" w:rsidR="0090260E" w:rsidRDefault="0090260E" w:rsidP="00EE6F3E">
      <w:pPr>
        <w:keepNext/>
      </w:pPr>
    </w:p>
    <w:p w14:paraId="66C35806" w14:textId="77777777" w:rsidR="00D828AB" w:rsidRDefault="00D828AB" w:rsidP="00EE6F3E">
      <w:pPr>
        <w:keepNext/>
      </w:pPr>
    </w:p>
    <w:p w14:paraId="38EEDA4D" w14:textId="364A2D1A" w:rsidR="00D828AB" w:rsidRDefault="00BF1678" w:rsidP="00EE6F3E">
      <w:pPr>
        <w:keepNext/>
      </w:pPr>
      <w:r w:rsidRPr="00BF1678">
        <w:rPr>
          <w:noProof/>
        </w:rPr>
        <w:drawing>
          <wp:inline distT="0" distB="0" distL="0" distR="0" wp14:anchorId="56B10FAB" wp14:editId="074AA319">
            <wp:extent cx="5943600" cy="3497580"/>
            <wp:effectExtent l="0" t="0" r="0" b="7620"/>
            <wp:docPr id="68564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3552" name="Picture 1" descr="A screenshot of a computer&#10;&#10;Description automatically generated"/>
                    <pic:cNvPicPr/>
                  </pic:nvPicPr>
                  <pic:blipFill>
                    <a:blip r:embed="rId90"/>
                    <a:stretch>
                      <a:fillRect/>
                    </a:stretch>
                  </pic:blipFill>
                  <pic:spPr>
                    <a:xfrm>
                      <a:off x="0" y="0"/>
                      <a:ext cx="5943600" cy="3497580"/>
                    </a:xfrm>
                    <a:prstGeom prst="rect">
                      <a:avLst/>
                    </a:prstGeom>
                  </pic:spPr>
                </pic:pic>
              </a:graphicData>
            </a:graphic>
          </wp:inline>
        </w:drawing>
      </w:r>
    </w:p>
    <w:p w14:paraId="2F8CE09C" w14:textId="254DF6F1" w:rsidR="004B3CCE" w:rsidRPr="00CC23AC" w:rsidRDefault="00EE6F3E" w:rsidP="00EE6F3E">
      <w:pPr>
        <w:pStyle w:val="Caption"/>
        <w:jc w:val="left"/>
        <w:rPr>
          <w:color w:val="auto"/>
        </w:rPr>
      </w:pPr>
      <w:bookmarkStart w:id="815" w:name="_Toc169824358"/>
      <w:r w:rsidRPr="00CC23AC">
        <w:rPr>
          <w:color w:val="auto"/>
        </w:rPr>
        <w:t xml:space="preserve">Figure </w:t>
      </w:r>
      <w:r w:rsidR="00D61B84" w:rsidRPr="00CC23AC">
        <w:rPr>
          <w:color w:val="auto"/>
        </w:rPr>
        <w:fldChar w:fldCharType="begin"/>
      </w:r>
      <w:r w:rsidR="00D61B84" w:rsidRPr="00CC23AC">
        <w:rPr>
          <w:color w:val="auto"/>
        </w:rPr>
        <w:instrText xml:space="preserve"> SEQ Figure \* ARABIC </w:instrText>
      </w:r>
      <w:r w:rsidR="00D61B84" w:rsidRPr="00CC23AC">
        <w:rPr>
          <w:color w:val="auto"/>
        </w:rPr>
        <w:fldChar w:fldCharType="separate"/>
      </w:r>
      <w:r w:rsidR="00F41F59">
        <w:rPr>
          <w:noProof/>
          <w:color w:val="auto"/>
        </w:rPr>
        <w:t>2</w:t>
      </w:r>
      <w:r w:rsidR="00D61B84" w:rsidRPr="00CC23AC">
        <w:rPr>
          <w:noProof/>
          <w:color w:val="auto"/>
        </w:rPr>
        <w:fldChar w:fldCharType="end"/>
      </w:r>
      <w:r w:rsidRPr="00CC23AC">
        <w:rPr>
          <w:color w:val="auto"/>
        </w:rPr>
        <w:t>: Environment System Configuration</w:t>
      </w:r>
      <w:bookmarkEnd w:id="815"/>
    </w:p>
    <w:p w14:paraId="4A918109" w14:textId="77777777" w:rsidR="00CD1020" w:rsidRDefault="00CD1020" w:rsidP="00CD1020">
      <w:pPr>
        <w:pStyle w:val="Heading3"/>
      </w:pPr>
      <w:bookmarkStart w:id="816" w:name="_Environments_and_Purposes"/>
      <w:bookmarkStart w:id="817" w:name="_Toc169823918"/>
      <w:bookmarkStart w:id="818" w:name="_Toc169824145"/>
      <w:bookmarkStart w:id="819" w:name="_Toc449094252"/>
      <w:bookmarkEnd w:id="816"/>
      <w:r>
        <w:t>Environments and Purposes</w:t>
      </w:r>
      <w:bookmarkEnd w:id="817"/>
      <w:bookmarkEnd w:id="818"/>
      <w:r>
        <w:t xml:space="preserve"> </w:t>
      </w:r>
    </w:p>
    <w:p w14:paraId="4B10113B" w14:textId="77777777" w:rsidR="006C700C" w:rsidRDefault="006C700C" w:rsidP="006C700C">
      <w:r>
        <w:t xml:space="preserve">There are several environments configured for different purposes. Each environment consists of several Virtual Machines for data stores, application servers, gateways, etc. All the environments are within the </w:t>
      </w:r>
      <w:r w:rsidR="008E47CD">
        <w:t>AWS</w:t>
      </w:r>
      <w:r>
        <w:t xml:space="preserve"> virtual </w:t>
      </w:r>
      <w:r w:rsidR="008E47CD">
        <w:t xml:space="preserve">Palo Alto </w:t>
      </w:r>
      <w:r>
        <w:t>firewall for compliance. Any Optum employee</w:t>
      </w:r>
      <w:r w:rsidR="00170484">
        <w:t xml:space="preserve"> and Smartronix employee</w:t>
      </w:r>
      <w:r>
        <w:t xml:space="preserve"> with privilege</w:t>
      </w:r>
      <w:r w:rsidR="007735C7">
        <w:t>s</w:t>
      </w:r>
      <w:r>
        <w:t xml:space="preserve"> ha</w:t>
      </w:r>
      <w:r w:rsidR="007735C7">
        <w:t>s</w:t>
      </w:r>
      <w:r>
        <w:t xml:space="preserve"> to authenticate </w:t>
      </w:r>
      <w:r w:rsidR="007735C7">
        <w:t>again for the virtual firewall</w:t>
      </w:r>
      <w:r>
        <w:t xml:space="preserve"> </w:t>
      </w:r>
      <w:r w:rsidR="007735C7">
        <w:t>before accessing any of these servers within these environments</w:t>
      </w:r>
      <w:r>
        <w:t>.</w:t>
      </w:r>
      <w:r w:rsidR="007735C7">
        <w:t xml:space="preserve"> A list of environment</w:t>
      </w:r>
      <w:r w:rsidR="006B2B7D">
        <w:t>s</w:t>
      </w:r>
      <w:r w:rsidR="007735C7">
        <w:t xml:space="preserve"> and </w:t>
      </w:r>
      <w:r w:rsidR="006B2B7D">
        <w:t>their</w:t>
      </w:r>
      <w:r w:rsidR="007735C7">
        <w:t xml:space="preserve"> purpose</w:t>
      </w:r>
      <w:r w:rsidR="006B2B7D">
        <w:t>s</w:t>
      </w:r>
      <w:r w:rsidR="007735C7">
        <w:t xml:space="preserve"> is listed below</w:t>
      </w:r>
      <w:r w:rsidR="00146306">
        <w:t xml:space="preserve"> along with </w:t>
      </w:r>
      <w:r w:rsidR="00415A95">
        <w:t xml:space="preserve">details. </w:t>
      </w:r>
      <w:r w:rsidR="007735C7">
        <w:t>The purpose of an environment might change by time and user requirements.</w:t>
      </w:r>
    </w:p>
    <w:p w14:paraId="4271F1E7" w14:textId="77777777" w:rsidR="00C72524" w:rsidRDefault="00C72524" w:rsidP="00C72524">
      <w:pPr>
        <w:pStyle w:val="Caption"/>
        <w:keepNext/>
      </w:pPr>
      <w:bookmarkStart w:id="820" w:name="_Toc169824387"/>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6D3F23">
        <w:rPr>
          <w:noProof/>
        </w:rPr>
        <w:t>3</w:t>
      </w:r>
      <w:r w:rsidR="0084202D">
        <w:rPr>
          <w:noProof/>
        </w:rPr>
        <w:fldChar w:fldCharType="end"/>
      </w:r>
      <w:r>
        <w:t>: Environments</w:t>
      </w:r>
      <w:bookmarkEnd w:id="820"/>
    </w:p>
    <w:tbl>
      <w:tblPr>
        <w:tblStyle w:val="TableProfessional"/>
        <w:tblW w:w="0" w:type="auto"/>
        <w:tblLook w:val="04A0" w:firstRow="1" w:lastRow="0" w:firstColumn="1" w:lastColumn="0" w:noHBand="0" w:noVBand="1"/>
        <w:tblCaption w:val="Environment and Purposes"/>
      </w:tblPr>
      <w:tblGrid>
        <w:gridCol w:w="2332"/>
        <w:gridCol w:w="6866"/>
      </w:tblGrid>
      <w:tr w:rsidR="00415A95" w:rsidRPr="00CD1020" w14:paraId="73D95817" w14:textId="77777777" w:rsidTr="00D208A2">
        <w:trPr>
          <w:cnfStyle w:val="100000000000" w:firstRow="1" w:lastRow="0" w:firstColumn="0" w:lastColumn="0" w:oddVBand="0" w:evenVBand="0" w:oddHBand="0" w:evenHBand="0" w:firstRowFirstColumn="0" w:firstRowLastColumn="0" w:lastRowFirstColumn="0" w:lastRowLastColumn="0"/>
        </w:trPr>
        <w:tc>
          <w:tcPr>
            <w:tcW w:w="2332" w:type="dxa"/>
          </w:tcPr>
          <w:p w14:paraId="285A1338" w14:textId="77777777" w:rsidR="00415A95" w:rsidRPr="00CD1020" w:rsidRDefault="00415A95" w:rsidP="00CD1020">
            <w:pPr>
              <w:rPr>
                <w:color w:val="FFFFFF" w:themeColor="background1"/>
              </w:rPr>
            </w:pPr>
            <w:r w:rsidRPr="00CD1020">
              <w:rPr>
                <w:color w:val="FFFFFF" w:themeColor="background1"/>
              </w:rPr>
              <w:t>ENVIRONMENT</w:t>
            </w:r>
          </w:p>
        </w:tc>
        <w:tc>
          <w:tcPr>
            <w:tcW w:w="6866" w:type="dxa"/>
          </w:tcPr>
          <w:p w14:paraId="22A01F31" w14:textId="77777777" w:rsidR="00415A95" w:rsidRPr="00CD1020" w:rsidRDefault="00415A95" w:rsidP="00CD1020">
            <w:pPr>
              <w:rPr>
                <w:color w:val="FFFFFF" w:themeColor="background1"/>
              </w:rPr>
            </w:pPr>
            <w:r>
              <w:rPr>
                <w:color w:val="FFFFFF" w:themeColor="background1"/>
              </w:rPr>
              <w:t>P</w:t>
            </w:r>
            <w:r w:rsidRPr="00CD1020">
              <w:rPr>
                <w:color w:val="FFFFFF" w:themeColor="background1"/>
              </w:rPr>
              <w:t>URPOSE</w:t>
            </w:r>
          </w:p>
        </w:tc>
      </w:tr>
      <w:tr w:rsidR="00415A95" w14:paraId="6728257E" w14:textId="77777777" w:rsidTr="00D208A2">
        <w:tc>
          <w:tcPr>
            <w:tcW w:w="2332" w:type="dxa"/>
          </w:tcPr>
          <w:p w14:paraId="74155A85" w14:textId="77777777" w:rsidR="00415A95" w:rsidRDefault="00415A95" w:rsidP="00CD1020">
            <w:r>
              <w:t>Production</w:t>
            </w:r>
          </w:p>
        </w:tc>
        <w:tc>
          <w:tcPr>
            <w:tcW w:w="6866" w:type="dxa"/>
          </w:tcPr>
          <w:p w14:paraId="723E9D5E" w14:textId="77777777" w:rsidR="00415A95" w:rsidRDefault="00415A95" w:rsidP="00CD1020">
            <w:r>
              <w:t>End user Access (Commonwealth Portal Pages)</w:t>
            </w:r>
          </w:p>
        </w:tc>
      </w:tr>
      <w:tr w:rsidR="00415A95" w14:paraId="3E5A42E0" w14:textId="77777777" w:rsidTr="00D208A2">
        <w:tc>
          <w:tcPr>
            <w:tcW w:w="2332" w:type="dxa"/>
          </w:tcPr>
          <w:p w14:paraId="0A3346D7" w14:textId="77777777" w:rsidR="00415A95" w:rsidRDefault="00F017C1" w:rsidP="00CD1020">
            <w:r>
              <w:t>STG</w:t>
            </w:r>
            <w:r w:rsidR="00415A95">
              <w:t>1</w:t>
            </w:r>
          </w:p>
        </w:tc>
        <w:tc>
          <w:tcPr>
            <w:tcW w:w="6866" w:type="dxa"/>
          </w:tcPr>
          <w:p w14:paraId="6C316771" w14:textId="77777777" w:rsidR="00415A95" w:rsidRDefault="00415A95" w:rsidP="00CD1020">
            <w:r>
              <w:t>Production break-fix staging and testing</w:t>
            </w:r>
          </w:p>
        </w:tc>
      </w:tr>
      <w:tr w:rsidR="00415A95" w14:paraId="7D4B717E" w14:textId="77777777" w:rsidTr="00D208A2">
        <w:tc>
          <w:tcPr>
            <w:tcW w:w="2332" w:type="dxa"/>
          </w:tcPr>
          <w:p w14:paraId="27C469B6" w14:textId="77777777" w:rsidR="00415A95" w:rsidRDefault="00F017C1" w:rsidP="00CD1020">
            <w:r>
              <w:t>STG</w:t>
            </w:r>
            <w:r w:rsidR="00D208A2">
              <w:t>0</w:t>
            </w:r>
          </w:p>
        </w:tc>
        <w:tc>
          <w:tcPr>
            <w:tcW w:w="6866" w:type="dxa"/>
          </w:tcPr>
          <w:p w14:paraId="351838E5" w14:textId="77777777" w:rsidR="00415A95" w:rsidRDefault="00415A95" w:rsidP="00F017C1">
            <w:r>
              <w:t xml:space="preserve">Similar to production with </w:t>
            </w:r>
            <w:r w:rsidR="00F017C1">
              <w:t>no FTI data</w:t>
            </w:r>
            <w:r>
              <w:t>. Use</w:t>
            </w:r>
            <w:r w:rsidR="00F017C1">
              <w:t>d for portal performance/security</w:t>
            </w:r>
            <w:r>
              <w:t xml:space="preserve"> and other non-functional testing</w:t>
            </w:r>
          </w:p>
        </w:tc>
      </w:tr>
      <w:tr w:rsidR="00F017C1" w14:paraId="22DBBB50" w14:textId="77777777" w:rsidTr="00D208A2">
        <w:tc>
          <w:tcPr>
            <w:tcW w:w="2332" w:type="dxa"/>
          </w:tcPr>
          <w:p w14:paraId="524DF9D7" w14:textId="77777777" w:rsidR="00F017C1" w:rsidRDefault="00F017C1" w:rsidP="00CD1020">
            <w:r>
              <w:t>STG2</w:t>
            </w:r>
          </w:p>
        </w:tc>
        <w:tc>
          <w:tcPr>
            <w:tcW w:w="6866" w:type="dxa"/>
          </w:tcPr>
          <w:p w14:paraId="14768BBE" w14:textId="77777777" w:rsidR="00F017C1" w:rsidRDefault="00F017C1" w:rsidP="00CD1020">
            <w:r>
              <w:t>Similar to production with no FTI data. Used for batch performance/security and other non-functional testing</w:t>
            </w:r>
          </w:p>
        </w:tc>
      </w:tr>
      <w:tr w:rsidR="008546CA" w14:paraId="34D9AFE3" w14:textId="77777777" w:rsidTr="00D208A2">
        <w:tc>
          <w:tcPr>
            <w:tcW w:w="2332" w:type="dxa"/>
          </w:tcPr>
          <w:p w14:paraId="62ADA3E2" w14:textId="77777777" w:rsidR="008546CA" w:rsidRDefault="008546CA" w:rsidP="0084202D">
            <w:r>
              <w:t>TRN (Current prd)</w:t>
            </w:r>
          </w:p>
        </w:tc>
        <w:tc>
          <w:tcPr>
            <w:tcW w:w="6866" w:type="dxa"/>
          </w:tcPr>
          <w:p w14:paraId="3A74FB4E" w14:textId="77777777" w:rsidR="008546CA" w:rsidRDefault="008546CA" w:rsidP="0084202D">
            <w:r>
              <w:t>Training Instance, used for Commonwealth User Training</w:t>
            </w:r>
          </w:p>
        </w:tc>
      </w:tr>
      <w:tr w:rsidR="00415A95" w14:paraId="1A392857" w14:textId="77777777" w:rsidTr="00D208A2">
        <w:tc>
          <w:tcPr>
            <w:tcW w:w="2332" w:type="dxa"/>
          </w:tcPr>
          <w:p w14:paraId="1E3D550F" w14:textId="77777777" w:rsidR="00415A95" w:rsidRDefault="00415A95" w:rsidP="008546CA">
            <w:r>
              <w:t>INT</w:t>
            </w:r>
            <w:r w:rsidR="00D208A2">
              <w:t xml:space="preserve">0 </w:t>
            </w:r>
            <w:r>
              <w:t>(Release X)</w:t>
            </w:r>
          </w:p>
        </w:tc>
        <w:tc>
          <w:tcPr>
            <w:tcW w:w="6866" w:type="dxa"/>
          </w:tcPr>
          <w:p w14:paraId="31F4DFC4" w14:textId="77777777" w:rsidR="00415A95" w:rsidRDefault="00415A95" w:rsidP="00CD1020">
            <w:r>
              <w:t>CCA and MH Acceptance Testing</w:t>
            </w:r>
          </w:p>
        </w:tc>
      </w:tr>
      <w:tr w:rsidR="00415A95" w14:paraId="2DDE9A7D" w14:textId="77777777" w:rsidTr="00D208A2">
        <w:tc>
          <w:tcPr>
            <w:tcW w:w="2332" w:type="dxa"/>
          </w:tcPr>
          <w:p w14:paraId="1DCD45AF" w14:textId="77777777" w:rsidR="00415A95" w:rsidRDefault="00415A95" w:rsidP="00CD1020">
            <w:r>
              <w:t>INT</w:t>
            </w:r>
            <w:r w:rsidR="008546CA">
              <w:t>1</w:t>
            </w:r>
            <w:r>
              <w:t xml:space="preserve"> (Release Y)</w:t>
            </w:r>
          </w:p>
        </w:tc>
        <w:tc>
          <w:tcPr>
            <w:tcW w:w="6866" w:type="dxa"/>
          </w:tcPr>
          <w:p w14:paraId="66F70744" w14:textId="77777777" w:rsidR="00415A95" w:rsidRDefault="00415A95" w:rsidP="00CD1020">
            <w:r>
              <w:t>CCA and MH Acceptance Testing</w:t>
            </w:r>
          </w:p>
        </w:tc>
      </w:tr>
      <w:tr w:rsidR="00415A95" w14:paraId="3F986CB3" w14:textId="77777777" w:rsidTr="00D208A2">
        <w:tc>
          <w:tcPr>
            <w:tcW w:w="2332" w:type="dxa"/>
          </w:tcPr>
          <w:p w14:paraId="4FD97EA2" w14:textId="77777777" w:rsidR="00415A95" w:rsidRDefault="00415A95" w:rsidP="00CD1020">
            <w:r>
              <w:t>QA</w:t>
            </w:r>
            <w:r w:rsidR="00D208A2">
              <w:t>0</w:t>
            </w:r>
            <w:r>
              <w:t xml:space="preserve"> (Release X)</w:t>
            </w:r>
          </w:p>
        </w:tc>
        <w:tc>
          <w:tcPr>
            <w:tcW w:w="6866" w:type="dxa"/>
          </w:tcPr>
          <w:p w14:paraId="65DBE2CB" w14:textId="77777777" w:rsidR="00415A95" w:rsidRDefault="00642EF5" w:rsidP="00CD1020">
            <w:r>
              <w:t>Optum Testing</w:t>
            </w:r>
            <w:r w:rsidR="00415A95">
              <w:t xml:space="preserve"> functional release/regression testing</w:t>
            </w:r>
          </w:p>
        </w:tc>
      </w:tr>
      <w:tr w:rsidR="00415A95" w14:paraId="30A11D04" w14:textId="77777777" w:rsidTr="00D208A2">
        <w:tc>
          <w:tcPr>
            <w:tcW w:w="2332" w:type="dxa"/>
          </w:tcPr>
          <w:p w14:paraId="558ED888" w14:textId="77777777" w:rsidR="00415A95" w:rsidRDefault="00415A95" w:rsidP="00CD1020">
            <w:r>
              <w:t>QA1 (Release Y)</w:t>
            </w:r>
          </w:p>
        </w:tc>
        <w:tc>
          <w:tcPr>
            <w:tcW w:w="6866" w:type="dxa"/>
          </w:tcPr>
          <w:p w14:paraId="6415BA83" w14:textId="77777777" w:rsidR="00415A95" w:rsidRDefault="00415A95" w:rsidP="00642EF5">
            <w:r>
              <w:t xml:space="preserve">Optum </w:t>
            </w:r>
            <w:r w:rsidR="00642EF5">
              <w:t>Testing</w:t>
            </w:r>
            <w:r>
              <w:t xml:space="preserve"> functional release/regression testing</w:t>
            </w:r>
          </w:p>
        </w:tc>
      </w:tr>
      <w:tr w:rsidR="00D208A2" w14:paraId="037B98EE" w14:textId="77777777" w:rsidTr="00D208A2">
        <w:tc>
          <w:tcPr>
            <w:tcW w:w="2332" w:type="dxa"/>
          </w:tcPr>
          <w:p w14:paraId="2FE2EBBC" w14:textId="77777777" w:rsidR="00D208A2" w:rsidRDefault="00D208A2" w:rsidP="00D208A2">
            <w:r>
              <w:t>QA2 (Release X/Y)</w:t>
            </w:r>
          </w:p>
        </w:tc>
        <w:tc>
          <w:tcPr>
            <w:tcW w:w="6866" w:type="dxa"/>
          </w:tcPr>
          <w:p w14:paraId="2F7A5780" w14:textId="77777777" w:rsidR="00D208A2" w:rsidRDefault="00D208A2" w:rsidP="00D208A2">
            <w:r>
              <w:t>Optum Testing functional release/regression testing</w:t>
            </w:r>
          </w:p>
        </w:tc>
      </w:tr>
      <w:tr w:rsidR="00D208A2" w14:paraId="6978D81D" w14:textId="77777777" w:rsidTr="00D208A2">
        <w:tc>
          <w:tcPr>
            <w:tcW w:w="2332" w:type="dxa"/>
          </w:tcPr>
          <w:p w14:paraId="37A68441" w14:textId="77777777" w:rsidR="00D208A2" w:rsidRDefault="00D208A2" w:rsidP="00D208A2">
            <w:r>
              <w:t>TT4 (Release X)</w:t>
            </w:r>
          </w:p>
        </w:tc>
        <w:tc>
          <w:tcPr>
            <w:tcW w:w="6866" w:type="dxa"/>
          </w:tcPr>
          <w:p w14:paraId="0A2C8862" w14:textId="77777777" w:rsidR="00D208A2" w:rsidRDefault="00D208A2" w:rsidP="00D208A2">
            <w:r>
              <w:t>Time Travel Instance – Used for changing the system clock to trigger certain events</w:t>
            </w:r>
          </w:p>
        </w:tc>
      </w:tr>
      <w:tr w:rsidR="00D208A2" w14:paraId="538B5645" w14:textId="77777777" w:rsidTr="00D208A2">
        <w:tc>
          <w:tcPr>
            <w:tcW w:w="2332" w:type="dxa"/>
          </w:tcPr>
          <w:p w14:paraId="5C07B96F" w14:textId="77777777" w:rsidR="00D208A2" w:rsidRDefault="00D208A2" w:rsidP="00D208A2">
            <w:r>
              <w:t>TT3 (Release Y)</w:t>
            </w:r>
          </w:p>
        </w:tc>
        <w:tc>
          <w:tcPr>
            <w:tcW w:w="6866" w:type="dxa"/>
          </w:tcPr>
          <w:p w14:paraId="2F61BC8E" w14:textId="77777777" w:rsidR="00D208A2" w:rsidRDefault="00D208A2" w:rsidP="00D208A2">
            <w:r>
              <w:t>Time Travel Instance – Used for changing the system clock to trigger certain events</w:t>
            </w:r>
          </w:p>
        </w:tc>
      </w:tr>
      <w:tr w:rsidR="00D208A2" w14:paraId="371DB813" w14:textId="77777777" w:rsidTr="00D208A2">
        <w:tc>
          <w:tcPr>
            <w:tcW w:w="2332" w:type="dxa"/>
          </w:tcPr>
          <w:p w14:paraId="2379883C" w14:textId="77777777" w:rsidR="00D208A2" w:rsidRDefault="00D208A2" w:rsidP="00D208A2">
            <w:r>
              <w:t>DEV0 (Release X)</w:t>
            </w:r>
          </w:p>
        </w:tc>
        <w:tc>
          <w:tcPr>
            <w:tcW w:w="6866" w:type="dxa"/>
          </w:tcPr>
          <w:p w14:paraId="086C203F" w14:textId="77777777" w:rsidR="00D208A2" w:rsidRDefault="00D208A2" w:rsidP="00D208A2">
            <w:r>
              <w:t>Optum Release Engineering – Code shakeout environment. Softheon Carrier Testing – TT Enabled</w:t>
            </w:r>
          </w:p>
        </w:tc>
      </w:tr>
      <w:tr w:rsidR="00D208A2" w14:paraId="42EE582A" w14:textId="77777777" w:rsidTr="00D208A2">
        <w:tc>
          <w:tcPr>
            <w:tcW w:w="2332" w:type="dxa"/>
          </w:tcPr>
          <w:p w14:paraId="0A2B8AAC" w14:textId="77777777" w:rsidR="00D208A2" w:rsidRDefault="00D208A2" w:rsidP="00D208A2">
            <w:r>
              <w:t>DEV1 (Release Y)</w:t>
            </w:r>
          </w:p>
        </w:tc>
        <w:tc>
          <w:tcPr>
            <w:tcW w:w="6866" w:type="dxa"/>
          </w:tcPr>
          <w:p w14:paraId="43738CD3" w14:textId="77777777" w:rsidR="00D208A2" w:rsidRDefault="00D208A2" w:rsidP="00D208A2">
            <w:r>
              <w:t>Optum Release Engineering – Code shakeout environment – TT Enabled</w:t>
            </w:r>
          </w:p>
        </w:tc>
      </w:tr>
      <w:tr w:rsidR="00D208A2" w14:paraId="044CAC00" w14:textId="77777777" w:rsidTr="00D208A2">
        <w:tc>
          <w:tcPr>
            <w:tcW w:w="2332" w:type="dxa"/>
          </w:tcPr>
          <w:p w14:paraId="4CB9111C" w14:textId="77777777" w:rsidR="00D208A2" w:rsidRDefault="00D208A2" w:rsidP="005933AE">
            <w:r>
              <w:t>DEV2 (Release X/Y)</w:t>
            </w:r>
          </w:p>
        </w:tc>
        <w:tc>
          <w:tcPr>
            <w:tcW w:w="6866" w:type="dxa"/>
          </w:tcPr>
          <w:p w14:paraId="72D22E71" w14:textId="77777777" w:rsidR="00D208A2" w:rsidRDefault="00D208A2" w:rsidP="005933AE">
            <w:r>
              <w:t>Optum Release Engineering – Code shakeout environment – TT Enabled</w:t>
            </w:r>
          </w:p>
        </w:tc>
      </w:tr>
      <w:tr w:rsidR="00D208A2" w14:paraId="2474DA03" w14:textId="77777777" w:rsidTr="00D208A2">
        <w:tc>
          <w:tcPr>
            <w:tcW w:w="2332" w:type="dxa"/>
          </w:tcPr>
          <w:p w14:paraId="0C6F34B9" w14:textId="77777777" w:rsidR="00D208A2" w:rsidRDefault="00D208A2" w:rsidP="00D208A2">
            <w:r>
              <w:t>HCSE</w:t>
            </w:r>
          </w:p>
        </w:tc>
        <w:tc>
          <w:tcPr>
            <w:tcW w:w="6866" w:type="dxa"/>
          </w:tcPr>
          <w:p w14:paraId="214663F1" w14:textId="77777777" w:rsidR="00D208A2" w:rsidRDefault="00D208A2" w:rsidP="00D208A2">
            <w:r>
              <w:t>Sandbox Environment for hCentive to test in Optum infrastructure</w:t>
            </w:r>
          </w:p>
        </w:tc>
      </w:tr>
      <w:tr w:rsidR="00682DCB" w14:paraId="120ACC67" w14:textId="77777777" w:rsidTr="00D208A2">
        <w:tc>
          <w:tcPr>
            <w:tcW w:w="2332" w:type="dxa"/>
          </w:tcPr>
          <w:p w14:paraId="31DC672E" w14:textId="77777777" w:rsidR="00682DCB" w:rsidRDefault="00682DCB" w:rsidP="00D208A2">
            <w:r>
              <w:t>SEC1</w:t>
            </w:r>
          </w:p>
        </w:tc>
        <w:tc>
          <w:tcPr>
            <w:tcW w:w="6866" w:type="dxa"/>
          </w:tcPr>
          <w:p w14:paraId="6F6F0B20" w14:textId="77777777" w:rsidR="00682DCB" w:rsidRDefault="00682DCB" w:rsidP="00D208A2">
            <w:r>
              <w:t>Environment for Security Testing</w:t>
            </w:r>
          </w:p>
        </w:tc>
      </w:tr>
    </w:tbl>
    <w:p w14:paraId="435055F9" w14:textId="77777777" w:rsidR="00DD509C" w:rsidRDefault="00DD509C" w:rsidP="00DD509C">
      <w:pPr>
        <w:pStyle w:val="BodyTextGlossary"/>
      </w:pPr>
    </w:p>
    <w:p w14:paraId="7BFF0107" w14:textId="77777777" w:rsidR="00FF7C1D" w:rsidRDefault="00FF7C1D" w:rsidP="00FF7C1D">
      <w:pPr>
        <w:pStyle w:val="Heading4"/>
      </w:pPr>
      <w:bookmarkStart w:id="821" w:name="_Toc169823919"/>
      <w:bookmarkStart w:id="822" w:name="_Toc169824146"/>
      <w:r>
        <w:t>Functional Grouping by Environment</w:t>
      </w:r>
      <w:bookmarkEnd w:id="821"/>
      <w:bookmarkEnd w:id="822"/>
    </w:p>
    <w:p w14:paraId="00D76601" w14:textId="77777777" w:rsidR="000D79EB" w:rsidRDefault="00D208A2" w:rsidP="00A94182">
      <w:r>
        <w:t>Commonly</w:t>
      </w:r>
      <w:r w:rsidR="000D79EB">
        <w:t xml:space="preserve"> used Operating System is Redhat Linux and </w:t>
      </w:r>
      <w:r w:rsidR="001E2546">
        <w:t xml:space="preserve">segregation of </w:t>
      </w:r>
      <w:r w:rsidR="000D79EB">
        <w:t xml:space="preserve">software/applications are </w:t>
      </w:r>
      <w:r w:rsidR="001E2546">
        <w:t>done by</w:t>
      </w:r>
      <w:r w:rsidR="000D79EB">
        <w:t xml:space="preserve"> virtual machines</w:t>
      </w:r>
      <w:r w:rsidR="00490A55">
        <w:t xml:space="preserve"> also known as Elastic Compute Cloud (EC2) in AWS</w:t>
      </w:r>
    </w:p>
    <w:p w14:paraId="6270DC99" w14:textId="77777777" w:rsidR="00A94182" w:rsidRDefault="00A94182" w:rsidP="00A94182"/>
    <w:p w14:paraId="1ECBC82E" w14:textId="77777777" w:rsidR="00A94182" w:rsidRDefault="00EF4AAE" w:rsidP="00A94182">
      <w:r>
        <w:t>I</w:t>
      </w:r>
      <w:r w:rsidR="00037BEB">
        <w:t xml:space="preserve">n </w:t>
      </w:r>
      <w:r>
        <w:t xml:space="preserve">all </w:t>
      </w:r>
      <w:r w:rsidR="00037BEB">
        <w:t xml:space="preserve">the environments </w:t>
      </w:r>
      <w:r w:rsidR="00A94182">
        <w:t>the Jboss server</w:t>
      </w:r>
      <w:r w:rsidR="00490A55">
        <w:t>s</w:t>
      </w:r>
      <w:r w:rsidR="00A94182">
        <w:t xml:space="preserve"> </w:t>
      </w:r>
      <w:r w:rsidR="00490A55">
        <w:t>are</w:t>
      </w:r>
      <w:r w:rsidR="00A94182">
        <w:t xml:space="preserve"> shared by multiple software components. Individual Portal, Agent Portal and Assister Portal share the same Jboss server on a single virtual machine.</w:t>
      </w:r>
    </w:p>
    <w:p w14:paraId="0ACB4F8D" w14:textId="77777777" w:rsidR="00A94182" w:rsidRDefault="00A94182" w:rsidP="00A94182"/>
    <w:p w14:paraId="34B78899" w14:textId="77777777" w:rsidR="0013727F" w:rsidRDefault="0013727F" w:rsidP="0081193F">
      <w:pPr>
        <w:pStyle w:val="Heading4"/>
      </w:pPr>
      <w:bookmarkStart w:id="823" w:name="_Toc169823920"/>
      <w:bookmarkStart w:id="824" w:name="_Toc169824147"/>
      <w:r>
        <w:t>Instance – Virtual Machine</w:t>
      </w:r>
      <w:bookmarkEnd w:id="823"/>
      <w:bookmarkEnd w:id="824"/>
    </w:p>
    <w:p w14:paraId="00002E27" w14:textId="77777777" w:rsidR="0013727F" w:rsidRPr="0013727F" w:rsidRDefault="0013727F" w:rsidP="0013727F">
      <w:r>
        <w:t>An instance or sometimes referred as VM or Elastic Compute Cloud (EC2), represents a virtual machine. Much like their physical counterparts, instances have various performance characteristics, such as the number of CPUs, size of memory, and number of interfaces. An instance cannot be changed from one type to another when it is up and running. AWS charges are based on the hourly operating costs on instance type and region.</w:t>
      </w:r>
    </w:p>
    <w:p w14:paraId="21F7361B" w14:textId="77777777" w:rsidR="00A94182" w:rsidRDefault="0081193F" w:rsidP="0081193F">
      <w:pPr>
        <w:pStyle w:val="Heading4"/>
      </w:pPr>
      <w:bookmarkStart w:id="825" w:name="_Toc169823921"/>
      <w:bookmarkStart w:id="826" w:name="_Toc169824148"/>
      <w:r>
        <w:t>Load Balancing</w:t>
      </w:r>
      <w:bookmarkEnd w:id="825"/>
      <w:bookmarkEnd w:id="826"/>
    </w:p>
    <w:p w14:paraId="23E37C88" w14:textId="77777777" w:rsidR="00490A55" w:rsidRDefault="0081193F" w:rsidP="0081193F">
      <w:r>
        <w:t xml:space="preserve">The portal application uses the AWS application load balancer. A load balancer distributes incoming application traffic across multiple EC2 instances in multiple Availability Zones. This increases the fault tolerance of </w:t>
      </w:r>
      <w:r w:rsidR="00490A55">
        <w:t>the portal requests</w:t>
      </w:r>
      <w:r>
        <w:t>. Elastic Load Balancing detects unhealthy instances and routes traffic only to healthy instances.</w:t>
      </w:r>
      <w:r w:rsidR="00490A55">
        <w:t xml:space="preserve"> Load balancers always</w:t>
      </w:r>
      <w:r>
        <w:t xml:space="preserve"> serves as a single point of contact for </w:t>
      </w:r>
      <w:r w:rsidR="00490A55">
        <w:t xml:space="preserve">all </w:t>
      </w:r>
      <w:r>
        <w:t>client</w:t>
      </w:r>
      <w:r w:rsidR="00490A55">
        <w:t xml:space="preserve"> requests</w:t>
      </w:r>
      <w:r>
        <w:t xml:space="preserve">. </w:t>
      </w:r>
    </w:p>
    <w:p w14:paraId="692D430C" w14:textId="77777777" w:rsidR="00490A55" w:rsidRDefault="00490A55" w:rsidP="0081193F"/>
    <w:p w14:paraId="087214CE" w14:textId="77777777" w:rsidR="0081193F" w:rsidRDefault="00490A55" w:rsidP="0081193F">
      <w:r>
        <w:t>When there is an outage due to deployment it is easier to</w:t>
      </w:r>
      <w:r w:rsidR="0081193F">
        <w:t xml:space="preserve"> add and remove </w:t>
      </w:r>
      <w:r>
        <w:t xml:space="preserve">an </w:t>
      </w:r>
      <w:r w:rsidR="0081193F">
        <w:t xml:space="preserve">instance from </w:t>
      </w:r>
      <w:r>
        <w:t xml:space="preserve">the </w:t>
      </w:r>
      <w:r w:rsidR="0081193F">
        <w:t xml:space="preserve">load balancer, without disrupting the overall flow of requests. A listener checks for connection requests from clients, using the protocol and port, and forwards </w:t>
      </w:r>
      <w:r>
        <w:t xml:space="preserve">the </w:t>
      </w:r>
      <w:r w:rsidR="0081193F">
        <w:t xml:space="preserve">requests to one or more registered instances using the protocol and </w:t>
      </w:r>
      <w:r>
        <w:t xml:space="preserve">same/different </w:t>
      </w:r>
      <w:r w:rsidR="0081193F">
        <w:t xml:space="preserve">port number. </w:t>
      </w:r>
      <w:r>
        <w:t>Elastic load balancer also provides health check.</w:t>
      </w:r>
    </w:p>
    <w:p w14:paraId="1B94D677" w14:textId="77777777" w:rsidR="00A94182" w:rsidRDefault="007740CD" w:rsidP="007740CD">
      <w:pPr>
        <w:pStyle w:val="Heading4"/>
      </w:pPr>
      <w:bookmarkStart w:id="827" w:name="_Toc169823922"/>
      <w:bookmarkStart w:id="828" w:name="_Toc169824149"/>
      <w:r>
        <w:t xml:space="preserve">Environment </w:t>
      </w:r>
      <w:r w:rsidR="00415A95">
        <w:t xml:space="preserve">Connectivity </w:t>
      </w:r>
      <w:r>
        <w:t>to E</w:t>
      </w:r>
      <w:r w:rsidR="00415A95">
        <w:t xml:space="preserve">xternal </w:t>
      </w:r>
      <w:r>
        <w:t>Interfaces</w:t>
      </w:r>
      <w:bookmarkEnd w:id="827"/>
      <w:bookmarkEnd w:id="828"/>
    </w:p>
    <w:p w14:paraId="37F44C7A" w14:textId="77777777" w:rsidR="00427176" w:rsidRDefault="007740CD" w:rsidP="007740CD">
      <w:r>
        <w:t>Connectivity to external</w:t>
      </w:r>
      <w:r w:rsidR="00427176">
        <w:t xml:space="preserve"> services</w:t>
      </w:r>
      <w:r>
        <w:t xml:space="preserve"> is </w:t>
      </w:r>
      <w:r w:rsidR="00427176">
        <w:t>established</w:t>
      </w:r>
      <w:r>
        <w:t xml:space="preserve"> </w:t>
      </w:r>
      <w:r w:rsidR="00427176">
        <w:t xml:space="preserve">via interfaces. These external services are primarily to the Federal Data Service Hub (Hub of FDSH) or the Commonwealth provided services, or the private </w:t>
      </w:r>
      <w:r w:rsidR="00490A55">
        <w:t xml:space="preserve">and non-government organization (NGO) </w:t>
      </w:r>
      <w:r w:rsidR="00427176">
        <w:t xml:space="preserve">services. All these service interactions have their own specific format and are documented </w:t>
      </w:r>
      <w:r w:rsidR="00490A55">
        <w:t xml:space="preserve">in </w:t>
      </w:r>
      <w:r w:rsidR="00427176">
        <w:t>the appropriate I</w:t>
      </w:r>
      <w:r w:rsidR="00490A55">
        <w:t xml:space="preserve">nterface </w:t>
      </w:r>
      <w:r w:rsidR="00427176">
        <w:t>C</w:t>
      </w:r>
      <w:r w:rsidR="00490A55">
        <w:t xml:space="preserve">ontrol </w:t>
      </w:r>
      <w:r w:rsidR="00427176">
        <w:t>D</w:t>
      </w:r>
      <w:r w:rsidR="00490A55">
        <w:t>ocuments (ICD)</w:t>
      </w:r>
      <w:r w:rsidR="00427176">
        <w:t>.</w:t>
      </w:r>
    </w:p>
    <w:p w14:paraId="3226B578" w14:textId="77777777" w:rsidR="00427176" w:rsidRDefault="00427176" w:rsidP="007740CD"/>
    <w:p w14:paraId="120C8B92" w14:textId="77777777" w:rsidR="00427176" w:rsidRDefault="00427176" w:rsidP="007740CD">
      <w:r>
        <w:t>Either the application server or the batch server initia</w:t>
      </w:r>
      <w:r w:rsidR="00490A55">
        <w:t>te</w:t>
      </w:r>
      <w:r>
        <w:t xml:space="preserve">s a request and these requests are sent via Jboss Fuse server, which in turn changes the XML into the appropriate format for the interface with the service. These formatted documents are sent to the service via a </w:t>
      </w:r>
      <w:r w:rsidR="00490A55">
        <w:t>high-speed</w:t>
      </w:r>
      <w:r>
        <w:t xml:space="preserve"> </w:t>
      </w:r>
      <w:r w:rsidR="00490A55">
        <w:t>API Gateway</w:t>
      </w:r>
      <w:r>
        <w:t xml:space="preserve"> that uses the signed certificates to interact with the external service and sends the response back to Fuse and in turn to the requesting application.</w:t>
      </w:r>
    </w:p>
    <w:p w14:paraId="065324C1" w14:textId="77777777" w:rsidR="00620D23" w:rsidRDefault="00620D23" w:rsidP="007740CD"/>
    <w:p w14:paraId="3EB5A2E1" w14:textId="77777777" w:rsidR="00620D23" w:rsidRDefault="00620D23" w:rsidP="007740CD">
      <w:r>
        <w:t xml:space="preserve">External Interfaces are also done via the FTP channel. Files are exchanged using the secured </w:t>
      </w:r>
      <w:r w:rsidR="007C5218">
        <w:t>AxWay</w:t>
      </w:r>
      <w:r>
        <w:t xml:space="preserve"> </w:t>
      </w:r>
      <w:r w:rsidRPr="00620D23">
        <w:t>Managed File Transfer</w:t>
      </w:r>
      <w:r>
        <w:t xml:space="preserve"> solution.</w:t>
      </w:r>
    </w:p>
    <w:p w14:paraId="5936765E" w14:textId="77777777" w:rsidR="00620D23" w:rsidRDefault="00620D23" w:rsidP="007740CD"/>
    <w:p w14:paraId="3E02D855" w14:textId="77777777" w:rsidR="00427176" w:rsidRDefault="00427176" w:rsidP="007740CD"/>
    <w:p w14:paraId="0E3212B1" w14:textId="77777777" w:rsidR="007740CD" w:rsidRDefault="00427176" w:rsidP="007740CD">
      <w:r>
        <w:t xml:space="preserve">Since Hub provides sensitive PII &amp; FTI data that is needed for the determination process, for lower environments, the federal government has created a mock service called the Stub. </w:t>
      </w:r>
      <w:r w:rsidR="007740CD">
        <w:t xml:space="preserve">For </w:t>
      </w:r>
      <w:r>
        <w:t xml:space="preserve">lower environment and for all </w:t>
      </w:r>
      <w:r w:rsidR="007740CD">
        <w:t xml:space="preserve">testing purposes the connections are made to the Stub. </w:t>
      </w:r>
      <w:r>
        <w:t>Stub</w:t>
      </w:r>
      <w:r w:rsidR="007740CD">
        <w:t xml:space="preserve"> return</w:t>
      </w:r>
      <w:r>
        <w:t>s</w:t>
      </w:r>
      <w:r w:rsidR="007740CD">
        <w:t xml:space="preserve"> positive data (turn around) and do not provide any real </w:t>
      </w:r>
      <w:r>
        <w:t xml:space="preserve">sensitive </w:t>
      </w:r>
      <w:r w:rsidR="007740CD">
        <w:t xml:space="preserve">information back. </w:t>
      </w:r>
      <w:r>
        <w:t>Sometimes, c</w:t>
      </w:r>
      <w:r w:rsidR="007740CD">
        <w:t>ertain testing need</w:t>
      </w:r>
      <w:r>
        <w:t>s</w:t>
      </w:r>
      <w:r w:rsidR="007740CD">
        <w:t xml:space="preserve"> validation on SSN or </w:t>
      </w:r>
      <w:r>
        <w:t>for real verification with</w:t>
      </w:r>
      <w:r w:rsidR="00C07D93">
        <w:t xml:space="preserve"> other vendors or for APTC calculation and </w:t>
      </w:r>
      <w:r>
        <w:t>during these controlled testing phase, a particular environment is</w:t>
      </w:r>
      <w:r w:rsidR="00C07D93">
        <w:t xml:space="preserve"> connected to the </w:t>
      </w:r>
      <w:r>
        <w:t>Hub</w:t>
      </w:r>
      <w:r w:rsidR="00C07D93">
        <w:t xml:space="preserve">. Otherwise </w:t>
      </w:r>
      <w:r>
        <w:t xml:space="preserve">by default </w:t>
      </w:r>
      <w:r w:rsidR="00C07D93">
        <w:t>all testing environments are always connected to the Stub.</w:t>
      </w:r>
    </w:p>
    <w:p w14:paraId="3203D3AA" w14:textId="77777777" w:rsidR="0035520B" w:rsidRDefault="0035520B" w:rsidP="007740CD"/>
    <w:p w14:paraId="57DBDF8C" w14:textId="77777777" w:rsidR="0035520B" w:rsidRPr="007740CD" w:rsidRDefault="0035520B" w:rsidP="007740CD">
      <w:r>
        <w:t xml:space="preserve">Please refer to section </w:t>
      </w:r>
      <w:hyperlink w:anchor="_Data_Exchange_with" w:history="1">
        <w:r w:rsidRPr="0035520B">
          <w:rPr>
            <w:rStyle w:val="Hyperlink"/>
          </w:rPr>
          <w:t>13.1.</w:t>
        </w:r>
        <w:r>
          <w:rPr>
            <w:rStyle w:val="Hyperlink"/>
          </w:rPr>
          <w:t>1</w:t>
        </w:r>
      </w:hyperlink>
      <w:r>
        <w:t xml:space="preserve"> for all external interfaces related documents.</w:t>
      </w:r>
    </w:p>
    <w:p w14:paraId="291BDFF1" w14:textId="77777777" w:rsidR="001F1726" w:rsidRDefault="00DF79F3" w:rsidP="001F1726">
      <w:pPr>
        <w:pStyle w:val="Heading3"/>
      </w:pPr>
      <w:bookmarkStart w:id="829" w:name="_Toc449094253"/>
      <w:bookmarkStart w:id="830" w:name="_Toc169823923"/>
      <w:bookmarkStart w:id="831" w:name="_Toc169824150"/>
      <w:bookmarkEnd w:id="819"/>
      <w:r>
        <w:t>Hosting</w:t>
      </w:r>
      <w:r w:rsidR="0011235F">
        <w:t xml:space="preserve"> </w:t>
      </w:r>
      <w:bookmarkEnd w:id="829"/>
      <w:r w:rsidR="00547029">
        <w:t>Region</w:t>
      </w:r>
      <w:bookmarkEnd w:id="830"/>
      <w:bookmarkEnd w:id="831"/>
    </w:p>
    <w:p w14:paraId="2D6AF17A" w14:textId="77777777" w:rsidR="00547029" w:rsidRDefault="00682DCB" w:rsidP="00682DCB">
      <w:r>
        <w:t>The AWS Global Cloud Infrastructure is an extensive, reliable and a secure cloud platform. In the United States there are 6 regions, 3 in the east and 3 in the west, and 1 each in the east and west are dedi</w:t>
      </w:r>
      <w:r w:rsidR="00547029">
        <w:t xml:space="preserve">cated as US Government Cloud. The region titled US East Northern Virginia is used for hosting all the MAHIX servers. </w:t>
      </w:r>
    </w:p>
    <w:p w14:paraId="7ABE8F63" w14:textId="77777777" w:rsidR="00547029" w:rsidRDefault="00547029" w:rsidP="00547029">
      <w:pPr>
        <w:pStyle w:val="Heading3"/>
      </w:pPr>
      <w:bookmarkStart w:id="832" w:name="_Toc169823924"/>
      <w:bookmarkStart w:id="833" w:name="_Toc169824151"/>
      <w:r>
        <w:t>Hosting Zone</w:t>
      </w:r>
      <w:bookmarkEnd w:id="832"/>
      <w:bookmarkEnd w:id="833"/>
    </w:p>
    <w:p w14:paraId="7B8FC066" w14:textId="77777777" w:rsidR="00547029" w:rsidRDefault="00547029" w:rsidP="00682DCB">
      <w:r>
        <w:t xml:space="preserve">Regions are further divided into Availability Zones (AZ). AZ </w:t>
      </w:r>
      <w:r w:rsidRPr="00547029">
        <w:t xml:space="preserve">is one or more discrete data centers with redundant power, networking, and connectivity in an AWS Region. AZ’s </w:t>
      </w:r>
      <w:r>
        <w:t>allows th</w:t>
      </w:r>
      <w:r w:rsidRPr="00547029">
        <w:t xml:space="preserve">e ability to operate production applications and databases that are more highly available, fault tolerant, and scalable than would be possible from a single data center. All AZ’s in an AWS Region are interconnected with high-bandwidth, low-latency networking, over fully redundant, dedicated metro fiber providing high-throughput, low-latency networking between AZ’s. All traffic between AZ’s is encrypted. The network performance is sufficient to accomplish synchronous replication between AZ’s. AZ’s make partitioning applications for high availability easy. If an application is partitioned across AZ’s, companies are better isolated and protected from issues such as power outages, lightning strikes, tornadoes, earthquakes, and more. AZ’s are physically separated by a meaningful distance, many </w:t>
      </w:r>
      <w:r>
        <w:t>miles</w:t>
      </w:r>
      <w:r w:rsidRPr="00547029">
        <w:t>, from any other AZ, although all are within 60 miles of each other.</w:t>
      </w:r>
      <w:r>
        <w:t xml:space="preserve"> There are 6 AZ in the Northern Virginia region.</w:t>
      </w:r>
    </w:p>
    <w:p w14:paraId="54D4F793" w14:textId="77777777" w:rsidR="00593A64" w:rsidRDefault="00593A64" w:rsidP="00593A64">
      <w:pPr>
        <w:pStyle w:val="Heading3"/>
      </w:pPr>
      <w:bookmarkStart w:id="834" w:name="_Toc169823925"/>
      <w:bookmarkStart w:id="835" w:name="_Toc169824152"/>
      <w:r>
        <w:t>Data Centers</w:t>
      </w:r>
      <w:bookmarkEnd w:id="834"/>
      <w:bookmarkEnd w:id="835"/>
    </w:p>
    <w:p w14:paraId="092A993F" w14:textId="77777777" w:rsidR="00593A64" w:rsidRDefault="00593A64" w:rsidP="000F34F1">
      <w:pPr>
        <w:pStyle w:val="Unformatted"/>
        <w:keepNext/>
        <w:rPr>
          <w:sz w:val="24"/>
          <w:szCs w:val="24"/>
        </w:rPr>
      </w:pPr>
      <w:r w:rsidRPr="00593A64">
        <w:rPr>
          <w:sz w:val="24"/>
          <w:szCs w:val="24"/>
        </w:rPr>
        <w:t xml:space="preserve">Each of these zones have multiple data centers and </w:t>
      </w:r>
      <w:r>
        <w:rPr>
          <w:sz w:val="24"/>
          <w:szCs w:val="24"/>
        </w:rPr>
        <w:t>the centers have 4 different layers. Perimeter Layer, Infrastructure Layer, Data Layer and Environment Layer.</w:t>
      </w:r>
    </w:p>
    <w:p w14:paraId="4245CD5E" w14:textId="77777777" w:rsidR="00593A64" w:rsidRDefault="00593A64" w:rsidP="00593A64">
      <w:pPr>
        <w:pStyle w:val="Heading4"/>
      </w:pPr>
      <w:bookmarkStart w:id="836" w:name="_Toc169823926"/>
      <w:bookmarkStart w:id="837" w:name="_Toc169824153"/>
      <w:r>
        <w:t>Perimeter Layer</w:t>
      </w:r>
      <w:bookmarkEnd w:id="836"/>
      <w:bookmarkEnd w:id="837"/>
    </w:p>
    <w:p w14:paraId="0AE473EE" w14:textId="77777777" w:rsidR="00593A64" w:rsidRDefault="00593A64" w:rsidP="00593A64">
      <w:r w:rsidRPr="00593A64">
        <w:t>AWS data center physical security begins at the Perimeter Layer. This Layer includes a number of security features depending on the location, such as security guards, fencing, security feeds, intrusion detection technology, and other security measures.</w:t>
      </w:r>
    </w:p>
    <w:p w14:paraId="794030B2" w14:textId="77777777" w:rsidR="00593A64" w:rsidRDefault="00593A64" w:rsidP="00593A64">
      <w:pPr>
        <w:pStyle w:val="Heading4"/>
      </w:pPr>
      <w:bookmarkStart w:id="838" w:name="_Toc169823927"/>
      <w:bookmarkStart w:id="839" w:name="_Toc169824154"/>
      <w:r>
        <w:t>Infrastructure Layer</w:t>
      </w:r>
      <w:bookmarkEnd w:id="838"/>
      <w:bookmarkEnd w:id="839"/>
    </w:p>
    <w:p w14:paraId="2E99288E" w14:textId="77777777" w:rsidR="00593A64" w:rsidRPr="00593A64" w:rsidRDefault="00593A64" w:rsidP="00593A64">
      <w:r w:rsidRPr="00593A64">
        <w:t>The Infrastructure Layer is the data center building and the equipment and systems that keep it running. Components like back-up power equipment, the HVAC system, and fire suppression equipment are all part of the Infrastructure Layer. These devices and systems help protect servers</w:t>
      </w:r>
      <w:r>
        <w:t xml:space="preserve"> and the data</w:t>
      </w:r>
      <w:r w:rsidRPr="00593A64">
        <w:t>.</w:t>
      </w:r>
    </w:p>
    <w:p w14:paraId="44B5AE38" w14:textId="77777777" w:rsidR="00593A64" w:rsidRDefault="00593A64" w:rsidP="00593A64">
      <w:pPr>
        <w:pStyle w:val="Heading4"/>
      </w:pPr>
      <w:bookmarkStart w:id="840" w:name="_Toc169823928"/>
      <w:bookmarkStart w:id="841" w:name="_Toc169824155"/>
      <w:r>
        <w:t>Data Layer</w:t>
      </w:r>
      <w:bookmarkEnd w:id="840"/>
      <w:bookmarkEnd w:id="841"/>
    </w:p>
    <w:p w14:paraId="08E983FF" w14:textId="77777777" w:rsidR="00593A64" w:rsidRDefault="00593A64" w:rsidP="000F34F1">
      <w:pPr>
        <w:pStyle w:val="Unformatted"/>
        <w:keepNext/>
        <w:rPr>
          <w:sz w:val="24"/>
          <w:szCs w:val="24"/>
        </w:rPr>
      </w:pPr>
      <w:r w:rsidRPr="00593A64">
        <w:rPr>
          <w:sz w:val="24"/>
          <w:szCs w:val="24"/>
        </w:rPr>
        <w:t xml:space="preserve">The Data Layer is the most critical point of protection because it is the only area that holds customer data. Protection begins by restricting access and maintaining a separation of privilege for each layer. </w:t>
      </w:r>
      <w:r>
        <w:rPr>
          <w:sz w:val="24"/>
          <w:szCs w:val="24"/>
        </w:rPr>
        <w:t>Amazon</w:t>
      </w:r>
      <w:r w:rsidRPr="00593A64">
        <w:rPr>
          <w:sz w:val="24"/>
          <w:szCs w:val="24"/>
        </w:rPr>
        <w:t xml:space="preserve"> deploy</w:t>
      </w:r>
      <w:r>
        <w:rPr>
          <w:sz w:val="24"/>
          <w:szCs w:val="24"/>
        </w:rPr>
        <w:t>s</w:t>
      </w:r>
      <w:r w:rsidRPr="00593A64">
        <w:rPr>
          <w:sz w:val="24"/>
          <w:szCs w:val="24"/>
        </w:rPr>
        <w:t xml:space="preserve"> threat detection devices, video surveillance and system protocols, further safeguarding this layer.</w:t>
      </w:r>
    </w:p>
    <w:p w14:paraId="01798576" w14:textId="77777777" w:rsidR="00593A64" w:rsidRDefault="00593A64" w:rsidP="00593A64">
      <w:pPr>
        <w:pStyle w:val="Heading4"/>
      </w:pPr>
      <w:bookmarkStart w:id="842" w:name="_Toc169823929"/>
      <w:bookmarkStart w:id="843" w:name="_Toc169824156"/>
      <w:r>
        <w:t>Environment Layer</w:t>
      </w:r>
      <w:bookmarkEnd w:id="842"/>
      <w:bookmarkEnd w:id="843"/>
    </w:p>
    <w:p w14:paraId="2E01BFB5" w14:textId="77777777" w:rsidR="00593A64" w:rsidRDefault="00593A64" w:rsidP="00593A64">
      <w:r w:rsidRPr="00593A64">
        <w:t xml:space="preserve">The Environmental Layer is dedicated to environmental considerations from site selection and construction to operations and sustainability. AWS </w:t>
      </w:r>
      <w:r>
        <w:t>has</w:t>
      </w:r>
      <w:r w:rsidRPr="00593A64">
        <w:t xml:space="preserve"> chose</w:t>
      </w:r>
      <w:r>
        <w:t>n</w:t>
      </w:r>
      <w:r w:rsidRPr="00593A64">
        <w:t xml:space="preserve"> </w:t>
      </w:r>
      <w:r>
        <w:t>thei</w:t>
      </w:r>
      <w:r w:rsidRPr="00593A64">
        <w:t>r data center locations to mitigate environmental risk, such as flooding, extreme weather, and seismic activity.</w:t>
      </w:r>
    </w:p>
    <w:p w14:paraId="1424534E" w14:textId="77777777" w:rsidR="005933AE" w:rsidRDefault="005933AE" w:rsidP="005933AE">
      <w:pPr>
        <w:pStyle w:val="Heading3"/>
      </w:pPr>
      <w:bookmarkStart w:id="844" w:name="_Toc169823930"/>
      <w:bookmarkStart w:id="845" w:name="_Toc169824157"/>
      <w:r>
        <w:t>Virtual Private Cloud</w:t>
      </w:r>
      <w:bookmarkEnd w:id="844"/>
      <w:bookmarkEnd w:id="845"/>
    </w:p>
    <w:p w14:paraId="509CA06E" w14:textId="77777777" w:rsidR="005933AE" w:rsidRPr="005933AE" w:rsidRDefault="005933AE" w:rsidP="005933AE">
      <w:r>
        <w:t>An AWS Virtual Private Cloud (VPC) is a logically segmented network within AWS that allows connected resources to communicate with each other. VPCs are associated with a specific region and span that region’s availability zones.</w:t>
      </w:r>
    </w:p>
    <w:p w14:paraId="23C369ED" w14:textId="77777777" w:rsidR="00AC2D84" w:rsidRDefault="00CA403E" w:rsidP="00AC2D84">
      <w:pPr>
        <w:pStyle w:val="Heading3"/>
      </w:pPr>
      <w:bookmarkStart w:id="846" w:name="_Cloud_Shared_Services"/>
      <w:bookmarkStart w:id="847" w:name="_Toc169823931"/>
      <w:bookmarkStart w:id="848" w:name="_Toc169824158"/>
      <w:bookmarkEnd w:id="846"/>
      <w:r>
        <w:t>Security</w:t>
      </w:r>
      <w:r w:rsidR="00624F4A">
        <w:t xml:space="preserve"> </w:t>
      </w:r>
      <w:r w:rsidR="00B94B51">
        <w:t>Design</w:t>
      </w:r>
      <w:bookmarkEnd w:id="847"/>
      <w:bookmarkEnd w:id="848"/>
    </w:p>
    <w:p w14:paraId="1AC36FAF" w14:textId="77777777" w:rsidR="00CA403E" w:rsidRDefault="00624F4A" w:rsidP="00624F4A">
      <w:r>
        <w:t xml:space="preserve">To better secure the application, Smartronix has segregated the services into different zones and these zones are further secured using a Palo Alto Virtual Firewall. Though the application resides on the cloud that is shared with other public and </w:t>
      </w:r>
      <w:r w:rsidR="00CA403E">
        <w:t>third-party</w:t>
      </w:r>
      <w:r>
        <w:t xml:space="preserve"> applications, security is ensured using the virtual firewall and access to the services is limited by these firewalls. Authorized users are first </w:t>
      </w:r>
      <w:r w:rsidR="00CA403E">
        <w:t>provisioned</w:t>
      </w:r>
      <w:r>
        <w:t xml:space="preserve"> in Centrify</w:t>
      </w:r>
      <w:r w:rsidR="00CA403E">
        <w:t>, with all their access authorization data maintained in AWS in an MS Active Directory.</w:t>
      </w:r>
    </w:p>
    <w:p w14:paraId="56A04418" w14:textId="77777777" w:rsidR="00CA403E" w:rsidRDefault="00CA403E" w:rsidP="00624F4A"/>
    <w:p w14:paraId="5D613D69" w14:textId="77777777" w:rsidR="00CA403E" w:rsidRDefault="00CA403E" w:rsidP="00624F4A">
      <w:r>
        <w:t xml:space="preserve">Privileged (admin) users have to authenticate in Centrify using a multifactor authentication method of their choice and then with the authorized grants users can login to different servers to manage. Login to EC2 instances can be done only from certain IP addresses that are already preconfigured using a windows workspace as an intermediate hop. </w:t>
      </w:r>
    </w:p>
    <w:p w14:paraId="767DC62C" w14:textId="77777777" w:rsidR="00624F4A" w:rsidRDefault="00CA403E" w:rsidP="00624F4A">
      <w:r>
        <w:t xml:space="preserve"> </w:t>
      </w:r>
    </w:p>
    <w:p w14:paraId="52288ECD" w14:textId="77777777" w:rsidR="0060110A" w:rsidRDefault="0060110A" w:rsidP="0060110A">
      <w:pPr>
        <w:keepNext/>
      </w:pPr>
      <w:r w:rsidRPr="00CA403E">
        <w:rPr>
          <w:noProof/>
        </w:rPr>
        <w:drawing>
          <wp:inline distT="0" distB="0" distL="0" distR="0" wp14:anchorId="58DF2551" wp14:editId="03A77038">
            <wp:extent cx="3152775" cy="2936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59301" cy="2942759"/>
                    </a:xfrm>
                    <a:prstGeom prst="rect">
                      <a:avLst/>
                    </a:prstGeom>
                    <a:noFill/>
                    <a:ln>
                      <a:noFill/>
                    </a:ln>
                  </pic:spPr>
                </pic:pic>
              </a:graphicData>
            </a:graphic>
          </wp:inline>
        </w:drawing>
      </w:r>
    </w:p>
    <w:p w14:paraId="78FB4262" w14:textId="52B8BF41" w:rsidR="0060110A" w:rsidRPr="00624F4A" w:rsidRDefault="0060110A" w:rsidP="0060110A">
      <w:pPr>
        <w:pStyle w:val="Caption"/>
        <w:jc w:val="left"/>
      </w:pPr>
      <w:bookmarkStart w:id="849" w:name="_Toc169824359"/>
      <w:r>
        <w:t xml:space="preserve">Figure </w:t>
      </w:r>
      <w:r>
        <w:fldChar w:fldCharType="begin"/>
      </w:r>
      <w:r>
        <w:instrText>SEQ Figure \* ARABIC</w:instrText>
      </w:r>
      <w:r>
        <w:fldChar w:fldCharType="separate"/>
      </w:r>
      <w:r w:rsidR="00F41F59">
        <w:rPr>
          <w:noProof/>
        </w:rPr>
        <w:t>3</w:t>
      </w:r>
      <w:r>
        <w:fldChar w:fldCharType="end"/>
      </w:r>
      <w:r>
        <w:t>: Security Layers</w:t>
      </w:r>
      <w:bookmarkEnd w:id="849"/>
    </w:p>
    <w:p w14:paraId="5A2EA9BA" w14:textId="0008A1E3" w:rsidR="00974171" w:rsidRDefault="00BA2C11" w:rsidP="00974171">
      <w:pPr>
        <w:pStyle w:val="Heading4"/>
      </w:pPr>
      <w:bookmarkStart w:id="850" w:name="_Toc169823932"/>
      <w:bookmarkStart w:id="851" w:name="_Toc169824159"/>
      <w:r>
        <w:t xml:space="preserve">Integration </w:t>
      </w:r>
      <w:r w:rsidR="001814C2">
        <w:t>API</w:t>
      </w:r>
      <w:r w:rsidR="00974171">
        <w:t xml:space="preserve"> Gateway</w:t>
      </w:r>
      <w:bookmarkEnd w:id="850"/>
      <w:bookmarkEnd w:id="851"/>
    </w:p>
    <w:p w14:paraId="4B3235C9" w14:textId="64DFCFB9" w:rsidR="00D748E2" w:rsidRDefault="001814C2" w:rsidP="00974171">
      <w:r w:rsidRPr="001814C2">
        <w:t xml:space="preserve">An </w:t>
      </w:r>
      <w:r w:rsidR="00BA2C11">
        <w:t xml:space="preserve">Integration </w:t>
      </w:r>
      <w:r w:rsidRPr="001814C2">
        <w:t xml:space="preserve">API </w:t>
      </w:r>
      <w:r w:rsidR="00BA2C11">
        <w:t>G</w:t>
      </w:r>
      <w:r w:rsidRPr="001814C2">
        <w:t xml:space="preserve">ateway is an API management tool that sits between a client and </w:t>
      </w:r>
      <w:r>
        <w:t>the portal and batch servers</w:t>
      </w:r>
      <w:r w:rsidRPr="001814C2">
        <w:t xml:space="preserve">. </w:t>
      </w:r>
      <w:r>
        <w:t>It</w:t>
      </w:r>
      <w:r w:rsidRPr="001814C2">
        <w:t xml:space="preserve"> acts as a reverse proxy to accept all application programming interface (API) calls, aggregate the various services required to fulfill them, and return the appropriate result.</w:t>
      </w:r>
      <w:r>
        <w:t xml:space="preserve"> For MAHIX, t</w:t>
      </w:r>
      <w:r w:rsidRPr="001814C2">
        <w:t xml:space="preserve">he Axiomatics CA API Gateway </w:t>
      </w:r>
      <w:r>
        <w:t xml:space="preserve">is used which </w:t>
      </w:r>
      <w:r w:rsidRPr="001814C2">
        <w:t>enhances the service with Attribute-Based Access Control (ABAC) that brings context-awareness to authorization decisions enforcing regulatory requirements and business policies.</w:t>
      </w:r>
      <w:r>
        <w:t xml:space="preserve"> CA API Gateway easily </w:t>
      </w:r>
      <w:r w:rsidRPr="001814C2">
        <w:t>scales while providing low latency, high performance authorization.</w:t>
      </w:r>
      <w:r>
        <w:t xml:space="preserve"> It also provides </w:t>
      </w:r>
      <w:r w:rsidR="00D748E2" w:rsidRPr="00D748E2">
        <w:t xml:space="preserve">logging, monitoring, FIPS 140-2 level 3 complaint and US Military STIG certified. </w:t>
      </w:r>
    </w:p>
    <w:p w14:paraId="60464B77" w14:textId="77777777" w:rsidR="00750C5B" w:rsidRDefault="00750C5B" w:rsidP="008359F3"/>
    <w:p w14:paraId="03CA0035" w14:textId="77777777" w:rsidR="008359F3" w:rsidRPr="001F3220" w:rsidRDefault="008359F3" w:rsidP="00B466FA">
      <w:r w:rsidRPr="001F3220">
        <w:t xml:space="preserve">Supported NIST Control Families: </w:t>
      </w:r>
      <w:r w:rsidRPr="00B466FA">
        <w:rPr>
          <w:i/>
        </w:rPr>
        <w:t>Incident Response, System and Communications Protection</w:t>
      </w:r>
    </w:p>
    <w:p w14:paraId="05D1E73B" w14:textId="0B43878F" w:rsidR="00BA2C11" w:rsidRDefault="00BA2C11" w:rsidP="001E480D">
      <w:pPr>
        <w:pStyle w:val="Heading4"/>
      </w:pPr>
      <w:bookmarkStart w:id="852" w:name="_Toc169823933"/>
      <w:bookmarkStart w:id="853" w:name="_Toc169824160"/>
      <w:r>
        <w:t>Portal API Gateway</w:t>
      </w:r>
      <w:bookmarkEnd w:id="852"/>
      <w:bookmarkEnd w:id="853"/>
    </w:p>
    <w:p w14:paraId="1543BC2E" w14:textId="77777777" w:rsidR="00BA2C11" w:rsidRPr="003C0FF3" w:rsidRDefault="00BA2C11" w:rsidP="00BA2C11">
      <w:r>
        <w:t>Starting with R29, portal web-app is re-architected into Single Page App with API[s] for authentication and data services exposed via AWS REST API Gateway service. API Gateway is configured with regional WAF to block direct access to the endpoint and whitelist only the CloudFront source ip-addresses. This ensures all traffic is always routed through the CloudFront edge network where the global WAF is deployed and configured to enforce the comprehensive WAF rules including DDoS protection.</w:t>
      </w:r>
    </w:p>
    <w:p w14:paraId="77769AE9" w14:textId="6E1DBC69" w:rsidR="008359F3" w:rsidRDefault="00967B14" w:rsidP="001E480D">
      <w:pPr>
        <w:pStyle w:val="Heading4"/>
      </w:pPr>
      <w:bookmarkStart w:id="854" w:name="_Toc169823934"/>
      <w:bookmarkStart w:id="855" w:name="_Toc169824161"/>
      <w:r>
        <w:t xml:space="preserve">Intrusion and </w:t>
      </w:r>
      <w:r w:rsidR="008359F3">
        <w:t>Malware Prevention</w:t>
      </w:r>
      <w:bookmarkEnd w:id="854"/>
      <w:bookmarkEnd w:id="855"/>
    </w:p>
    <w:p w14:paraId="1C21DC8D" w14:textId="77777777" w:rsidR="00750C5B" w:rsidRDefault="00967B14" w:rsidP="008359F3">
      <w:r w:rsidRPr="00967B14">
        <w:t>Trend Micro Deep Security detects and protects against vulnerabilities, malware and unauthorized change with a hybrid cloud security capabilit</w:t>
      </w:r>
      <w:r>
        <w:t>y</w:t>
      </w:r>
      <w:r w:rsidRPr="00967B14">
        <w:t>. It also provides security tools that fit into the DevOps processes.</w:t>
      </w:r>
    </w:p>
    <w:p w14:paraId="5A16C318" w14:textId="77777777" w:rsidR="00967B14" w:rsidRDefault="00967B14" w:rsidP="008359F3"/>
    <w:p w14:paraId="36476090" w14:textId="77777777" w:rsidR="008359F3" w:rsidRPr="001F3220" w:rsidRDefault="008359F3" w:rsidP="00B466FA">
      <w:r w:rsidRPr="001F3220">
        <w:t xml:space="preserve">Supported NIST Control Families: </w:t>
      </w:r>
      <w:r w:rsidRPr="00B466FA">
        <w:rPr>
          <w:i/>
        </w:rPr>
        <w:t>Incident Response, System and Communications Protection</w:t>
      </w:r>
    </w:p>
    <w:p w14:paraId="6B503CEA" w14:textId="77777777" w:rsidR="008359F3" w:rsidRDefault="001814C2" w:rsidP="001E480D">
      <w:pPr>
        <w:pStyle w:val="Heading4"/>
      </w:pPr>
      <w:bookmarkStart w:id="856" w:name="_Toc169823935"/>
      <w:bookmarkStart w:id="857" w:name="_Toc169824162"/>
      <w:r>
        <w:t xml:space="preserve">CloudWatch - </w:t>
      </w:r>
      <w:r w:rsidR="008359F3">
        <w:t>Traffic Analysis</w:t>
      </w:r>
      <w:bookmarkEnd w:id="856"/>
      <w:bookmarkEnd w:id="857"/>
    </w:p>
    <w:p w14:paraId="003DDD97" w14:textId="77777777" w:rsidR="001814C2" w:rsidRDefault="001814C2" w:rsidP="008359F3">
      <w:r>
        <w:t xml:space="preserve">Amazon CloudWatch monitors all the AWS resources and the MAHIX application in real-time. </w:t>
      </w:r>
      <w:r w:rsidRPr="001814C2">
        <w:t>With CloudWatch, system-wide visibility into resource utilization, application performance, and operational health</w:t>
      </w:r>
      <w:r>
        <w:t xml:space="preserve"> are available</w:t>
      </w:r>
      <w:r w:rsidRPr="001814C2">
        <w:t>. CloudWatch collect</w:t>
      </w:r>
      <w:r>
        <w:t>s</w:t>
      </w:r>
      <w:r w:rsidRPr="001814C2">
        <w:t xml:space="preserve"> and track metrics, </w:t>
      </w:r>
      <w:r>
        <w:t xml:space="preserve">that </w:t>
      </w:r>
      <w:r w:rsidRPr="001814C2">
        <w:t xml:space="preserve">are variables </w:t>
      </w:r>
      <w:r>
        <w:t xml:space="preserve">to </w:t>
      </w:r>
      <w:r w:rsidRPr="001814C2">
        <w:t>measure resources and applications.</w:t>
      </w:r>
    </w:p>
    <w:p w14:paraId="606A91A4" w14:textId="77777777" w:rsidR="008359F3" w:rsidRPr="001F3220" w:rsidRDefault="008359F3" w:rsidP="00B466FA">
      <w:r w:rsidRPr="001F3220">
        <w:t xml:space="preserve">Supported NIST Control Families: </w:t>
      </w:r>
      <w:r w:rsidRPr="00B466FA">
        <w:rPr>
          <w:i/>
        </w:rPr>
        <w:t>Incident Response, System and Communications Protection</w:t>
      </w:r>
    </w:p>
    <w:p w14:paraId="73622BB9" w14:textId="77777777" w:rsidR="008359F3" w:rsidRDefault="008359F3" w:rsidP="001E480D">
      <w:pPr>
        <w:pStyle w:val="Heading4"/>
      </w:pPr>
      <w:bookmarkStart w:id="858" w:name="_Toc169823936"/>
      <w:bookmarkStart w:id="859" w:name="_Toc169824163"/>
      <w:r>
        <w:t>Egress</w:t>
      </w:r>
      <w:r w:rsidR="004118B0">
        <w:t>/Ingress</w:t>
      </w:r>
      <w:r>
        <w:t xml:space="preserve"> Filtering</w:t>
      </w:r>
      <w:bookmarkEnd w:id="858"/>
      <w:bookmarkEnd w:id="859"/>
    </w:p>
    <w:p w14:paraId="18345D0F" w14:textId="77777777" w:rsidR="008F59E8" w:rsidRDefault="008F59E8" w:rsidP="008F59E8">
      <w:r>
        <w:t xml:space="preserve">There are 2 levels of filtering that happens on the network layout for MA HIX application. </w:t>
      </w:r>
    </w:p>
    <w:p w14:paraId="2BE2BDE0" w14:textId="77777777" w:rsidR="008F59E8" w:rsidRDefault="008F59E8" w:rsidP="008F59E8"/>
    <w:p w14:paraId="349B0168" w14:textId="0A1B282C" w:rsidR="008F59E8" w:rsidRDefault="008F59E8" w:rsidP="008F59E8">
      <w:r>
        <w:t xml:space="preserve">The first level of filtering is done by </w:t>
      </w:r>
      <w:r w:rsidR="00133378" w:rsidRPr="004554C0">
        <w:rPr>
          <w:color w:val="auto"/>
        </w:rPr>
        <w:t>AWS CloudFront</w:t>
      </w:r>
      <w:r>
        <w:t xml:space="preserve">, </w:t>
      </w:r>
      <w:r w:rsidR="00935152">
        <w:t xml:space="preserve">which filters </w:t>
      </w:r>
      <w:r>
        <w:t xml:space="preserve">the inbound </w:t>
      </w:r>
      <w:r w:rsidR="00935152">
        <w:t xml:space="preserve">traffic </w:t>
      </w:r>
      <w:r>
        <w:t xml:space="preserve">(ingress filtering) </w:t>
      </w:r>
      <w:r w:rsidR="00935152">
        <w:t xml:space="preserve">based on configuration done using the </w:t>
      </w:r>
      <w:r w:rsidR="00133378">
        <w:t>AWS Web Application Firewall [WAF] security rules-set</w:t>
      </w:r>
      <w:r w:rsidR="0030327B">
        <w:t>.</w:t>
      </w:r>
      <w:r w:rsidR="00C82269">
        <w:t xml:space="preserve"> </w:t>
      </w:r>
      <w:r>
        <w:t xml:space="preserve">And </w:t>
      </w:r>
      <w:r w:rsidR="0013727F">
        <w:t>also,</w:t>
      </w:r>
      <w:r>
        <w:t xml:space="preserve"> it is one of the first lines of defense intended to prevent cyberattacks, particularly denial of service (DoS) attacks that use IP address spoofing. </w:t>
      </w:r>
    </w:p>
    <w:p w14:paraId="3991D41D" w14:textId="77777777" w:rsidR="00935152" w:rsidRDefault="00935152" w:rsidP="00B466FA"/>
    <w:p w14:paraId="2A833481" w14:textId="418AE233" w:rsidR="00177D47" w:rsidRDefault="008F59E8" w:rsidP="00B466FA">
      <w:r>
        <w:t xml:space="preserve">The second level of filter is done on the </w:t>
      </w:r>
      <w:r w:rsidR="00CD73C9">
        <w:t xml:space="preserve">Application Load Balancer </w:t>
      </w:r>
      <w:r>
        <w:t xml:space="preserve">side. The </w:t>
      </w:r>
      <w:r w:rsidR="00CD73C9">
        <w:t xml:space="preserve">regional </w:t>
      </w:r>
      <w:r w:rsidR="00177D47">
        <w:t>Web Application F</w:t>
      </w:r>
      <w:r>
        <w:t xml:space="preserve">irewall allows traffic (ingress) only from </w:t>
      </w:r>
      <w:r w:rsidR="00CD73C9">
        <w:t xml:space="preserve">CloudFront </w:t>
      </w:r>
      <w:r>
        <w:t>(preconfigured IP addresses) and routes it to the appropriate virtual machines internally.</w:t>
      </w:r>
    </w:p>
    <w:p w14:paraId="0681F5C9" w14:textId="77777777" w:rsidR="00177D47" w:rsidRDefault="00177D47" w:rsidP="00B466FA"/>
    <w:p w14:paraId="42BEC6FB" w14:textId="77777777" w:rsidR="008F59E8" w:rsidRDefault="008F59E8" w:rsidP="00B466FA">
      <w:r>
        <w:t xml:space="preserve">For all requests originating from </w:t>
      </w:r>
      <w:r w:rsidR="00177D47">
        <w:t xml:space="preserve">Optum Network and the Smartronix Network, the administrators </w:t>
      </w:r>
      <w:r w:rsidR="009E1FE0">
        <w:t>(like support personal laptops, etc.)</w:t>
      </w:r>
      <w:r>
        <w:t xml:space="preserve"> for the</w:t>
      </w:r>
      <w:r w:rsidR="00321D6A">
        <w:t xml:space="preserve"> HIX application (egress) are </w:t>
      </w:r>
      <w:r>
        <w:t xml:space="preserve">routed to the </w:t>
      </w:r>
      <w:r w:rsidR="00321D6A">
        <w:t xml:space="preserve">HIX application </w:t>
      </w:r>
      <w:r w:rsidR="00177D47">
        <w:t>EC2</w:t>
      </w:r>
      <w:r>
        <w:t xml:space="preserve"> </w:t>
      </w:r>
      <w:r w:rsidR="00177D47">
        <w:t xml:space="preserve">instances, </w:t>
      </w:r>
      <w:r>
        <w:t xml:space="preserve">by the </w:t>
      </w:r>
      <w:r w:rsidR="00177D47">
        <w:t>Palo Alto Network - Boundary</w:t>
      </w:r>
      <w:r>
        <w:t xml:space="preserve"> </w:t>
      </w:r>
      <w:r w:rsidR="00177D47">
        <w:t>F</w:t>
      </w:r>
      <w:r>
        <w:t>irewall.</w:t>
      </w:r>
    </w:p>
    <w:p w14:paraId="2BE47668" w14:textId="1903A160" w:rsidR="00C20394" w:rsidRPr="00C20394" w:rsidRDefault="006F74C3" w:rsidP="00007C16">
      <w:pPr>
        <w:pStyle w:val="Heading5"/>
      </w:pPr>
      <w:r>
        <w:t>CloudFront</w:t>
      </w:r>
      <w:r w:rsidR="0061690D">
        <w:t>,</w:t>
      </w:r>
      <w:r>
        <w:t xml:space="preserve"> Web Application Firewall [WAF]</w:t>
      </w:r>
      <w:r w:rsidR="0061690D">
        <w:t xml:space="preserve"> &amp; Shield Advanced</w:t>
      </w:r>
    </w:p>
    <w:p w14:paraId="5594FFFF" w14:textId="300794E9" w:rsidR="0061690D" w:rsidRDefault="006F74C3" w:rsidP="00C20394">
      <w:r>
        <w:t xml:space="preserve">Refer to Figure 4 below. </w:t>
      </w:r>
      <w:r w:rsidR="0061690D">
        <w:t>The Boundary Security for the portal web-application is layered on the Content Delivery Network that is implemented with the combination of CloudFront, WAF and Shield Advanced.</w:t>
      </w:r>
    </w:p>
    <w:p w14:paraId="2DE86F62" w14:textId="4905DA0B" w:rsidR="0061690D" w:rsidRDefault="0061690D" w:rsidP="00C20394"/>
    <w:p w14:paraId="008AB0DE" w14:textId="298293B0" w:rsidR="0061690D" w:rsidRDefault="0061690D" w:rsidP="00C20394">
      <w:r>
        <w:t>CloudFront CDN is enabled with following configurations.</w:t>
      </w:r>
    </w:p>
    <w:p w14:paraId="6461A1BF" w14:textId="77777777" w:rsidR="0061690D" w:rsidRDefault="0061690D">
      <w:pPr>
        <w:pStyle w:val="ListParagraph"/>
        <w:numPr>
          <w:ilvl w:val="0"/>
          <w:numId w:val="76"/>
        </w:numPr>
      </w:pPr>
      <w:r>
        <w:t>CloudFront is enabled with following configuration</w:t>
      </w:r>
    </w:p>
    <w:p w14:paraId="3619103B" w14:textId="77777777" w:rsidR="0061690D" w:rsidRDefault="0061690D">
      <w:pPr>
        <w:pStyle w:val="ListParagraph"/>
        <w:numPr>
          <w:ilvl w:val="1"/>
          <w:numId w:val="76"/>
        </w:numPr>
      </w:pPr>
      <w:r>
        <w:t>Edge Footprint – [North America, Europe and Israel]</w:t>
      </w:r>
    </w:p>
    <w:p w14:paraId="5C6F5635" w14:textId="77777777" w:rsidR="0061690D" w:rsidRDefault="0061690D">
      <w:pPr>
        <w:pStyle w:val="ListParagraph"/>
        <w:numPr>
          <w:ilvl w:val="1"/>
          <w:numId w:val="76"/>
        </w:numPr>
      </w:pPr>
      <w:r>
        <w:t>Geo Restriction</w:t>
      </w:r>
    </w:p>
    <w:p w14:paraId="335A6E0E" w14:textId="77777777" w:rsidR="0061690D" w:rsidRDefault="0061690D">
      <w:pPr>
        <w:pStyle w:val="ListParagraph"/>
        <w:numPr>
          <w:ilvl w:val="2"/>
          <w:numId w:val="76"/>
        </w:numPr>
      </w:pPr>
      <w:r>
        <w:t>Prod: Blacklist – Republic of Iran</w:t>
      </w:r>
    </w:p>
    <w:p w14:paraId="4DEFDC13" w14:textId="2DAFC037" w:rsidR="0061690D" w:rsidRDefault="0061690D">
      <w:pPr>
        <w:pStyle w:val="ListParagraph"/>
        <w:numPr>
          <w:ilvl w:val="2"/>
          <w:numId w:val="76"/>
        </w:numPr>
      </w:pPr>
      <w:r>
        <w:t>Stage and Nonprod: Whitelist – USA</w:t>
      </w:r>
    </w:p>
    <w:p w14:paraId="36DD4483" w14:textId="77777777" w:rsidR="0061690D" w:rsidRDefault="0061690D">
      <w:pPr>
        <w:pStyle w:val="ListParagraph"/>
        <w:numPr>
          <w:ilvl w:val="1"/>
          <w:numId w:val="76"/>
        </w:numPr>
      </w:pPr>
      <w:r>
        <w:t>HTTPS with TLS1.2 and above.</w:t>
      </w:r>
    </w:p>
    <w:p w14:paraId="0AF45798" w14:textId="77777777" w:rsidR="0061690D" w:rsidRDefault="0061690D">
      <w:pPr>
        <w:pStyle w:val="ListParagraph"/>
        <w:numPr>
          <w:ilvl w:val="1"/>
          <w:numId w:val="76"/>
        </w:numPr>
      </w:pPr>
      <w:r>
        <w:t>Cache static content</w:t>
      </w:r>
    </w:p>
    <w:p w14:paraId="6AB1361B" w14:textId="5DB1D966" w:rsidR="0061690D" w:rsidRDefault="0061690D">
      <w:pPr>
        <w:pStyle w:val="ListParagraph"/>
        <w:numPr>
          <w:ilvl w:val="2"/>
          <w:numId w:val="76"/>
        </w:numPr>
      </w:pPr>
      <w:r>
        <w:t>Path</w:t>
      </w:r>
      <w:r w:rsidR="002D4752">
        <w:t>s /agent/*, /assister/*, /individual/* are configured to be forwarded to the S3 bucket to source the static html content.</w:t>
      </w:r>
      <w:r>
        <w:t xml:space="preserve"> </w:t>
      </w:r>
    </w:p>
    <w:p w14:paraId="464BAF5B" w14:textId="77777777" w:rsidR="0061690D" w:rsidRDefault="0061690D">
      <w:pPr>
        <w:pStyle w:val="ListParagraph"/>
        <w:numPr>
          <w:ilvl w:val="2"/>
          <w:numId w:val="76"/>
        </w:numPr>
      </w:pPr>
      <w:r>
        <w:t>Ignore headers and cookie in cache index</w:t>
      </w:r>
    </w:p>
    <w:p w14:paraId="0AC35819" w14:textId="1C0773D4" w:rsidR="0061690D" w:rsidRDefault="0061690D">
      <w:pPr>
        <w:pStyle w:val="ListParagraph"/>
        <w:numPr>
          <w:ilvl w:val="2"/>
          <w:numId w:val="76"/>
        </w:numPr>
      </w:pPr>
      <w:r>
        <w:t>Set response-header with Cache-Control: public, max-age=</w:t>
      </w:r>
      <w:r w:rsidR="00641BA9">
        <w:t>1yr</w:t>
      </w:r>
    </w:p>
    <w:p w14:paraId="7C7567CA" w14:textId="0AEE0D67" w:rsidR="0061690D" w:rsidRDefault="00DC77F8">
      <w:pPr>
        <w:pStyle w:val="ListParagraph"/>
        <w:numPr>
          <w:ilvl w:val="1"/>
          <w:numId w:val="76"/>
        </w:numPr>
      </w:pPr>
      <w:r>
        <w:t xml:space="preserve">Paths /auth-api/* and /isbe/* are forwarded to rest-api-gateway origin which in turn routes the requests to the </w:t>
      </w:r>
      <w:r w:rsidR="00E27F1E">
        <w:t>private load balancer via vpc-link.</w:t>
      </w:r>
    </w:p>
    <w:p w14:paraId="11689DDC" w14:textId="287BF74C" w:rsidR="0061690D" w:rsidRDefault="0061690D">
      <w:pPr>
        <w:pStyle w:val="ListParagraph"/>
        <w:numPr>
          <w:ilvl w:val="1"/>
          <w:numId w:val="76"/>
        </w:numPr>
      </w:pPr>
      <w:r>
        <w:t xml:space="preserve">Origin [backend] Read Timeout set to </w:t>
      </w:r>
      <w:r w:rsidR="00E27F1E">
        <w:t xml:space="preserve">30 </w:t>
      </w:r>
      <w:r>
        <w:t>secs</w:t>
      </w:r>
      <w:r w:rsidR="00E27F1E">
        <w:t xml:space="preserve"> [api-gateway max]</w:t>
      </w:r>
      <w:r>
        <w:t xml:space="preserve">. Cloudfront will respond back to the browser with a 504 Gateway Timeout error if the backend [app + load-balancer] if it does not receive the 1st byte of the response within </w:t>
      </w:r>
      <w:r w:rsidR="002836A6">
        <w:t xml:space="preserve">30 </w:t>
      </w:r>
      <w:r>
        <w:t>secs.</w:t>
      </w:r>
    </w:p>
    <w:p w14:paraId="6939494D" w14:textId="58B6B9F0" w:rsidR="0061690D" w:rsidRDefault="002836A6">
      <w:pPr>
        <w:pStyle w:val="ListParagraph"/>
        <w:numPr>
          <w:ilvl w:val="2"/>
          <w:numId w:val="76"/>
        </w:numPr>
      </w:pPr>
      <w:r>
        <w:t>The application page implements the custom user friendly error screen on 5xx errors</w:t>
      </w:r>
      <w:r w:rsidR="00732472">
        <w:t xml:space="preserve"> and waf 404 errors.</w:t>
      </w:r>
    </w:p>
    <w:p w14:paraId="55B6D4C0" w14:textId="77777777" w:rsidR="0061690D" w:rsidRDefault="0061690D" w:rsidP="0061690D"/>
    <w:p w14:paraId="0F525F67" w14:textId="0C381CFB" w:rsidR="006F74C3" w:rsidRDefault="006F74C3" w:rsidP="00C20394">
      <w:r>
        <w:t xml:space="preserve">CloudFront WAF </w:t>
      </w:r>
      <w:r w:rsidR="0061690D">
        <w:t>enables</w:t>
      </w:r>
      <w:r>
        <w:t xml:space="preserve"> boundary security for the portal web-application. All access to the web portal is routed through the CloudFront Content Delivery Network [CDN] which is configured with the Web Application Firewall at the edge. The CloudFront WAF is configured with following security rule-sets to validate each web request and filter out or block any request that does not pass the validations.</w:t>
      </w:r>
    </w:p>
    <w:p w14:paraId="3318CE7E" w14:textId="59B67BE2" w:rsidR="008D4152" w:rsidRDefault="008D4152" w:rsidP="00C20394"/>
    <w:p w14:paraId="48BB6B36" w14:textId="5EB5FFFC" w:rsidR="008D4152" w:rsidRDefault="008D4152" w:rsidP="00C20394">
      <w:r>
        <w:t>Following are AWS Managed rules-set</w:t>
      </w:r>
    </w:p>
    <w:p w14:paraId="661C3136" w14:textId="074CC860" w:rsidR="006F74C3" w:rsidRDefault="006F74C3">
      <w:pPr>
        <w:pStyle w:val="ListParagraph"/>
        <w:numPr>
          <w:ilvl w:val="0"/>
          <w:numId w:val="74"/>
        </w:numPr>
      </w:pPr>
      <w:r>
        <w:t>Rate based blocking</w:t>
      </w:r>
      <w:r w:rsidR="008D4152">
        <w:t xml:space="preserve"> – Blocks any </w:t>
      </w:r>
      <w:r w:rsidR="00016ED9">
        <w:t xml:space="preserve">Origin </w:t>
      </w:r>
      <w:r w:rsidR="008D4152">
        <w:t>IP address that generates more than x requests per 5 mins period. The block will hold for a period of 5 mins before it is relaxed. If the IP Address is identified as a repeat offender, then AWS will block the IP at the network layer and escalate the incident management procedure.</w:t>
      </w:r>
    </w:p>
    <w:p w14:paraId="34D3EF28" w14:textId="36744703" w:rsidR="006F74C3" w:rsidRDefault="006F74C3">
      <w:pPr>
        <w:pStyle w:val="ListParagraph"/>
        <w:numPr>
          <w:ilvl w:val="0"/>
          <w:numId w:val="74"/>
        </w:numPr>
      </w:pPr>
      <w:r>
        <w:t>Bot Control</w:t>
      </w:r>
      <w:r w:rsidR="0003031F">
        <w:t xml:space="preserve"> with Intelligent Threat Mitigation.</w:t>
      </w:r>
    </w:p>
    <w:p w14:paraId="2C478B4D" w14:textId="3129F13A" w:rsidR="006F74C3" w:rsidRDefault="006F74C3">
      <w:pPr>
        <w:pStyle w:val="ListParagraph"/>
        <w:numPr>
          <w:ilvl w:val="0"/>
          <w:numId w:val="74"/>
        </w:numPr>
      </w:pPr>
      <w:r>
        <w:t>IP Reputation</w:t>
      </w:r>
    </w:p>
    <w:p w14:paraId="311813F0" w14:textId="2F4573C1" w:rsidR="006F74C3" w:rsidRDefault="006F74C3">
      <w:pPr>
        <w:pStyle w:val="ListParagraph"/>
        <w:numPr>
          <w:ilvl w:val="0"/>
          <w:numId w:val="74"/>
        </w:numPr>
      </w:pPr>
      <w:r>
        <w:t>Anonymous IP List</w:t>
      </w:r>
    </w:p>
    <w:p w14:paraId="16768BD5" w14:textId="43F7349D" w:rsidR="006F74C3" w:rsidRDefault="006F74C3">
      <w:pPr>
        <w:pStyle w:val="ListParagraph"/>
        <w:numPr>
          <w:ilvl w:val="0"/>
          <w:numId w:val="74"/>
        </w:numPr>
      </w:pPr>
      <w:r>
        <w:t>Core Rules Set [</w:t>
      </w:r>
      <w:r w:rsidR="008D4152">
        <w:t>~</w:t>
      </w:r>
      <w:r>
        <w:t>OWASP top-10]</w:t>
      </w:r>
    </w:p>
    <w:p w14:paraId="7DAA459F" w14:textId="1BBBB865" w:rsidR="008D4152" w:rsidRDefault="008D4152">
      <w:pPr>
        <w:pStyle w:val="ListParagraph"/>
        <w:numPr>
          <w:ilvl w:val="0"/>
          <w:numId w:val="74"/>
        </w:numPr>
      </w:pPr>
      <w:r>
        <w:t>Known Bad Inputs</w:t>
      </w:r>
    </w:p>
    <w:p w14:paraId="0B9DB9C9" w14:textId="16A20244" w:rsidR="008D4152" w:rsidRDefault="008D4152">
      <w:pPr>
        <w:pStyle w:val="ListParagraph"/>
        <w:numPr>
          <w:ilvl w:val="0"/>
          <w:numId w:val="74"/>
        </w:numPr>
      </w:pPr>
      <w:r>
        <w:t>Linux Vulnerabilities</w:t>
      </w:r>
    </w:p>
    <w:p w14:paraId="61D97C68" w14:textId="556A0A04" w:rsidR="00FC2F4F" w:rsidRDefault="008D4152" w:rsidP="00E663E5">
      <w:pPr>
        <w:pStyle w:val="ListParagraph"/>
        <w:numPr>
          <w:ilvl w:val="0"/>
          <w:numId w:val="74"/>
        </w:numPr>
      </w:pPr>
      <w:r>
        <w:t>Sql Injection</w:t>
      </w:r>
      <w:r w:rsidR="0003031F">
        <w:t xml:space="preserve"> </w:t>
      </w:r>
      <w:r w:rsidR="00E663E5">
        <w:t xml:space="preserve">– To handle false-positive sql-injection blocks, </w:t>
      </w:r>
      <w:r w:rsidR="009370C0">
        <w:t xml:space="preserve">the </w:t>
      </w:r>
      <w:r w:rsidR="00FC2F4F">
        <w:t xml:space="preserve">request body </w:t>
      </w:r>
      <w:r w:rsidR="009370C0">
        <w:t xml:space="preserve">is </w:t>
      </w:r>
      <w:r w:rsidR="00071BE5">
        <w:t xml:space="preserve">marked as counted when sql-injection pattern is found in the body and the bot-control has marked the request with a token:accepted label and the specific url is </w:t>
      </w:r>
      <w:r w:rsidR="00510AB3">
        <w:t xml:space="preserve">added to the bypass whitelist. Otherwise, all urls and all parts of the request [body, </w:t>
      </w:r>
      <w:r w:rsidR="000158AA">
        <w:t>headers, path, arguments, cookie] are inspected.</w:t>
      </w:r>
    </w:p>
    <w:p w14:paraId="5562C1EF" w14:textId="276E5C16" w:rsidR="008D4152" w:rsidRDefault="008D4152" w:rsidP="008D4152"/>
    <w:p w14:paraId="4FCF895D" w14:textId="6302E7D1" w:rsidR="008D4152" w:rsidRDefault="008D4152" w:rsidP="008D4152">
      <w:r>
        <w:t>Following are custom rules-set</w:t>
      </w:r>
    </w:p>
    <w:p w14:paraId="0184290D" w14:textId="0F95A53A" w:rsidR="008D4152" w:rsidRDefault="008D4152">
      <w:pPr>
        <w:pStyle w:val="ListParagraph"/>
        <w:numPr>
          <w:ilvl w:val="0"/>
          <w:numId w:val="75"/>
        </w:numPr>
      </w:pPr>
      <w:r>
        <w:t>Block non-application paths</w:t>
      </w:r>
    </w:p>
    <w:p w14:paraId="18C9C4F5" w14:textId="1BF24074" w:rsidR="008D4152" w:rsidRDefault="008D4152">
      <w:pPr>
        <w:pStyle w:val="ListParagraph"/>
        <w:numPr>
          <w:ilvl w:val="0"/>
          <w:numId w:val="75"/>
        </w:numPr>
      </w:pPr>
      <w:r>
        <w:t>Nonprod access whitelist [applies to nonprod sites only]</w:t>
      </w:r>
    </w:p>
    <w:p w14:paraId="379F7636" w14:textId="57305A28" w:rsidR="008D4152" w:rsidRDefault="008D4152">
      <w:pPr>
        <w:pStyle w:val="ListParagraph"/>
        <w:numPr>
          <w:ilvl w:val="0"/>
          <w:numId w:val="75"/>
        </w:numPr>
      </w:pPr>
      <w:r>
        <w:t>Maintenance Page Whitelist – Enabled during maintenance activity.</w:t>
      </w:r>
    </w:p>
    <w:p w14:paraId="74FF990E" w14:textId="5B789E6F" w:rsidR="008D4152" w:rsidRDefault="008D4152" w:rsidP="008D4152"/>
    <w:p w14:paraId="3D62F69F" w14:textId="22996063" w:rsidR="008D4152" w:rsidRDefault="008D4152" w:rsidP="008D4152">
      <w:r>
        <w:t>AWS Shield Advanced service that enables DDoS monitoring and protection</w:t>
      </w:r>
      <w:r w:rsidR="0061690D">
        <w:t xml:space="preserve"> a</w:t>
      </w:r>
      <w:r w:rsidR="0043553A">
        <w:t>t</w:t>
      </w:r>
      <w:r w:rsidR="0061690D">
        <w:t xml:space="preserve"> the edge level</w:t>
      </w:r>
      <w:r>
        <w:t>.</w:t>
      </w:r>
      <w:r w:rsidR="0061690D">
        <w:t xml:space="preserve"> The service monitors the events from the rate-based-rule on the WAF and elevates the IP-address blocking from app-layer to the network-layer.</w:t>
      </w:r>
    </w:p>
    <w:p w14:paraId="52FAF363" w14:textId="77777777" w:rsidR="0061690D" w:rsidRDefault="0061690D" w:rsidP="008D4152"/>
    <w:p w14:paraId="079DB8BC" w14:textId="77777777" w:rsidR="00C20394" w:rsidRPr="00C20394" w:rsidRDefault="00C20394" w:rsidP="002E130D">
      <w:pPr>
        <w:pStyle w:val="Heading5"/>
      </w:pPr>
      <w:r w:rsidRPr="00C20394">
        <w:t>Network and application layer Security  </w:t>
      </w:r>
    </w:p>
    <w:p w14:paraId="48C4CA5B" w14:textId="77777777" w:rsidR="00C20394" w:rsidRPr="00C20394" w:rsidRDefault="00DE09DD">
      <w:pPr>
        <w:numPr>
          <w:ilvl w:val="0"/>
          <w:numId w:val="45"/>
        </w:numPr>
        <w:ind w:left="540"/>
        <w:textAlignment w:val="center"/>
        <w:rPr>
          <w:color w:val="auto"/>
          <w:szCs w:val="24"/>
        </w:rPr>
      </w:pPr>
      <w:r>
        <w:rPr>
          <w:color w:val="auto"/>
          <w:szCs w:val="24"/>
        </w:rPr>
        <w:t>R</w:t>
      </w:r>
      <w:r w:rsidR="00C20394" w:rsidRPr="00C20394">
        <w:rPr>
          <w:color w:val="auto"/>
          <w:szCs w:val="24"/>
        </w:rPr>
        <w:t>estricting requests from specific IPs (</w:t>
      </w:r>
      <w:r w:rsidR="00C20394" w:rsidRPr="00C20394">
        <w:rPr>
          <w:bCs/>
          <w:color w:val="auto"/>
          <w:szCs w:val="24"/>
        </w:rPr>
        <w:t>Known Hackers</w:t>
      </w:r>
      <w:r w:rsidR="00C20394" w:rsidRPr="00C20394">
        <w:rPr>
          <w:color w:val="auto"/>
          <w:szCs w:val="24"/>
        </w:rPr>
        <w:t xml:space="preserve">) </w:t>
      </w:r>
    </w:p>
    <w:p w14:paraId="4093D887" w14:textId="77777777" w:rsidR="00C20394" w:rsidRPr="00C20394" w:rsidRDefault="00DE09DD">
      <w:pPr>
        <w:numPr>
          <w:ilvl w:val="0"/>
          <w:numId w:val="46"/>
        </w:numPr>
        <w:ind w:left="540"/>
        <w:textAlignment w:val="center"/>
        <w:rPr>
          <w:color w:val="auto"/>
          <w:szCs w:val="24"/>
        </w:rPr>
      </w:pPr>
      <w:r>
        <w:rPr>
          <w:color w:val="auto"/>
          <w:szCs w:val="24"/>
        </w:rPr>
        <w:t>C</w:t>
      </w:r>
      <w:r w:rsidR="00C20394" w:rsidRPr="00C20394">
        <w:rPr>
          <w:color w:val="auto"/>
          <w:szCs w:val="24"/>
        </w:rPr>
        <w:t>urrently using</w:t>
      </w:r>
      <w:r w:rsidR="00C20394" w:rsidRPr="00C20394">
        <w:rPr>
          <w:bCs/>
          <w:color w:val="auto"/>
          <w:szCs w:val="24"/>
        </w:rPr>
        <w:t xml:space="preserve"> </w:t>
      </w:r>
      <w:r w:rsidR="00177D47">
        <w:rPr>
          <w:bCs/>
          <w:color w:val="auto"/>
          <w:szCs w:val="24"/>
        </w:rPr>
        <w:t>g</w:t>
      </w:r>
      <w:r w:rsidR="00177D47" w:rsidRPr="00C20394">
        <w:rPr>
          <w:bCs/>
          <w:color w:val="auto"/>
          <w:szCs w:val="24"/>
        </w:rPr>
        <w:t>eography-based</w:t>
      </w:r>
      <w:r w:rsidR="00C20394" w:rsidRPr="00C20394">
        <w:rPr>
          <w:bCs/>
          <w:color w:val="auto"/>
          <w:szCs w:val="24"/>
        </w:rPr>
        <w:t xml:space="preserve"> blocking </w:t>
      </w:r>
      <w:r w:rsidR="00C20394" w:rsidRPr="00C20394">
        <w:rPr>
          <w:color w:val="auto"/>
          <w:szCs w:val="24"/>
        </w:rPr>
        <w:t>to block Known Hackers</w:t>
      </w:r>
    </w:p>
    <w:p w14:paraId="02E69A39" w14:textId="77777777" w:rsidR="00C20394" w:rsidRPr="00C20394" w:rsidRDefault="00C20394">
      <w:pPr>
        <w:numPr>
          <w:ilvl w:val="0"/>
          <w:numId w:val="47"/>
        </w:numPr>
        <w:ind w:left="540"/>
        <w:textAlignment w:val="center"/>
        <w:rPr>
          <w:color w:val="auto"/>
          <w:szCs w:val="24"/>
        </w:rPr>
      </w:pPr>
      <w:r w:rsidRPr="00C20394">
        <w:rPr>
          <w:color w:val="auto"/>
          <w:szCs w:val="24"/>
        </w:rPr>
        <w:t xml:space="preserve">Web </w:t>
      </w:r>
      <w:r w:rsidRPr="00C20394">
        <w:rPr>
          <w:bCs/>
          <w:color w:val="auto"/>
          <w:szCs w:val="24"/>
        </w:rPr>
        <w:t>Application inspection from malicious content</w:t>
      </w:r>
      <w:r w:rsidRPr="00C20394">
        <w:rPr>
          <w:color w:val="auto"/>
          <w:szCs w:val="24"/>
        </w:rPr>
        <w:t xml:space="preserve"> – Application-layer controls inspect HTTP/S request Body to protect against attacks. </w:t>
      </w:r>
    </w:p>
    <w:p w14:paraId="63B734C0" w14:textId="77777777" w:rsidR="00C20394" w:rsidRPr="00C20394" w:rsidRDefault="00C20394">
      <w:pPr>
        <w:numPr>
          <w:ilvl w:val="0"/>
          <w:numId w:val="48"/>
        </w:numPr>
        <w:ind w:left="540"/>
        <w:textAlignment w:val="center"/>
        <w:rPr>
          <w:color w:val="auto"/>
          <w:szCs w:val="24"/>
        </w:rPr>
      </w:pPr>
      <w:r w:rsidRPr="00C20394">
        <w:rPr>
          <w:color w:val="auto"/>
          <w:szCs w:val="24"/>
        </w:rPr>
        <w:t xml:space="preserve">Lower Environment </w:t>
      </w:r>
      <w:r w:rsidRPr="00C20394">
        <w:rPr>
          <w:bCs/>
          <w:color w:val="auto"/>
          <w:szCs w:val="24"/>
        </w:rPr>
        <w:t>Access control Listing</w:t>
      </w:r>
      <w:r w:rsidRPr="00C20394">
        <w:rPr>
          <w:color w:val="auto"/>
          <w:szCs w:val="24"/>
        </w:rPr>
        <w:t xml:space="preserve"> </w:t>
      </w:r>
      <w:r w:rsidR="00DE09DD">
        <w:rPr>
          <w:bCs/>
          <w:color w:val="auto"/>
          <w:szCs w:val="24"/>
        </w:rPr>
        <w:t>(Whitelisting)</w:t>
      </w:r>
    </w:p>
    <w:p w14:paraId="066FA4DD" w14:textId="77777777" w:rsidR="00C20394" w:rsidRPr="00C20394" w:rsidRDefault="00C20394">
      <w:pPr>
        <w:numPr>
          <w:ilvl w:val="0"/>
          <w:numId w:val="49"/>
        </w:numPr>
        <w:ind w:left="540"/>
        <w:textAlignment w:val="center"/>
        <w:rPr>
          <w:color w:val="auto"/>
          <w:szCs w:val="24"/>
        </w:rPr>
      </w:pPr>
      <w:r w:rsidRPr="00C20394">
        <w:rPr>
          <w:color w:val="auto"/>
          <w:szCs w:val="24"/>
        </w:rPr>
        <w:t xml:space="preserve">Agent Environment </w:t>
      </w:r>
      <w:r w:rsidRPr="00C20394">
        <w:rPr>
          <w:bCs/>
          <w:color w:val="auto"/>
          <w:szCs w:val="24"/>
        </w:rPr>
        <w:t>Access control Listing</w:t>
      </w:r>
      <w:r w:rsidRPr="00C20394">
        <w:rPr>
          <w:color w:val="auto"/>
          <w:szCs w:val="24"/>
        </w:rPr>
        <w:t xml:space="preserve"> </w:t>
      </w:r>
      <w:r w:rsidR="00DE09DD">
        <w:rPr>
          <w:bCs/>
          <w:color w:val="auto"/>
          <w:szCs w:val="24"/>
        </w:rPr>
        <w:t>(Whitelisting)</w:t>
      </w:r>
      <w:r w:rsidRPr="00C20394">
        <w:rPr>
          <w:color w:val="auto"/>
          <w:szCs w:val="24"/>
        </w:rPr>
        <w:t xml:space="preserve"> </w:t>
      </w:r>
    </w:p>
    <w:p w14:paraId="0414671D" w14:textId="77777777" w:rsidR="00C20394" w:rsidRPr="00C20394" w:rsidRDefault="00C20394">
      <w:pPr>
        <w:numPr>
          <w:ilvl w:val="0"/>
          <w:numId w:val="50"/>
        </w:numPr>
        <w:ind w:left="540"/>
        <w:textAlignment w:val="center"/>
        <w:rPr>
          <w:color w:val="auto"/>
          <w:szCs w:val="24"/>
        </w:rPr>
      </w:pPr>
      <w:r w:rsidRPr="00C20394">
        <w:rPr>
          <w:color w:val="auto"/>
          <w:szCs w:val="24"/>
        </w:rPr>
        <w:t xml:space="preserve">Assister Environment </w:t>
      </w:r>
      <w:r w:rsidRPr="00C20394">
        <w:rPr>
          <w:bCs/>
          <w:color w:val="auto"/>
          <w:szCs w:val="24"/>
        </w:rPr>
        <w:t>Access control Listing</w:t>
      </w:r>
      <w:r w:rsidRPr="00C20394">
        <w:rPr>
          <w:color w:val="auto"/>
          <w:szCs w:val="24"/>
        </w:rPr>
        <w:t xml:space="preserve"> </w:t>
      </w:r>
      <w:r w:rsidR="00DE09DD">
        <w:rPr>
          <w:bCs/>
          <w:color w:val="auto"/>
          <w:szCs w:val="24"/>
        </w:rPr>
        <w:t>(Whitelisting), to be removed after go live</w:t>
      </w:r>
    </w:p>
    <w:p w14:paraId="1DC47930" w14:textId="77777777" w:rsidR="00C20394" w:rsidRPr="00C20394" w:rsidRDefault="00C20394">
      <w:pPr>
        <w:numPr>
          <w:ilvl w:val="0"/>
          <w:numId w:val="51"/>
        </w:numPr>
        <w:ind w:left="540"/>
        <w:textAlignment w:val="center"/>
        <w:rPr>
          <w:color w:val="auto"/>
          <w:szCs w:val="24"/>
        </w:rPr>
      </w:pPr>
      <w:r w:rsidRPr="00C20394">
        <w:rPr>
          <w:bCs/>
          <w:color w:val="auto"/>
          <w:szCs w:val="24"/>
        </w:rPr>
        <w:t>Managing Bot Traffic/Attacks</w:t>
      </w:r>
      <w:r w:rsidR="00C44F73">
        <w:rPr>
          <w:bCs/>
          <w:color w:val="auto"/>
          <w:szCs w:val="24"/>
        </w:rPr>
        <w:t xml:space="preserve"> using Bot Manager framework</w:t>
      </w:r>
    </w:p>
    <w:p w14:paraId="1569DC04" w14:textId="77777777" w:rsidR="00C20394" w:rsidRPr="00C20394" w:rsidRDefault="00C20394">
      <w:pPr>
        <w:numPr>
          <w:ilvl w:val="0"/>
          <w:numId w:val="52"/>
        </w:numPr>
        <w:ind w:left="540"/>
        <w:textAlignment w:val="center"/>
        <w:rPr>
          <w:color w:val="auto"/>
          <w:szCs w:val="24"/>
        </w:rPr>
      </w:pPr>
      <w:r w:rsidRPr="00C20394">
        <w:rPr>
          <w:color w:val="auto"/>
          <w:szCs w:val="24"/>
        </w:rPr>
        <w:t xml:space="preserve">Controls requests based on behavior patterns </w:t>
      </w:r>
    </w:p>
    <w:p w14:paraId="192A3410" w14:textId="77777777" w:rsidR="00C20394" w:rsidRPr="00C20394" w:rsidRDefault="00C20394">
      <w:pPr>
        <w:numPr>
          <w:ilvl w:val="0"/>
          <w:numId w:val="53"/>
        </w:numPr>
        <w:ind w:left="540"/>
        <w:textAlignment w:val="center"/>
        <w:rPr>
          <w:color w:val="auto"/>
          <w:szCs w:val="24"/>
        </w:rPr>
      </w:pPr>
      <w:r w:rsidRPr="00C20394">
        <w:rPr>
          <w:bCs/>
          <w:color w:val="auto"/>
          <w:szCs w:val="24"/>
        </w:rPr>
        <w:t>Detects and Protect from threat actors hiding</w:t>
      </w:r>
      <w:r w:rsidRPr="00C20394">
        <w:rPr>
          <w:color w:val="auto"/>
          <w:szCs w:val="24"/>
        </w:rPr>
        <w:t xml:space="preserve"> behind Web Proxies</w:t>
      </w:r>
    </w:p>
    <w:p w14:paraId="031BFC8B" w14:textId="77777777" w:rsidR="00C20394" w:rsidRPr="00C20394" w:rsidRDefault="00C20394">
      <w:pPr>
        <w:numPr>
          <w:ilvl w:val="0"/>
          <w:numId w:val="54"/>
        </w:numPr>
        <w:ind w:left="540"/>
        <w:textAlignment w:val="center"/>
        <w:rPr>
          <w:color w:val="auto"/>
          <w:szCs w:val="24"/>
        </w:rPr>
      </w:pPr>
      <w:r w:rsidRPr="00C20394">
        <w:rPr>
          <w:color w:val="auto"/>
          <w:szCs w:val="24"/>
        </w:rPr>
        <w:t xml:space="preserve">Protects MAHIX traffic against </w:t>
      </w:r>
      <w:r w:rsidRPr="00C20394">
        <w:rPr>
          <w:bCs/>
          <w:color w:val="auto"/>
          <w:szCs w:val="24"/>
        </w:rPr>
        <w:t>excessive rate/request</w:t>
      </w:r>
      <w:r w:rsidRPr="00C20394">
        <w:rPr>
          <w:color w:val="auto"/>
          <w:szCs w:val="24"/>
        </w:rPr>
        <w:t xml:space="preserve">, </w:t>
      </w:r>
      <w:r w:rsidRPr="00C20394">
        <w:rPr>
          <w:bCs/>
          <w:color w:val="auto"/>
          <w:szCs w:val="24"/>
        </w:rPr>
        <w:t>as well as slow rate resources attacks</w:t>
      </w:r>
    </w:p>
    <w:p w14:paraId="63B412D9" w14:textId="77777777" w:rsidR="00C20394" w:rsidRPr="00C20394" w:rsidRDefault="00C20394">
      <w:pPr>
        <w:numPr>
          <w:ilvl w:val="0"/>
          <w:numId w:val="55"/>
        </w:numPr>
        <w:ind w:left="540"/>
        <w:textAlignment w:val="center"/>
        <w:rPr>
          <w:color w:val="auto"/>
          <w:szCs w:val="24"/>
        </w:rPr>
      </w:pPr>
      <w:r w:rsidRPr="00C20394">
        <w:rPr>
          <w:bCs/>
          <w:color w:val="auto"/>
          <w:szCs w:val="24"/>
        </w:rPr>
        <w:t>Protects Optum’s Server (Origin) by removing it from DNS</w:t>
      </w:r>
      <w:r w:rsidRPr="00C20394">
        <w:rPr>
          <w:color w:val="auto"/>
          <w:szCs w:val="24"/>
        </w:rPr>
        <w:t xml:space="preserve"> resolution and dir</w:t>
      </w:r>
      <w:r w:rsidR="00DE09DD">
        <w:rPr>
          <w:color w:val="auto"/>
          <w:szCs w:val="24"/>
        </w:rPr>
        <w:t>ect client communication via IP</w:t>
      </w:r>
    </w:p>
    <w:p w14:paraId="0E43EB13" w14:textId="77777777" w:rsidR="009F21D5" w:rsidRDefault="009F21D5" w:rsidP="00B466FA"/>
    <w:p w14:paraId="5E9DF305" w14:textId="1878FF2E" w:rsidR="00A92776" w:rsidRDefault="00A92776" w:rsidP="00A92776">
      <w:pPr>
        <w:keepNext/>
      </w:pPr>
    </w:p>
    <w:p w14:paraId="58C5EF1A" w14:textId="7888256C" w:rsidR="00BA2C11" w:rsidRDefault="00BA2C11" w:rsidP="00A92776">
      <w:pPr>
        <w:keepNext/>
      </w:pPr>
      <w:r w:rsidRPr="00690094">
        <w:rPr>
          <w:noProof/>
        </w:rPr>
        <w:drawing>
          <wp:inline distT="0" distB="0" distL="0" distR="0" wp14:anchorId="1A109CC5" wp14:editId="0F924C04">
            <wp:extent cx="5943600" cy="3729990"/>
            <wp:effectExtent l="0" t="0" r="0" b="3810"/>
            <wp:docPr id="736111026" name="Picture 1" descr="A diagram of a cloud service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11026" name="Picture 1" descr="A diagram of a cloud service layer&#10;&#10;Description automatically generated"/>
                    <pic:cNvPicPr/>
                  </pic:nvPicPr>
                  <pic:blipFill>
                    <a:blip r:embed="rId92"/>
                    <a:stretch>
                      <a:fillRect/>
                    </a:stretch>
                  </pic:blipFill>
                  <pic:spPr>
                    <a:xfrm>
                      <a:off x="0" y="0"/>
                      <a:ext cx="5943600" cy="3729990"/>
                    </a:xfrm>
                    <a:prstGeom prst="rect">
                      <a:avLst/>
                    </a:prstGeom>
                  </pic:spPr>
                </pic:pic>
              </a:graphicData>
            </a:graphic>
          </wp:inline>
        </w:drawing>
      </w:r>
    </w:p>
    <w:p w14:paraId="6C80ECB7" w14:textId="0E1BBC3B" w:rsidR="00C82269" w:rsidRDefault="00A92776" w:rsidP="00A92776">
      <w:pPr>
        <w:pStyle w:val="Caption"/>
        <w:jc w:val="left"/>
      </w:pPr>
      <w:bookmarkStart w:id="860" w:name="_Toc169824360"/>
      <w:r w:rsidRPr="00807828">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4</w:t>
      </w:r>
      <w:r w:rsidR="0084202D">
        <w:rPr>
          <w:noProof/>
        </w:rPr>
        <w:fldChar w:fldCharType="end"/>
      </w:r>
      <w:r w:rsidRPr="00807828">
        <w:t xml:space="preserve">: </w:t>
      </w:r>
      <w:r w:rsidR="006F74C3">
        <w:t>CloudFront+WAF CDN + Boundary Security Solution</w:t>
      </w:r>
      <w:bookmarkEnd w:id="860"/>
    </w:p>
    <w:p w14:paraId="6C819140" w14:textId="77777777" w:rsidR="008359F3" w:rsidRPr="001F3220" w:rsidRDefault="008359F3" w:rsidP="00B466FA">
      <w:r w:rsidRPr="001F3220">
        <w:t xml:space="preserve">Supported NIST Control Families: </w:t>
      </w:r>
      <w:r w:rsidRPr="00B466FA">
        <w:rPr>
          <w:i/>
        </w:rPr>
        <w:t>System and Communications Protection</w:t>
      </w:r>
    </w:p>
    <w:p w14:paraId="41AE2F66" w14:textId="77777777" w:rsidR="008359F3" w:rsidRDefault="008359F3" w:rsidP="001E480D">
      <w:pPr>
        <w:pStyle w:val="Heading4"/>
      </w:pPr>
      <w:bookmarkStart w:id="861" w:name="_Toc169823937"/>
      <w:bookmarkStart w:id="862" w:name="_Toc169824164"/>
      <w:r>
        <w:t>Virtual Firewall</w:t>
      </w:r>
      <w:bookmarkEnd w:id="861"/>
      <w:bookmarkEnd w:id="862"/>
    </w:p>
    <w:p w14:paraId="525D2C4D" w14:textId="77777777" w:rsidR="005933AE" w:rsidRDefault="005933AE" w:rsidP="005933AE">
      <w:r>
        <w:t>AWS provides basic infrastructure components and has a responsibility to ensure that each customer’s workloads are appropriately isolated and ensure that the underlying infrastructure and physical environment are secure. However, the customer has the responsibility to securely configure the instances, operating systems, and any necessary applications, as well as maintain the integrity of the data each virtual machine processes and stores.</w:t>
      </w:r>
    </w:p>
    <w:p w14:paraId="5B79746A" w14:textId="77777777" w:rsidR="005933AE" w:rsidRDefault="00967B14" w:rsidP="00967B14">
      <w:pPr>
        <w:pStyle w:val="Heading4"/>
      </w:pPr>
      <w:bookmarkStart w:id="863" w:name="_Toc169823938"/>
      <w:bookmarkStart w:id="864" w:name="_Toc169824165"/>
      <w:r>
        <w:t>Palo Alto Virtual Private Cloud</w:t>
      </w:r>
      <w:r w:rsidR="00C22640">
        <w:t xml:space="preserve"> (VPC)</w:t>
      </w:r>
      <w:bookmarkEnd w:id="863"/>
      <w:bookmarkEnd w:id="864"/>
    </w:p>
    <w:p w14:paraId="5D73FCAB" w14:textId="77777777" w:rsidR="00C22640" w:rsidRDefault="00967B14" w:rsidP="00C22640">
      <w:r>
        <w:t xml:space="preserve">The Amazon AWS Marketplace provides a wide variety of Linux, Windows, and specialized machine images, like a Palo Alto Networks VM-Series firewall which is used for MAHIX on AWS. </w:t>
      </w:r>
      <w:r w:rsidR="00C22640">
        <w:t>There are three traffic-flow types that are inspected and secured</w:t>
      </w:r>
    </w:p>
    <w:p w14:paraId="45B1171E" w14:textId="77777777" w:rsidR="00C22640" w:rsidRDefault="00C22640">
      <w:pPr>
        <w:pStyle w:val="ListParagraph"/>
        <w:numPr>
          <w:ilvl w:val="0"/>
          <w:numId w:val="59"/>
        </w:numPr>
      </w:pPr>
      <w:r>
        <w:t>Inbound—Traffic originating externally and destined to the EC2 instances in VPC</w:t>
      </w:r>
    </w:p>
    <w:p w14:paraId="35D0C26D" w14:textId="77777777" w:rsidR="00C22640" w:rsidRDefault="00C22640">
      <w:pPr>
        <w:pStyle w:val="ListParagraph"/>
        <w:numPr>
          <w:ilvl w:val="0"/>
          <w:numId w:val="59"/>
        </w:numPr>
      </w:pPr>
      <w:r>
        <w:t>Outbound—Traffic originating from EC2 instance and destined to external resources</w:t>
      </w:r>
    </w:p>
    <w:p w14:paraId="24BF91FC" w14:textId="77777777" w:rsidR="00967B14" w:rsidRDefault="00C22640">
      <w:pPr>
        <w:pStyle w:val="ListParagraph"/>
        <w:numPr>
          <w:ilvl w:val="0"/>
          <w:numId w:val="59"/>
        </w:numPr>
      </w:pPr>
      <w:r>
        <w:t>East-west—Traffic within VPC between EC2 instances</w:t>
      </w:r>
    </w:p>
    <w:p w14:paraId="645047D6" w14:textId="77777777" w:rsidR="00C22640" w:rsidRDefault="00C22640" w:rsidP="00C22640">
      <w:pPr>
        <w:pStyle w:val="Heading5"/>
      </w:pPr>
      <w:r>
        <w:t>Inbound Traffic from the Internet</w:t>
      </w:r>
    </w:p>
    <w:p w14:paraId="76E0CE08" w14:textId="771BA495" w:rsidR="00C22640" w:rsidRDefault="00C22640" w:rsidP="00C22640">
      <w:r>
        <w:t xml:space="preserve">Inbound traffic originates outside the VPC and is destined to services hosted within VPC, such as web servers. A HIX user will connect to either of the public addresses mahealthconnector.org or mahix.org and get routed to </w:t>
      </w:r>
      <w:r w:rsidR="00794522">
        <w:t>CloudFront</w:t>
      </w:r>
      <w:r>
        <w:t xml:space="preserve">. </w:t>
      </w:r>
      <w:r w:rsidR="00794522">
        <w:t xml:space="preserve">CloudFront </w:t>
      </w:r>
      <w:r>
        <w:t>uses the AWS DNS resolver to identify the destination IP address (in Northern Virginia) and route the traffic to the Web Application Firewall (WAF). The WAF in-turn, using the routing table redirect the traffic to an EC2 instance which ends up with a Palo Alto firewall and Palo Alto firewall translates the destination IP address to the appropriate private resource within the WAF.</w:t>
      </w:r>
    </w:p>
    <w:p w14:paraId="294CFB53" w14:textId="77777777" w:rsidR="003A2279" w:rsidRDefault="003A2279" w:rsidP="003A2279">
      <w:pPr>
        <w:pStyle w:val="Heading5"/>
      </w:pPr>
      <w:r>
        <w:t>Outbound Traffic from VPC</w:t>
      </w:r>
    </w:p>
    <w:p w14:paraId="095260B8" w14:textId="77777777" w:rsidR="003A2279" w:rsidRDefault="003A2279" w:rsidP="003A2279">
      <w:r>
        <w:t xml:space="preserve">Outbound traffic originates from within the VPC and is destined to an external resource, typically to one of the interfaces that the application uses. Outbound inspection is useful for ensuring that instances are connecting to permitted services. The firewall translates the source IP address of the outbound traffic to its public-facing interface IP address. The internet gateway then translates the source IP address again as the outbound traffic leaves the VPC. Outbound traffic through the Palo Alto firewall uses source IP address translation on the firewall, ensuring symmetric traffic and firewall inspection of all traffic. </w:t>
      </w:r>
    </w:p>
    <w:p w14:paraId="385523D9" w14:textId="77777777" w:rsidR="003A2279" w:rsidRDefault="003A2279" w:rsidP="003A2279">
      <w:pPr>
        <w:pStyle w:val="Heading5"/>
      </w:pPr>
      <w:r>
        <w:t>East-West Traffic within VPC</w:t>
      </w:r>
    </w:p>
    <w:p w14:paraId="354D0DBB" w14:textId="77777777" w:rsidR="003A2279" w:rsidRDefault="003A2279" w:rsidP="003A2279">
      <w:r>
        <w:t>The VPC network provides direct reachability between all instances within a VPC, regardless of IP address and subnet allocation. All instances within a VPC can reach any other instance within the same VPC, regardless of AWS route tables. Smartronix uses the AWS ACLs to permit or deny traffic into or out of an EC2 instance or group of instances using policies. These policies come handy when there is a CMS need to encrypt data between the application servers and the database server.</w:t>
      </w:r>
    </w:p>
    <w:p w14:paraId="681486DD" w14:textId="77777777" w:rsidR="008359F3" w:rsidRDefault="008359F3" w:rsidP="001E480D">
      <w:pPr>
        <w:pStyle w:val="Heading4"/>
      </w:pPr>
      <w:bookmarkStart w:id="865" w:name="_Toc169823939"/>
      <w:bookmarkStart w:id="866" w:name="_Toc169824166"/>
      <w:r>
        <w:t>Vulnerability Identification</w:t>
      </w:r>
      <w:bookmarkEnd w:id="865"/>
      <w:bookmarkEnd w:id="866"/>
    </w:p>
    <w:p w14:paraId="7686B482" w14:textId="7FD79A14" w:rsidR="008359F3" w:rsidRDefault="00EB17D4" w:rsidP="008359F3">
      <w:r>
        <w:t xml:space="preserve">Though AWS provides services for security and vulnerability assessment, Commonwealth uses a </w:t>
      </w:r>
      <w:r w:rsidR="00B94B51">
        <w:t>third-party</w:t>
      </w:r>
      <w:r>
        <w:t xml:space="preserve"> service to scan the environment for vulnerabilities and reported back to Optum and Smartronix to fix </w:t>
      </w:r>
      <w:r w:rsidR="00527239">
        <w:t>them</w:t>
      </w:r>
      <w:r w:rsidR="00B94B51">
        <w:t>.</w:t>
      </w:r>
    </w:p>
    <w:p w14:paraId="28C7D278" w14:textId="77777777" w:rsidR="00B94B51" w:rsidRDefault="00B94B51" w:rsidP="008359F3"/>
    <w:p w14:paraId="14E20729" w14:textId="77777777" w:rsidR="00B94B51" w:rsidRDefault="00B94B51" w:rsidP="008359F3">
      <w:r>
        <w:t>The infrastructure consists of dedicated and non-dedicated instances for the application, integration, management and for monitoring and maintenance. The details of the individual components are further detailed in the middleware layer, database and application/services sections below.</w:t>
      </w:r>
    </w:p>
    <w:p w14:paraId="12136864" w14:textId="77777777" w:rsidR="00BA2C11" w:rsidRDefault="00BA2C11" w:rsidP="008359F3"/>
    <w:p w14:paraId="48B341B8" w14:textId="77777777" w:rsidR="00BA2C11" w:rsidRDefault="00BA2C11" w:rsidP="00BA2C11">
      <w:pPr>
        <w:pStyle w:val="Heading4"/>
      </w:pPr>
      <w:bookmarkStart w:id="867" w:name="_Toc169823940"/>
      <w:bookmarkStart w:id="868" w:name="_Toc169824167"/>
      <w:r>
        <w:t>Encryption At Rest</w:t>
      </w:r>
      <w:bookmarkEnd w:id="867"/>
      <w:bookmarkEnd w:id="868"/>
    </w:p>
    <w:p w14:paraId="1FED11DA" w14:textId="77777777" w:rsidR="00BA2C11" w:rsidRDefault="00BA2C11" w:rsidP="00BA2C11">
      <w:r>
        <w:t xml:space="preserve">HIX solution uses AWS Key Management Service [KMS] to provision and manage Cryptographic keys used to encryption data at rest. HIX uses following storage solutions that have passed the FedRAMP-Moderate assessment and uses FIPS-140-2 compliant Hardware Security Modules [HSM] to create and control the keys. </w:t>
      </w:r>
    </w:p>
    <w:p w14:paraId="64D2A226" w14:textId="77777777" w:rsidR="00BA2C11" w:rsidRDefault="00BA2C11" w:rsidP="00BA2C11">
      <w:r>
        <w:t xml:space="preserve">Following storage solutions are used on HIX and all are configured to encrypt data-at-rest using the KMS keys. </w:t>
      </w:r>
    </w:p>
    <w:p w14:paraId="7FA3705B" w14:textId="77777777" w:rsidR="00BA2C11" w:rsidRDefault="00BA2C11" w:rsidP="00BA2C11">
      <w:pPr>
        <w:pStyle w:val="ListParagraph"/>
        <w:numPr>
          <w:ilvl w:val="0"/>
          <w:numId w:val="83"/>
        </w:numPr>
      </w:pPr>
      <w:r>
        <w:t>Elastic Block Store [EBS] – used on database and app servers.</w:t>
      </w:r>
    </w:p>
    <w:p w14:paraId="3C1A4A1F" w14:textId="77777777" w:rsidR="00BA2C11" w:rsidRDefault="00BA2C11" w:rsidP="00BA2C11">
      <w:pPr>
        <w:pStyle w:val="ListParagraph"/>
        <w:numPr>
          <w:ilvl w:val="0"/>
          <w:numId w:val="83"/>
        </w:numPr>
      </w:pPr>
      <w:r>
        <w:t>Elastic File Store [EFS] – used as network-file-system [NFS] to establish shared storage between multiple app servers within an environment.</w:t>
      </w:r>
    </w:p>
    <w:p w14:paraId="579A52DD" w14:textId="77777777" w:rsidR="00BA2C11" w:rsidRPr="00B91E13" w:rsidRDefault="00BA2C11" w:rsidP="00BA2C11">
      <w:pPr>
        <w:pStyle w:val="ListParagraph"/>
        <w:numPr>
          <w:ilvl w:val="0"/>
          <w:numId w:val="83"/>
        </w:numPr>
      </w:pPr>
      <w:r>
        <w:t>Simple Storage Service [S3] – used as an object store.</w:t>
      </w:r>
    </w:p>
    <w:p w14:paraId="5669CCB0" w14:textId="77777777" w:rsidR="00BA2C11" w:rsidRDefault="00BA2C11" w:rsidP="00BA2C11"/>
    <w:p w14:paraId="33DE6510" w14:textId="77777777" w:rsidR="00BA2C11" w:rsidRDefault="00BA2C11" w:rsidP="00BA2C11">
      <w:pPr>
        <w:pStyle w:val="Heading4"/>
      </w:pPr>
      <w:bookmarkStart w:id="869" w:name="_Toc169823941"/>
      <w:bookmarkStart w:id="870" w:name="_Toc169824168"/>
      <w:r>
        <w:t>Encryption In Flight</w:t>
      </w:r>
      <w:bookmarkEnd w:id="869"/>
      <w:bookmarkEnd w:id="870"/>
    </w:p>
    <w:p w14:paraId="75D7EA94" w14:textId="77777777" w:rsidR="00BA2C11" w:rsidRDefault="00BA2C11" w:rsidP="00BA2C11">
      <w:r>
        <w:t>HIX solution uses TLS 1.2+ certificates to achieve encryption-in-flight. The certificates are provisioned and managed on AWS Certificate Manager [ACM] which is FedRamp-Moderate assessed. The internal certificates are provisioned on the Private Certificate Authority [PCA] provisioned and managed within the ACM. The public certificates are provisioned and managed on ACM for nonproduction and testing environments. For production environment, the public TLS certificates are purchased from commercial 3</w:t>
      </w:r>
      <w:r w:rsidRPr="008B3058">
        <w:rPr>
          <w:vertAlign w:val="superscript"/>
        </w:rPr>
        <w:t>rd</w:t>
      </w:r>
      <w:r>
        <w:t xml:space="preserve"> party Certificate Authority – DigiCert to ensure highest acceptance across all browser types. All application services are configured with TLS certificates and all connections are required to use the HTTPS protocol for connection. </w:t>
      </w:r>
    </w:p>
    <w:p w14:paraId="774F32D0" w14:textId="77777777" w:rsidR="00BA2C11" w:rsidRDefault="00BA2C11" w:rsidP="00BA2C11">
      <w:r>
        <w:t>Database services are configured with TLS certificates and all connections to the database are required to connect over SSL to achieve connection level encryption.</w:t>
      </w:r>
    </w:p>
    <w:p w14:paraId="64298A5F" w14:textId="77777777" w:rsidR="00BA2C11" w:rsidRDefault="00BA2C11" w:rsidP="008359F3"/>
    <w:p w14:paraId="3E3960E6" w14:textId="77777777" w:rsidR="004854B6" w:rsidRDefault="004854B6" w:rsidP="004854B6">
      <w:pPr>
        <w:pStyle w:val="Heading2"/>
      </w:pPr>
      <w:bookmarkStart w:id="871" w:name="_Toc449094260"/>
      <w:bookmarkStart w:id="872" w:name="_Toc450735291"/>
      <w:bookmarkStart w:id="873" w:name="_Toc449094261"/>
      <w:bookmarkStart w:id="874" w:name="_Toc169823942"/>
      <w:bookmarkStart w:id="875" w:name="_Toc169824169"/>
      <w:bookmarkEnd w:id="871"/>
      <w:bookmarkEnd w:id="872"/>
      <w:r>
        <w:t>Infrastructure Capacity Design</w:t>
      </w:r>
      <w:bookmarkEnd w:id="873"/>
      <w:bookmarkEnd w:id="874"/>
      <w:bookmarkEnd w:id="875"/>
    </w:p>
    <w:p w14:paraId="3A472974" w14:textId="77777777" w:rsidR="004B22C6" w:rsidRDefault="004B22C6" w:rsidP="004B22C6">
      <w:bookmarkStart w:id="876" w:name="_Toc449094262"/>
      <w:r>
        <w:t>MA HIX solution is deployed in AWS public cloud platform. AWS cloud offers near infinite infrastructure capacity available for customers to provision on need and on demand. HIX leverages cloud native technologies to automatically add capacity where such configurable options are available.</w:t>
      </w:r>
    </w:p>
    <w:p w14:paraId="570E0F12" w14:textId="77777777" w:rsidR="004B22C6" w:rsidRDefault="004B22C6" w:rsidP="004B22C6">
      <w:r>
        <w:t>Smartronix CAMS managed service performs automated monitoring and alerting on system capacity events. CAMS automation consists of WARNING alerts at a lower threshold and a CRITICAL alert at a higher threshold for each of the capacity metric. CRITIAL alerts trigger incident tickets for immediate remediation.</w:t>
      </w:r>
    </w:p>
    <w:p w14:paraId="51650DC3" w14:textId="77777777" w:rsidR="004B22C6" w:rsidRDefault="004B22C6" w:rsidP="004B22C6">
      <w:r>
        <w:t>Apart from continuous monitoring, Smartronix CAMS team performs periodic review and analysis of the system capacity across database and application instances and engages HIX team to adjust the capacity size on proactive basis. Following are some of the capacity metrics monitored and reviewed.</w:t>
      </w:r>
    </w:p>
    <w:p w14:paraId="2CCDE515" w14:textId="77777777" w:rsidR="004B22C6" w:rsidRDefault="004B22C6">
      <w:pPr>
        <w:pStyle w:val="Heading3"/>
        <w:numPr>
          <w:ilvl w:val="2"/>
          <w:numId w:val="21"/>
        </w:numPr>
      </w:pPr>
      <w:bookmarkStart w:id="877" w:name="_Toc169823943"/>
      <w:bookmarkStart w:id="878" w:name="_Toc169824170"/>
      <w:r>
        <w:t>Database</w:t>
      </w:r>
      <w:bookmarkEnd w:id="877"/>
      <w:bookmarkEnd w:id="878"/>
    </w:p>
    <w:p w14:paraId="71DA180A" w14:textId="77777777" w:rsidR="004B22C6" w:rsidRDefault="004B22C6">
      <w:pPr>
        <w:pStyle w:val="ListParagraph"/>
        <w:numPr>
          <w:ilvl w:val="0"/>
          <w:numId w:val="60"/>
        </w:numPr>
      </w:pPr>
      <w:r>
        <w:t xml:space="preserve">Storage Size – configured to expand automatically up to 1.5 times the baseline size. </w:t>
      </w:r>
    </w:p>
    <w:p w14:paraId="56D9276D" w14:textId="77777777" w:rsidR="004B22C6" w:rsidRDefault="004B22C6">
      <w:pPr>
        <w:pStyle w:val="ListParagraph"/>
        <w:numPr>
          <w:ilvl w:val="0"/>
          <w:numId w:val="60"/>
        </w:numPr>
      </w:pPr>
      <w:r>
        <w:t>Storage IOPS (Input / output Operations Per Sec)</w:t>
      </w:r>
    </w:p>
    <w:p w14:paraId="63CA5ABC" w14:textId="77777777" w:rsidR="004B22C6" w:rsidRDefault="004B22C6">
      <w:pPr>
        <w:pStyle w:val="ListParagraph"/>
        <w:numPr>
          <w:ilvl w:val="0"/>
          <w:numId w:val="60"/>
        </w:numPr>
      </w:pPr>
      <w:r>
        <w:t>CPU Utilization</w:t>
      </w:r>
    </w:p>
    <w:p w14:paraId="6507CBD7" w14:textId="77777777" w:rsidR="004B22C6" w:rsidRDefault="004B22C6">
      <w:pPr>
        <w:pStyle w:val="ListParagraph"/>
        <w:numPr>
          <w:ilvl w:val="0"/>
          <w:numId w:val="60"/>
        </w:numPr>
      </w:pPr>
      <w:r>
        <w:t>Memory Utilization</w:t>
      </w:r>
    </w:p>
    <w:p w14:paraId="7723E65F" w14:textId="77777777" w:rsidR="004B22C6" w:rsidRDefault="004B22C6">
      <w:pPr>
        <w:pStyle w:val="Heading3"/>
        <w:numPr>
          <w:ilvl w:val="2"/>
          <w:numId w:val="21"/>
        </w:numPr>
      </w:pPr>
      <w:bookmarkStart w:id="879" w:name="_Toc169823944"/>
      <w:bookmarkStart w:id="880" w:name="_Toc169824171"/>
      <w:r>
        <w:t>Application Servers</w:t>
      </w:r>
      <w:bookmarkEnd w:id="879"/>
      <w:bookmarkEnd w:id="880"/>
    </w:p>
    <w:p w14:paraId="3749C099" w14:textId="77777777" w:rsidR="004B22C6" w:rsidRDefault="004B22C6">
      <w:pPr>
        <w:pStyle w:val="ListParagraph"/>
        <w:numPr>
          <w:ilvl w:val="0"/>
          <w:numId w:val="61"/>
        </w:numPr>
      </w:pPr>
      <w:r>
        <w:t>Storage Size</w:t>
      </w:r>
    </w:p>
    <w:p w14:paraId="236E919D" w14:textId="77777777" w:rsidR="004B22C6" w:rsidRDefault="004B22C6">
      <w:pPr>
        <w:pStyle w:val="ListParagraph"/>
        <w:numPr>
          <w:ilvl w:val="0"/>
          <w:numId w:val="61"/>
        </w:numPr>
      </w:pPr>
      <w:r>
        <w:t>Storage IOPS (Input / output Operations Per Sec)</w:t>
      </w:r>
    </w:p>
    <w:p w14:paraId="63D4FA51" w14:textId="77777777" w:rsidR="004B22C6" w:rsidRDefault="004B22C6">
      <w:pPr>
        <w:pStyle w:val="ListParagraph"/>
        <w:numPr>
          <w:ilvl w:val="0"/>
          <w:numId w:val="61"/>
        </w:numPr>
      </w:pPr>
      <w:r>
        <w:t>CPU Utilization</w:t>
      </w:r>
    </w:p>
    <w:p w14:paraId="7C93DDCC" w14:textId="77777777" w:rsidR="004B22C6" w:rsidRDefault="004B22C6">
      <w:pPr>
        <w:pStyle w:val="ListParagraph"/>
        <w:numPr>
          <w:ilvl w:val="0"/>
          <w:numId w:val="61"/>
        </w:numPr>
      </w:pPr>
      <w:r>
        <w:t>Memory Utilization</w:t>
      </w:r>
    </w:p>
    <w:p w14:paraId="4FB0DC49" w14:textId="77777777" w:rsidR="004B22C6" w:rsidRDefault="004B22C6">
      <w:pPr>
        <w:pStyle w:val="Heading3"/>
        <w:numPr>
          <w:ilvl w:val="2"/>
          <w:numId w:val="21"/>
        </w:numPr>
      </w:pPr>
      <w:bookmarkStart w:id="881" w:name="_Toc169823945"/>
      <w:bookmarkStart w:id="882" w:name="_Toc169824172"/>
      <w:r>
        <w:t>Network</w:t>
      </w:r>
      <w:bookmarkEnd w:id="881"/>
      <w:bookmarkEnd w:id="882"/>
    </w:p>
    <w:p w14:paraId="4EFFBC0D" w14:textId="77777777" w:rsidR="004B22C6" w:rsidRDefault="004B22C6" w:rsidP="004B22C6">
      <w:r>
        <w:t>The solution leverages AWS cloud Virtual Private Cloud (VPC) service that offers high redundancy, high bandwidth (no limit) and extremely low latency. The solution uses following connectivity components and services.</w:t>
      </w:r>
    </w:p>
    <w:p w14:paraId="43DE2F44" w14:textId="77777777" w:rsidR="004B22C6" w:rsidRDefault="004B22C6">
      <w:pPr>
        <w:pStyle w:val="ListParagraph"/>
        <w:numPr>
          <w:ilvl w:val="0"/>
          <w:numId w:val="62"/>
        </w:numPr>
      </w:pPr>
      <w:r>
        <w:t>VPC Peering – used to interconnect between app tier and app-integration-tier VPC(s) within the intranet. Similar to VPC, the peering connection does not have a bandwidth limit by itself. There is a 125 peering connections per VPC limit which is several times higher than current usage.</w:t>
      </w:r>
    </w:p>
    <w:p w14:paraId="3DC816CD" w14:textId="77777777" w:rsidR="004B22C6" w:rsidRDefault="004B22C6">
      <w:pPr>
        <w:pStyle w:val="ListParagraph"/>
        <w:numPr>
          <w:ilvl w:val="0"/>
          <w:numId w:val="62"/>
        </w:numPr>
      </w:pPr>
      <w:r>
        <w:t>Transit Gateway – used to interconnect between internal zones and public facing zone. There is a 50 Gbps bandwidth limit per availability-zone per VPC connection which is significantly higher than current utilization.</w:t>
      </w:r>
    </w:p>
    <w:p w14:paraId="401F7ACF" w14:textId="77777777" w:rsidR="004B22C6" w:rsidRDefault="004B22C6">
      <w:pPr>
        <w:pStyle w:val="ListParagraph"/>
        <w:numPr>
          <w:ilvl w:val="0"/>
          <w:numId w:val="62"/>
        </w:numPr>
      </w:pPr>
      <w:r>
        <w:t>Direct Connect – The connection back to the Commonwealth on-prem network leverages Commonwealth’s high-speed, high-bandwidth (10gb) connectivity. The HIX solution uses a very small fraction of the overall bandwidth for API integration with on-prem solutions.</w:t>
      </w:r>
    </w:p>
    <w:p w14:paraId="12B723DB" w14:textId="77777777" w:rsidR="00040162" w:rsidRDefault="004B22C6">
      <w:pPr>
        <w:pStyle w:val="ListParagraph"/>
        <w:numPr>
          <w:ilvl w:val="0"/>
          <w:numId w:val="62"/>
        </w:numPr>
      </w:pPr>
      <w:r>
        <w:t>The application servers are configured to leverage Enhanced Network Adapter (ENA) that enables 10 Gbps connection to each server instance.</w:t>
      </w:r>
      <w:r w:rsidR="00040162" w:rsidRPr="00040162">
        <w:t xml:space="preserve"> </w:t>
      </w:r>
    </w:p>
    <w:p w14:paraId="16E73512" w14:textId="77777777" w:rsidR="00867064" w:rsidRDefault="00867064" w:rsidP="00867064">
      <w:pPr>
        <w:pStyle w:val="Heading2"/>
      </w:pPr>
      <w:bookmarkStart w:id="883" w:name="_Toc169823946"/>
      <w:bookmarkStart w:id="884" w:name="_Toc169824173"/>
      <w:r>
        <w:t>Infrastructure Performance Design</w:t>
      </w:r>
      <w:bookmarkEnd w:id="883"/>
      <w:bookmarkEnd w:id="884"/>
    </w:p>
    <w:p w14:paraId="3EEBA2F8" w14:textId="77777777" w:rsidR="001D5278" w:rsidRDefault="001D5278" w:rsidP="001D5278">
      <w:r>
        <w:t xml:space="preserve">The HIX solution uses proven cloud design patterns and aws services like auto-scaling to scale the system for performance needs. </w:t>
      </w:r>
    </w:p>
    <w:p w14:paraId="70D7DD1B" w14:textId="77777777" w:rsidR="001D5278" w:rsidRDefault="001D5278">
      <w:pPr>
        <w:pStyle w:val="Heading3"/>
        <w:numPr>
          <w:ilvl w:val="2"/>
          <w:numId w:val="21"/>
        </w:numPr>
      </w:pPr>
      <w:bookmarkStart w:id="885" w:name="_Toc169823947"/>
      <w:bookmarkStart w:id="886" w:name="_Toc169824174"/>
      <w:r>
        <w:t>Database</w:t>
      </w:r>
      <w:bookmarkEnd w:id="885"/>
      <w:bookmarkEnd w:id="886"/>
    </w:p>
    <w:p w14:paraId="244A4CEC" w14:textId="77777777" w:rsidR="001D5278" w:rsidRDefault="001D5278" w:rsidP="001D5278">
      <w:r>
        <w:t>Smartronix CAMS managed service performs automated monitoring of system performance across database, application and web tier and take remediation action when CRITICAL alerts are triggered.</w:t>
      </w:r>
    </w:p>
    <w:p w14:paraId="5175B3CE" w14:textId="77777777" w:rsidR="001D5278" w:rsidRDefault="001D5278" w:rsidP="001D5278"/>
    <w:p w14:paraId="2B7FB6E9" w14:textId="77777777" w:rsidR="001D5278" w:rsidRDefault="001D5278" w:rsidP="001D5278">
      <w:r>
        <w:t>The database is deployed on AWS Relational Database Service (RDS) platform that avails following configurable parameters to cater for performance demands.</w:t>
      </w:r>
    </w:p>
    <w:p w14:paraId="5D98D0A6" w14:textId="77777777" w:rsidR="001D5278" w:rsidRDefault="001D5278">
      <w:pPr>
        <w:pStyle w:val="ListParagraph"/>
        <w:numPr>
          <w:ilvl w:val="0"/>
          <w:numId w:val="63"/>
        </w:numPr>
      </w:pPr>
      <w:r>
        <w:t>Scale up/down Instance Class to increase/decrease instance CPU and Memory.</w:t>
      </w:r>
    </w:p>
    <w:p w14:paraId="4A895F7F" w14:textId="77777777" w:rsidR="001D5278" w:rsidRDefault="001D5278">
      <w:pPr>
        <w:pStyle w:val="ListParagraph"/>
        <w:numPr>
          <w:ilvl w:val="0"/>
          <w:numId w:val="63"/>
        </w:numPr>
      </w:pPr>
      <w:r>
        <w:t>Provisioned Input/output Operations Per Second (PIOPS) to throttle the storage I/O performance.</w:t>
      </w:r>
    </w:p>
    <w:p w14:paraId="13217A42" w14:textId="77777777" w:rsidR="001D5278" w:rsidRDefault="001D5278">
      <w:pPr>
        <w:pStyle w:val="Heading3"/>
        <w:numPr>
          <w:ilvl w:val="2"/>
          <w:numId w:val="21"/>
        </w:numPr>
      </w:pPr>
      <w:bookmarkStart w:id="887" w:name="_Toc169823948"/>
      <w:bookmarkStart w:id="888" w:name="_Toc169824175"/>
      <w:r>
        <w:t>Application</w:t>
      </w:r>
      <w:bookmarkEnd w:id="887"/>
      <w:bookmarkEnd w:id="888"/>
    </w:p>
    <w:p w14:paraId="065BF7C4" w14:textId="77777777" w:rsidR="001D5278" w:rsidRDefault="001D5278" w:rsidP="001D5278">
      <w:r>
        <w:t>The application tier is deployed in the multi-node auto-scaling configuration which enables agility to quickly add (scale-out) or remove (scale-in) nodes to the cluster on need basis. Additionally, the capacity and throughput of each server instance can be throttled by changing the instance type (scale-up, scale-down) based on throughput, performance and scale needs.</w:t>
      </w:r>
    </w:p>
    <w:p w14:paraId="113CE01D" w14:textId="77777777" w:rsidR="00867064" w:rsidRDefault="00867064" w:rsidP="00867064">
      <w:pPr>
        <w:pStyle w:val="Heading2"/>
      </w:pPr>
      <w:bookmarkStart w:id="889" w:name="_Toc169823949"/>
      <w:bookmarkStart w:id="890" w:name="_Toc169824176"/>
      <w:r>
        <w:t>Infrastructure Availability Design</w:t>
      </w:r>
      <w:bookmarkEnd w:id="889"/>
      <w:bookmarkEnd w:id="890"/>
    </w:p>
    <w:p w14:paraId="676E7E11" w14:textId="77777777" w:rsidR="001D5278" w:rsidRDefault="001D5278" w:rsidP="001D5278">
      <w:bookmarkStart w:id="891" w:name="_Toc449094267"/>
      <w:bookmarkEnd w:id="876"/>
      <w:r>
        <w:t xml:space="preserve">The HIX solution in AWS cloud is deployed across three availability zones (AZ). An availability zone is equivalent to a traditional datacenter. Each AWS region consists of multiple availability zones that are built with physical and utility isolation but otherwise interconnected with gigabyte speed network with extremely low latency. </w:t>
      </w:r>
    </w:p>
    <w:p w14:paraId="14E74199" w14:textId="77777777" w:rsidR="001D5278" w:rsidRDefault="001D5278" w:rsidP="001D5278">
      <w:r>
        <w:t>The solution leverages multi-az deployment approach to improve infrastructure and service availability.</w:t>
      </w:r>
    </w:p>
    <w:p w14:paraId="06CC41E2" w14:textId="77777777" w:rsidR="001D5278" w:rsidRDefault="001D5278">
      <w:pPr>
        <w:pStyle w:val="Heading3"/>
        <w:numPr>
          <w:ilvl w:val="2"/>
          <w:numId w:val="21"/>
        </w:numPr>
      </w:pPr>
      <w:bookmarkStart w:id="892" w:name="_Toc169823950"/>
      <w:bookmarkStart w:id="893" w:name="_Toc169824177"/>
      <w:r>
        <w:t>Database</w:t>
      </w:r>
      <w:bookmarkEnd w:id="892"/>
      <w:bookmarkEnd w:id="893"/>
    </w:p>
    <w:p w14:paraId="65083086" w14:textId="2F6487EB" w:rsidR="001D5278" w:rsidRDefault="001D5278" w:rsidP="001D5278">
      <w:r>
        <w:t>The Database is deployed on AWS Relational Database Service (RDS) with multi-az option that enables continuously synchronized passive-standby database instance in the 2</w:t>
      </w:r>
      <w:r>
        <w:rPr>
          <w:vertAlign w:val="superscript"/>
        </w:rPr>
        <w:t>nd</w:t>
      </w:r>
      <w:r>
        <w:t xml:space="preserve"> availability zone from the primary instance. RDS platform enables the automation for synchronization and automatic failure detection and failover.</w:t>
      </w:r>
      <w:r w:rsidR="00BA2C11">
        <w:t xml:space="preserve"> Refer to Security Design section for details on the </w:t>
      </w:r>
      <w:r w:rsidR="00CC6B41">
        <w:t>Encryption</w:t>
      </w:r>
      <w:r w:rsidR="00BA2C11">
        <w:t>-At-Rest (section 7.1.7.9) and Encryption-In-Flight (section 7.1.7.10). Add databases are configured with KMS keys to encryption data at rest and TLS/SSL certificates to ensure all client connections are encrypted.</w:t>
      </w:r>
    </w:p>
    <w:p w14:paraId="063A7214" w14:textId="77777777" w:rsidR="001D5278" w:rsidRDefault="001D5278">
      <w:pPr>
        <w:pStyle w:val="Heading3"/>
        <w:numPr>
          <w:ilvl w:val="2"/>
          <w:numId w:val="21"/>
        </w:numPr>
      </w:pPr>
      <w:bookmarkStart w:id="894" w:name="_Toc169823951"/>
      <w:bookmarkStart w:id="895" w:name="_Toc169824178"/>
      <w:r>
        <w:t>Application</w:t>
      </w:r>
      <w:bookmarkEnd w:id="894"/>
      <w:bookmarkEnd w:id="895"/>
    </w:p>
    <w:p w14:paraId="0B37243D" w14:textId="77777777" w:rsidR="001D5278" w:rsidRDefault="001D5278" w:rsidP="001D5278">
      <w:r>
        <w:t>The application servers are deployed in multi-node cluster with the instances evenly distributed across three availability-zones.</w:t>
      </w:r>
    </w:p>
    <w:p w14:paraId="5D75E9C3" w14:textId="77777777" w:rsidR="001D5278" w:rsidRDefault="001D5278">
      <w:pPr>
        <w:pStyle w:val="Heading3"/>
        <w:numPr>
          <w:ilvl w:val="2"/>
          <w:numId w:val="21"/>
        </w:numPr>
      </w:pPr>
      <w:bookmarkStart w:id="896" w:name="_Toc169823952"/>
      <w:bookmarkStart w:id="897" w:name="_Toc169824179"/>
      <w:r>
        <w:t>Networking</w:t>
      </w:r>
      <w:bookmarkEnd w:id="896"/>
      <w:bookmarkEnd w:id="897"/>
    </w:p>
    <w:p w14:paraId="0F95C120" w14:textId="77777777" w:rsidR="001D5278" w:rsidRDefault="001D5278" w:rsidP="001D5278">
      <w:r>
        <w:t>AWS Cloud provides core networking infrastructure with Virtual Private Cloud (VPC) that is inherently redundant and spans across multiple availability zones. The VPC design includes separate network subnet in each of the three availability zones providing redundancy at the subnet level.</w:t>
      </w:r>
    </w:p>
    <w:p w14:paraId="7F1E8F96" w14:textId="77777777" w:rsidR="006C4E27" w:rsidRDefault="006C4E27" w:rsidP="006C4E27">
      <w:pPr>
        <w:pStyle w:val="Heading2"/>
        <w:rPr>
          <w:color w:val="auto"/>
        </w:rPr>
      </w:pPr>
      <w:bookmarkStart w:id="898" w:name="_Toc169823953"/>
      <w:bookmarkStart w:id="899" w:name="_Toc169824180"/>
      <w:r w:rsidRPr="005F03B4">
        <w:rPr>
          <w:color w:val="auto"/>
        </w:rPr>
        <w:t>D</w:t>
      </w:r>
      <w:r w:rsidR="00AD5C0C">
        <w:rPr>
          <w:color w:val="auto"/>
        </w:rPr>
        <w:t xml:space="preserve">isaster </w:t>
      </w:r>
      <w:r w:rsidRPr="005F03B4">
        <w:rPr>
          <w:color w:val="auto"/>
        </w:rPr>
        <w:t>R</w:t>
      </w:r>
      <w:bookmarkEnd w:id="891"/>
      <w:r w:rsidR="00AD5C0C">
        <w:rPr>
          <w:color w:val="auto"/>
        </w:rPr>
        <w:t>ecovery (DR)</w:t>
      </w:r>
      <w:bookmarkEnd w:id="898"/>
      <w:bookmarkEnd w:id="899"/>
    </w:p>
    <w:p w14:paraId="527758B7" w14:textId="77777777" w:rsidR="004B7262" w:rsidRDefault="005D4664" w:rsidP="00AD5C0C">
      <w:r>
        <w:t>On a</w:t>
      </w:r>
      <w:r w:rsidR="00AD5C0C">
        <w:t xml:space="preserve"> yearly basis DR drill is conducted and the results are uploaded to MassForge. DR drill is pla</w:t>
      </w:r>
      <w:r w:rsidR="004B7262">
        <w:t xml:space="preserve">nned </w:t>
      </w:r>
      <w:r w:rsidR="00137407">
        <w:t xml:space="preserve">every year and is conducted around </w:t>
      </w:r>
      <w:r w:rsidR="004B7262">
        <w:t>July.</w:t>
      </w:r>
    </w:p>
    <w:p w14:paraId="47933B9F" w14:textId="77777777" w:rsidR="004B7262" w:rsidRDefault="004B7262" w:rsidP="00AD5C0C"/>
    <w:p w14:paraId="7663261D" w14:textId="77777777" w:rsidR="00022834" w:rsidRPr="004B7262" w:rsidRDefault="00AD5C0C" w:rsidP="00603272">
      <w:pPr>
        <w:pStyle w:val="ListParagraph"/>
        <w:numPr>
          <w:ilvl w:val="0"/>
          <w:numId w:val="4"/>
        </w:numPr>
        <w:rPr>
          <w:i/>
          <w:color w:val="00B0F0"/>
        </w:rPr>
      </w:pPr>
      <w:r>
        <w:t xml:space="preserve">The summary for 2015 can be found </w:t>
      </w:r>
      <w:r w:rsidR="00F71AFA">
        <w:t>on</w:t>
      </w:r>
      <w:r>
        <w:t xml:space="preserve"> MassForge: </w:t>
      </w:r>
      <w:hyperlink r:id="rId93" w:history="1">
        <w:r w:rsidRPr="00AD5C0C">
          <w:rPr>
            <w:rStyle w:val="Hyperlink"/>
          </w:rPr>
          <w:t>doc88730</w:t>
        </w:r>
      </w:hyperlink>
    </w:p>
    <w:p w14:paraId="54BA2131" w14:textId="77777777" w:rsidR="004B7262" w:rsidRPr="00137407" w:rsidRDefault="004B7262" w:rsidP="00603272">
      <w:pPr>
        <w:pStyle w:val="ListParagraph"/>
        <w:numPr>
          <w:ilvl w:val="0"/>
          <w:numId w:val="4"/>
        </w:numPr>
        <w:rPr>
          <w:rStyle w:val="Hyperlink"/>
          <w:i/>
          <w:color w:val="auto"/>
          <w:u w:val="none"/>
        </w:rPr>
      </w:pPr>
      <w:bookmarkStart w:id="900" w:name="_Toc393100157"/>
      <w:bookmarkStart w:id="901" w:name="_Toc393124936"/>
      <w:bookmarkStart w:id="902" w:name="_Toc393243844"/>
      <w:bookmarkStart w:id="903" w:name="_Toc393263252"/>
      <w:bookmarkStart w:id="904" w:name="_Toc393264990"/>
      <w:bookmarkStart w:id="905" w:name="_Toc393100158"/>
      <w:bookmarkStart w:id="906" w:name="_Toc393124937"/>
      <w:bookmarkStart w:id="907" w:name="_Toc393243845"/>
      <w:bookmarkStart w:id="908" w:name="_Toc393263253"/>
      <w:bookmarkStart w:id="909" w:name="_Toc393264991"/>
      <w:bookmarkStart w:id="910" w:name="_Toc393100159"/>
      <w:bookmarkStart w:id="911" w:name="_Toc393124938"/>
      <w:bookmarkStart w:id="912" w:name="_Toc393243846"/>
      <w:bookmarkStart w:id="913" w:name="_Toc393263254"/>
      <w:bookmarkStart w:id="914" w:name="_Toc393264992"/>
      <w:bookmarkStart w:id="915" w:name="_Toc393100160"/>
      <w:bookmarkStart w:id="916" w:name="_Toc393124939"/>
      <w:bookmarkStart w:id="917" w:name="_Toc393243847"/>
      <w:bookmarkStart w:id="918" w:name="_Toc393263255"/>
      <w:bookmarkStart w:id="919" w:name="_Toc393264993"/>
      <w:bookmarkStart w:id="920" w:name="_Toc393100161"/>
      <w:bookmarkStart w:id="921" w:name="_Toc393124940"/>
      <w:bookmarkStart w:id="922" w:name="_Toc393243848"/>
      <w:bookmarkStart w:id="923" w:name="_Toc393263256"/>
      <w:bookmarkStart w:id="924" w:name="_Toc393264994"/>
      <w:bookmarkStart w:id="925" w:name="_Toc393100162"/>
      <w:bookmarkStart w:id="926" w:name="_Toc393124941"/>
      <w:bookmarkStart w:id="927" w:name="_Toc393243849"/>
      <w:bookmarkStart w:id="928" w:name="_Toc393263257"/>
      <w:bookmarkStart w:id="929" w:name="_Toc393264995"/>
      <w:bookmarkStart w:id="930" w:name="_Toc393100163"/>
      <w:bookmarkStart w:id="931" w:name="_Toc393124942"/>
      <w:bookmarkStart w:id="932" w:name="_Toc393243850"/>
      <w:bookmarkStart w:id="933" w:name="_Toc393263258"/>
      <w:bookmarkStart w:id="934" w:name="_Toc393264996"/>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r w:rsidRPr="0040740C">
        <w:rPr>
          <w:color w:val="auto"/>
        </w:rPr>
        <w:t xml:space="preserve">The summary for 2016 can be found </w:t>
      </w:r>
      <w:r w:rsidR="00F71AFA">
        <w:rPr>
          <w:color w:val="auto"/>
        </w:rPr>
        <w:t>on</w:t>
      </w:r>
      <w:r w:rsidRPr="0040740C">
        <w:rPr>
          <w:color w:val="auto"/>
        </w:rPr>
        <w:t xml:space="preserve"> MassForge: </w:t>
      </w:r>
      <w:hyperlink r:id="rId94" w:history="1">
        <w:r w:rsidR="0040740C" w:rsidRPr="0093739C">
          <w:rPr>
            <w:rStyle w:val="Hyperlink"/>
            <w:color w:val="4F81BD" w:themeColor="accent1"/>
          </w:rPr>
          <w:t>doc104989</w:t>
        </w:r>
      </w:hyperlink>
    </w:p>
    <w:p w14:paraId="03983BFB" w14:textId="13868906" w:rsidR="00137407" w:rsidRPr="00175593" w:rsidRDefault="00137407" w:rsidP="00603272">
      <w:pPr>
        <w:pStyle w:val="ListParagraph"/>
        <w:numPr>
          <w:ilvl w:val="0"/>
          <w:numId w:val="4"/>
        </w:numPr>
        <w:rPr>
          <w:rStyle w:val="Hyperlink"/>
          <w:i/>
          <w:color w:val="auto"/>
          <w:u w:val="none"/>
        </w:rPr>
      </w:pPr>
      <w:r w:rsidRPr="0040740C">
        <w:rPr>
          <w:color w:val="auto"/>
        </w:rPr>
        <w:t>The summary for 201</w:t>
      </w:r>
      <w:r>
        <w:rPr>
          <w:color w:val="auto"/>
        </w:rPr>
        <w:t>7</w:t>
      </w:r>
      <w:r w:rsidRPr="0040740C">
        <w:rPr>
          <w:color w:val="auto"/>
        </w:rPr>
        <w:t xml:space="preserve"> can be found</w:t>
      </w:r>
      <w:r>
        <w:rPr>
          <w:color w:val="auto"/>
        </w:rPr>
        <w:t xml:space="preserve"> on SharePoint: </w:t>
      </w:r>
      <w:hyperlink r:id="rId95" w:history="1">
        <w:r w:rsidRPr="00137407">
          <w:rPr>
            <w:rStyle w:val="Hyperlink"/>
          </w:rPr>
          <w:t>here</w:t>
        </w:r>
      </w:hyperlink>
    </w:p>
    <w:p w14:paraId="0241C43C" w14:textId="2B436806" w:rsidR="00175593" w:rsidRPr="00DE7033" w:rsidRDefault="00175593" w:rsidP="00603272">
      <w:pPr>
        <w:pStyle w:val="ListParagraph"/>
        <w:numPr>
          <w:ilvl w:val="0"/>
          <w:numId w:val="4"/>
        </w:numPr>
        <w:rPr>
          <w:rStyle w:val="Hyperlink"/>
          <w:i/>
          <w:color w:val="auto"/>
          <w:u w:val="none"/>
        </w:rPr>
      </w:pPr>
      <w:r w:rsidRPr="0040740C">
        <w:rPr>
          <w:color w:val="auto"/>
        </w:rPr>
        <w:t>The summary for 201</w:t>
      </w:r>
      <w:r>
        <w:rPr>
          <w:color w:val="auto"/>
        </w:rPr>
        <w:t>8</w:t>
      </w:r>
      <w:r w:rsidRPr="0040740C">
        <w:rPr>
          <w:color w:val="auto"/>
        </w:rPr>
        <w:t xml:space="preserve"> can be found</w:t>
      </w:r>
      <w:r>
        <w:rPr>
          <w:color w:val="auto"/>
        </w:rPr>
        <w:t xml:space="preserve"> on SharePoint: </w:t>
      </w:r>
      <w:hyperlink r:id="rId96" w:history="1">
        <w:r w:rsidRPr="00137407">
          <w:rPr>
            <w:rStyle w:val="Hyperlink"/>
          </w:rPr>
          <w:t>here</w:t>
        </w:r>
      </w:hyperlink>
    </w:p>
    <w:p w14:paraId="3011E02E" w14:textId="77777777" w:rsidR="00DE7033" w:rsidRPr="00DE7033" w:rsidRDefault="00DE7033" w:rsidP="00603272">
      <w:pPr>
        <w:pStyle w:val="ListParagraph"/>
        <w:numPr>
          <w:ilvl w:val="0"/>
          <w:numId w:val="4"/>
        </w:numPr>
        <w:rPr>
          <w:rStyle w:val="Hyperlink"/>
          <w:i/>
          <w:color w:val="auto"/>
          <w:u w:val="none"/>
        </w:rPr>
      </w:pPr>
      <w:r>
        <w:rPr>
          <w:rStyle w:val="Hyperlink"/>
          <w:iCs/>
          <w:color w:val="auto"/>
          <w:u w:val="none"/>
        </w:rPr>
        <w:t xml:space="preserve">The summary for 2019 can be found on MassForge: </w:t>
      </w:r>
      <w:hyperlink r:id="rId97" w:history="1">
        <w:r w:rsidRPr="00DE7033">
          <w:rPr>
            <w:rStyle w:val="Hyperlink"/>
            <w:color w:val="4F81BD" w:themeColor="accent1"/>
          </w:rPr>
          <w:t>doc154206</w:t>
        </w:r>
      </w:hyperlink>
    </w:p>
    <w:p w14:paraId="38D208E6" w14:textId="77777777" w:rsidR="00DE7033" w:rsidRPr="00DE7033" w:rsidRDefault="00DE7033" w:rsidP="00603272">
      <w:pPr>
        <w:pStyle w:val="ListParagraph"/>
        <w:numPr>
          <w:ilvl w:val="0"/>
          <w:numId w:val="4"/>
        </w:numPr>
        <w:rPr>
          <w:rStyle w:val="Hyperlink"/>
          <w:i/>
          <w:color w:val="auto"/>
          <w:u w:val="none"/>
        </w:rPr>
      </w:pPr>
      <w:r>
        <w:rPr>
          <w:rStyle w:val="Hyperlink"/>
          <w:iCs/>
          <w:color w:val="auto"/>
          <w:u w:val="none"/>
        </w:rPr>
        <w:t xml:space="preserve">The DR Drill </w:t>
      </w:r>
      <w:r w:rsidR="00F71AFA">
        <w:rPr>
          <w:rStyle w:val="Hyperlink"/>
          <w:iCs/>
          <w:color w:val="auto"/>
          <w:u w:val="none"/>
        </w:rPr>
        <w:t>p</w:t>
      </w:r>
      <w:r>
        <w:rPr>
          <w:rStyle w:val="Hyperlink"/>
          <w:iCs/>
          <w:color w:val="auto"/>
          <w:u w:val="none"/>
        </w:rPr>
        <w:t xml:space="preserve">lan for 2020 can be found on MassForge: </w:t>
      </w:r>
      <w:hyperlink r:id="rId98" w:history="1">
        <w:r w:rsidRPr="0093739C">
          <w:rPr>
            <w:rStyle w:val="Hyperlink"/>
            <w:color w:val="4F81BD" w:themeColor="accent1"/>
          </w:rPr>
          <w:t>doc1</w:t>
        </w:r>
        <w:r>
          <w:rPr>
            <w:rStyle w:val="Hyperlink"/>
            <w:color w:val="4F81BD" w:themeColor="accent1"/>
          </w:rPr>
          <w:t>5</w:t>
        </w:r>
        <w:r w:rsidRPr="0093739C">
          <w:rPr>
            <w:rStyle w:val="Hyperlink"/>
            <w:color w:val="4F81BD" w:themeColor="accent1"/>
          </w:rPr>
          <w:t>4</w:t>
        </w:r>
        <w:r>
          <w:rPr>
            <w:rStyle w:val="Hyperlink"/>
            <w:color w:val="4F81BD" w:themeColor="accent1"/>
          </w:rPr>
          <w:t>207</w:t>
        </w:r>
      </w:hyperlink>
    </w:p>
    <w:p w14:paraId="6CAC3545" w14:textId="77777777" w:rsidR="00175593" w:rsidRPr="0040740C" w:rsidRDefault="00175593" w:rsidP="00175593">
      <w:pPr>
        <w:pStyle w:val="ListParagraph"/>
        <w:rPr>
          <w:i/>
          <w:color w:val="auto"/>
        </w:rPr>
      </w:pPr>
    </w:p>
    <w:p w14:paraId="2584907A" w14:textId="77777777" w:rsidR="00D4765B" w:rsidRDefault="00D4765B">
      <w:pPr>
        <w:rPr>
          <w:b/>
          <w:kern w:val="28"/>
          <w:sz w:val="32"/>
          <w:szCs w:val="32"/>
        </w:rPr>
      </w:pPr>
      <w:r>
        <w:br w:type="page"/>
      </w:r>
    </w:p>
    <w:p w14:paraId="69A76E43" w14:textId="77777777" w:rsidR="005F6023" w:rsidRDefault="005F6023" w:rsidP="0073340A">
      <w:pPr>
        <w:pStyle w:val="Heading1"/>
      </w:pPr>
      <w:bookmarkStart w:id="935" w:name="_MIDDLEWARE_LAYER"/>
      <w:bookmarkStart w:id="936" w:name="_Toc449094268"/>
      <w:bookmarkStart w:id="937" w:name="_Toc169823954"/>
      <w:bookmarkStart w:id="938" w:name="_Toc169824181"/>
      <w:bookmarkEnd w:id="935"/>
      <w:r>
        <w:t>MIDDLEWARE</w:t>
      </w:r>
      <w:r w:rsidR="0095623B">
        <w:t xml:space="preserve"> LAYER</w:t>
      </w:r>
      <w:bookmarkEnd w:id="936"/>
      <w:bookmarkEnd w:id="937"/>
      <w:bookmarkEnd w:id="938"/>
    </w:p>
    <w:p w14:paraId="573DE74A" w14:textId="77777777" w:rsidR="006667FA" w:rsidRDefault="00233C6F" w:rsidP="00233C6F">
      <w:r w:rsidRPr="00164359">
        <w:t xml:space="preserve">The </w:t>
      </w:r>
      <w:r w:rsidR="003F041C">
        <w:t xml:space="preserve">MAHIX </w:t>
      </w:r>
      <w:r>
        <w:t>middleware layer</w:t>
      </w:r>
      <w:r w:rsidR="006667FA">
        <w:t>, also referred to as middleware services,</w:t>
      </w:r>
      <w:r>
        <w:t xml:space="preserve"> builds upon the physical design </w:t>
      </w:r>
      <w:r w:rsidR="00D30560">
        <w:t xml:space="preserve">of the architecture incorporating </w:t>
      </w:r>
      <w:r w:rsidR="00BA596E">
        <w:t>both W</w:t>
      </w:r>
      <w:r w:rsidR="00D30560">
        <w:t xml:space="preserve">eb and SOA </w:t>
      </w:r>
      <w:r w:rsidR="006667FA">
        <w:t xml:space="preserve">software </w:t>
      </w:r>
      <w:r w:rsidR="00D30560">
        <w:t xml:space="preserve">frameworks as well as other </w:t>
      </w:r>
      <w:r w:rsidR="006667FA">
        <w:t xml:space="preserve">software </w:t>
      </w:r>
      <w:r w:rsidR="00D30560">
        <w:t>subsystem ser</w:t>
      </w:r>
      <w:r w:rsidR="006667FA">
        <w:t xml:space="preserve">vices. </w:t>
      </w:r>
      <w:r w:rsidR="00D30560">
        <w:t>In turn, the middleware services</w:t>
      </w:r>
      <w:r w:rsidR="003F041C">
        <w:t xml:space="preserve"> provide the platform that the MAHIX </w:t>
      </w:r>
      <w:r w:rsidR="006667FA">
        <w:t>service</w:t>
      </w:r>
      <w:r w:rsidR="00D30560">
        <w:t>/application layer depends upon.</w:t>
      </w:r>
    </w:p>
    <w:p w14:paraId="7CDEF1BF" w14:textId="77777777" w:rsidR="003B7FD3" w:rsidRDefault="006667FA" w:rsidP="00233C6F">
      <w:r>
        <w:t xml:space="preserve">This section is divided into </w:t>
      </w:r>
      <w:r w:rsidR="003B7FD3">
        <w:t>the following subsections:</w:t>
      </w:r>
    </w:p>
    <w:p w14:paraId="0FED33DC" w14:textId="77777777" w:rsidR="003B7FD3" w:rsidRDefault="003B7FD3" w:rsidP="00603272">
      <w:pPr>
        <w:pStyle w:val="ListParagraph"/>
        <w:numPr>
          <w:ilvl w:val="0"/>
          <w:numId w:val="4"/>
        </w:numPr>
      </w:pPr>
      <w:r>
        <w:t>Middleware Services</w:t>
      </w:r>
    </w:p>
    <w:p w14:paraId="19EB41FC" w14:textId="77777777" w:rsidR="003B7FD3" w:rsidRDefault="006667FA" w:rsidP="00603272">
      <w:pPr>
        <w:pStyle w:val="ListParagraph"/>
        <w:numPr>
          <w:ilvl w:val="0"/>
          <w:numId w:val="4"/>
        </w:numPr>
      </w:pPr>
      <w:r>
        <w:t>Middle</w:t>
      </w:r>
      <w:r w:rsidR="003B7FD3">
        <w:t>ware Database Design</w:t>
      </w:r>
    </w:p>
    <w:p w14:paraId="714F29D3" w14:textId="77777777" w:rsidR="003B7FD3" w:rsidRDefault="003B7FD3" w:rsidP="00603272">
      <w:pPr>
        <w:pStyle w:val="ListParagraph"/>
        <w:numPr>
          <w:ilvl w:val="0"/>
          <w:numId w:val="4"/>
        </w:numPr>
      </w:pPr>
      <w:r>
        <w:t>Middleware Security Design</w:t>
      </w:r>
    </w:p>
    <w:p w14:paraId="05047639" w14:textId="77777777" w:rsidR="003B7FD3" w:rsidRDefault="003B7FD3" w:rsidP="00603272">
      <w:pPr>
        <w:pStyle w:val="ListParagraph"/>
        <w:numPr>
          <w:ilvl w:val="0"/>
          <w:numId w:val="4"/>
        </w:numPr>
      </w:pPr>
      <w:r>
        <w:t>Middleware Availability, Capacity, and Performance Design</w:t>
      </w:r>
    </w:p>
    <w:p w14:paraId="173811D8" w14:textId="77777777" w:rsidR="00233C6F" w:rsidRDefault="006667FA" w:rsidP="003B7FD3">
      <w:r>
        <w:t xml:space="preserve">Please note that the Network Design section </w:t>
      </w:r>
      <w:r w:rsidR="003B7FD3">
        <w:t xml:space="preserve">found at the infrastructure layer </w:t>
      </w:r>
      <w:r>
        <w:t>has been replaced with Mid</w:t>
      </w:r>
      <w:r w:rsidR="003B7FD3">
        <w:t>dleware Database Design section and availability, capacity, and performance are integrated into one section at this layer.</w:t>
      </w:r>
    </w:p>
    <w:p w14:paraId="5D115A97" w14:textId="77777777" w:rsidR="001A04B1" w:rsidRDefault="001A04B1" w:rsidP="001A04B1">
      <w:pPr>
        <w:pStyle w:val="Heading2"/>
      </w:pPr>
      <w:bookmarkStart w:id="939" w:name="_Toc449094269"/>
      <w:bookmarkStart w:id="940" w:name="_Toc169823955"/>
      <w:bookmarkStart w:id="941" w:name="_Toc169824182"/>
      <w:r>
        <w:t xml:space="preserve">Middleware </w:t>
      </w:r>
      <w:r w:rsidR="006667FA">
        <w:t>Services</w:t>
      </w:r>
      <w:bookmarkEnd w:id="939"/>
      <w:bookmarkEnd w:id="940"/>
      <w:bookmarkEnd w:id="941"/>
    </w:p>
    <w:p w14:paraId="7DCD4BDC" w14:textId="77777777" w:rsidR="004F0FB5" w:rsidRDefault="004F0FB5" w:rsidP="004F0FB5">
      <w:r>
        <w:t xml:space="preserve">This section describes the various middleware services built in support of the </w:t>
      </w:r>
      <w:r w:rsidR="003F041C">
        <w:t>MAHIX</w:t>
      </w:r>
      <w:r w:rsidR="003B7FD3">
        <w:t xml:space="preserve"> however the database components are described under their own subsection, </w:t>
      </w:r>
      <w:hyperlink w:anchor="_DATABASE_(PERSISTENT)_LAYER" w:history="1">
        <w:r w:rsidR="003B7FD3" w:rsidRPr="001B1843">
          <w:rPr>
            <w:rStyle w:val="Hyperlink"/>
          </w:rPr>
          <w:t xml:space="preserve">Database </w:t>
        </w:r>
        <w:r w:rsidR="001B1843" w:rsidRPr="001B1843">
          <w:rPr>
            <w:rStyle w:val="Hyperlink"/>
          </w:rPr>
          <w:t>Layer</w:t>
        </w:r>
      </w:hyperlink>
      <w:r w:rsidR="003B7FD3">
        <w:t>.</w:t>
      </w:r>
    </w:p>
    <w:p w14:paraId="47E44489" w14:textId="77777777" w:rsidR="00D30560" w:rsidRDefault="00D30560" w:rsidP="00D30560">
      <w:pPr>
        <w:pStyle w:val="Heading3"/>
      </w:pPr>
      <w:bookmarkStart w:id="942" w:name="_Toc449094270"/>
      <w:bookmarkStart w:id="943" w:name="_Toc169823956"/>
      <w:bookmarkStart w:id="944" w:name="_Toc169824183"/>
      <w:r>
        <w:t>JBoss FUSE ESB</w:t>
      </w:r>
      <w:bookmarkEnd w:id="942"/>
      <w:bookmarkEnd w:id="943"/>
      <w:bookmarkEnd w:id="944"/>
    </w:p>
    <w:p w14:paraId="1B26214D" w14:textId="77777777" w:rsidR="00D93B0E" w:rsidRDefault="00FE5AAC" w:rsidP="00D93B0E">
      <w:r>
        <w:t xml:space="preserve">The JBoss application server performs resource intensive work.  The JBoss FUSE ESB acts as a SOA broker between various components and subsystems to promote maximum interoperability.  </w:t>
      </w:r>
    </w:p>
    <w:p w14:paraId="20D83F2C" w14:textId="77777777" w:rsidR="00D93B0E" w:rsidRDefault="00D93B0E" w:rsidP="00D93B0E">
      <w:r>
        <w:t>Jboss Fuse’s messaging service provides a JMS 1.1 compliant messaging system, consisting of a messaging broker and client-side libraries that enable remote communication among distributed applications.</w:t>
      </w:r>
    </w:p>
    <w:p w14:paraId="22FC374E" w14:textId="078CBB56" w:rsidR="00D93B0E" w:rsidRDefault="00D93B0E" w:rsidP="00D93B0E">
      <w:r>
        <w:t>For the MA-HIX application a request/reply messaging paradigm is chosen to interact with the FDSH. The request/reply mechanism implements a two-way conversation in which a temporary destination is typically used for the reply message. The producer (MA-HIX) specifies the temporary destination, and the consumer (FDSH) identifies the request message to which the reply corresponds. A non-persistence implementation is significantly faster than persistent messages and is used for MA-HIX.</w:t>
      </w:r>
    </w:p>
    <w:p w14:paraId="3CFB8BB6" w14:textId="0C1CA394" w:rsidR="00DA5D5B" w:rsidRDefault="00DA5D5B" w:rsidP="00D93B0E"/>
    <w:p w14:paraId="5E223174" w14:textId="77777777" w:rsidR="00DA5D5B" w:rsidRDefault="00DA5D5B" w:rsidP="00DA5D5B">
      <w:pPr>
        <w:pStyle w:val="Heading3"/>
      </w:pPr>
      <w:bookmarkStart w:id="945" w:name="_Toc169823957"/>
      <w:bookmarkStart w:id="946" w:name="_Toc169824184"/>
      <w:r>
        <w:t>Session Cache - Redis</w:t>
      </w:r>
      <w:bookmarkEnd w:id="945"/>
      <w:bookmarkEnd w:id="946"/>
    </w:p>
    <w:p w14:paraId="60D02081" w14:textId="77777777" w:rsidR="00DA5D5B" w:rsidRDefault="00DA5D5B" w:rsidP="00DA5D5B">
      <w:r>
        <w:t>The portal applications store and manage user session metadata in the central session cache implemented with AWS ElastiCache service [Redis]. This enables load-balancer to route the user requests to any of the available backend servers and eliminates the session stickiness.</w:t>
      </w:r>
    </w:p>
    <w:p w14:paraId="2B7BEE40" w14:textId="77777777" w:rsidR="00DA5D5B" w:rsidRDefault="00DA5D5B" w:rsidP="00DA5D5B">
      <w:pPr>
        <w:pStyle w:val="Heading3"/>
      </w:pPr>
      <w:bookmarkStart w:id="947" w:name="_Toc169823958"/>
      <w:bookmarkStart w:id="948" w:name="_Toc169824185"/>
      <w:r>
        <w:t>Business Rules Engine [bre-app]</w:t>
      </w:r>
      <w:bookmarkEnd w:id="947"/>
      <w:bookmarkEnd w:id="948"/>
    </w:p>
    <w:p w14:paraId="4C6FCA9E" w14:textId="2107916A" w:rsidR="00DA5D5B" w:rsidRPr="00757D6A" w:rsidRDefault="00F27845" w:rsidP="00DA5D5B">
      <w:r>
        <w:t xml:space="preserve">RHPHAM is replaced </w:t>
      </w:r>
      <w:r w:rsidR="00DA5D5B">
        <w:t>IBM-BAMOE 8.</w:t>
      </w:r>
      <w:r w:rsidR="00B61CEB">
        <w:t>1</w:t>
      </w:r>
      <w:r>
        <w:t xml:space="preserve"> for Business Rules Engine</w:t>
      </w:r>
      <w:r w:rsidR="00DA5D5B">
        <w:t xml:space="preserve">. </w:t>
      </w:r>
      <w:r>
        <w:t>Currently, business rules related to Disability feature are implemented in IBM BAMOE.</w:t>
      </w:r>
    </w:p>
    <w:p w14:paraId="41BC0E5A" w14:textId="77777777" w:rsidR="00DA5D5B" w:rsidRDefault="00DA5D5B" w:rsidP="00D93B0E"/>
    <w:p w14:paraId="40E26747" w14:textId="77777777" w:rsidR="00376DA4" w:rsidRDefault="00CE5B75">
      <w:pPr>
        <w:pStyle w:val="Heading3"/>
      </w:pPr>
      <w:bookmarkStart w:id="949" w:name="_Toc449094272"/>
      <w:bookmarkStart w:id="950" w:name="_Toc450735303"/>
      <w:bookmarkStart w:id="951" w:name="_Toc449094273"/>
      <w:bookmarkStart w:id="952" w:name="_Toc450735304"/>
      <w:bookmarkStart w:id="953" w:name="_Toc449094271"/>
      <w:bookmarkStart w:id="954" w:name="_Spring_based_Messaging"/>
      <w:bookmarkStart w:id="955" w:name="_Toc169823959"/>
      <w:bookmarkStart w:id="956" w:name="_Toc169824186"/>
      <w:bookmarkStart w:id="957" w:name="_Toc449094274"/>
      <w:bookmarkEnd w:id="949"/>
      <w:bookmarkEnd w:id="950"/>
      <w:bookmarkEnd w:id="951"/>
      <w:bookmarkEnd w:id="952"/>
      <w:bookmarkEnd w:id="953"/>
      <w:bookmarkEnd w:id="954"/>
      <w:r>
        <w:t xml:space="preserve">Spring based </w:t>
      </w:r>
      <w:r w:rsidR="00376DA4">
        <w:t>Messaging Framework</w:t>
      </w:r>
      <w:bookmarkEnd w:id="955"/>
      <w:bookmarkEnd w:id="956"/>
    </w:p>
    <w:p w14:paraId="48A0F49F" w14:textId="77777777" w:rsidR="00AF3488" w:rsidRDefault="00AF3488" w:rsidP="00AF3488">
      <w:r>
        <w:t>Java Messaging Service (JMS) is a standard messaging API used to send and receive messages. Spring simplifies the use of JMS API by providing another layer around the JMS layer. This layer provides convenience methods for sending and receiving messages, as well as manages the creation and release of resources like the connection object.</w:t>
      </w:r>
      <w:r w:rsidR="006568A4">
        <w:t xml:space="preserve"> Since the portal is built on the Spring Framework, there is no additional tool installed for this service. It is bundled along with the existing portal application and runs within the Jboss container that is </w:t>
      </w:r>
      <w:r w:rsidR="00813105">
        <w:t>currently in use</w:t>
      </w:r>
      <w:r w:rsidR="006568A4">
        <w:t xml:space="preserve"> for the portal application.</w:t>
      </w:r>
      <w:r w:rsidR="00321D6A">
        <w:t xml:space="preserve"> This framework is used primarily for audit logging and MyWorkSpace updates.</w:t>
      </w:r>
    </w:p>
    <w:p w14:paraId="61D54BD4" w14:textId="77777777" w:rsidR="00813105" w:rsidRDefault="00813105" w:rsidP="00AF3488"/>
    <w:p w14:paraId="4ECAFC93" w14:textId="77777777" w:rsidR="00813105" w:rsidRDefault="00813105" w:rsidP="00AF3488">
      <w:r>
        <w:t xml:space="preserve">Java Messaging Service </w:t>
      </w:r>
      <w:r w:rsidR="002A60E6">
        <w:t xml:space="preserve">was introduced in </w:t>
      </w:r>
      <w:r>
        <w:t>Java version 6.0</w:t>
      </w:r>
      <w:r w:rsidR="002A60E6">
        <w:t xml:space="preserve"> and the APIs were introduced in 1998. </w:t>
      </w:r>
      <w:r w:rsidR="00EC3C7E">
        <w:t xml:space="preserve">As in any messaging framework there is a provider (sender) and a consumer (receiver). </w:t>
      </w:r>
    </w:p>
    <w:p w14:paraId="5C487735" w14:textId="77777777" w:rsidR="0060110A" w:rsidRDefault="0060110A" w:rsidP="0060110A">
      <w:pPr>
        <w:keepNext/>
      </w:pPr>
      <w:r>
        <w:rPr>
          <w:noProof/>
        </w:rPr>
        <w:drawing>
          <wp:inline distT="0" distB="0" distL="0" distR="0" wp14:anchorId="4988B503" wp14:editId="1C95156D">
            <wp:extent cx="2238233" cy="2519319"/>
            <wp:effectExtent l="0" t="0" r="0" b="0"/>
            <wp:docPr id="49" name="Picture 49" descr="jms_api_sender_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9">
                      <a:extLst>
                        <a:ext uri="{28A0092B-C50C-407E-A947-70E740481C1C}">
                          <a14:useLocalDpi xmlns:a14="http://schemas.microsoft.com/office/drawing/2010/main" val="0"/>
                        </a:ext>
                      </a:extLst>
                    </a:blip>
                    <a:stretch>
                      <a:fillRect/>
                    </a:stretch>
                  </pic:blipFill>
                  <pic:spPr>
                    <a:xfrm>
                      <a:off x="0" y="0"/>
                      <a:ext cx="2238233" cy="2519319"/>
                    </a:xfrm>
                    <a:prstGeom prst="rect">
                      <a:avLst/>
                    </a:prstGeom>
                  </pic:spPr>
                </pic:pic>
              </a:graphicData>
            </a:graphic>
          </wp:inline>
        </w:drawing>
      </w:r>
      <w:r w:rsidRPr="68B5C4BC">
        <w:rPr>
          <w:noProof/>
        </w:rPr>
        <w:t xml:space="preserve">     </w:t>
      </w:r>
      <w:r>
        <w:rPr>
          <w:noProof/>
        </w:rPr>
        <w:drawing>
          <wp:inline distT="0" distB="0" distL="0" distR="0" wp14:anchorId="1E63A834" wp14:editId="70388FCE">
            <wp:extent cx="2251880" cy="2534679"/>
            <wp:effectExtent l="0" t="0" r="0" b="0"/>
            <wp:docPr id="50" name="Picture 50" descr="jms_api_receiver_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00">
                      <a:extLst>
                        <a:ext uri="{28A0092B-C50C-407E-A947-70E740481C1C}">
                          <a14:useLocalDpi xmlns:a14="http://schemas.microsoft.com/office/drawing/2010/main" val="0"/>
                        </a:ext>
                      </a:extLst>
                    </a:blip>
                    <a:stretch>
                      <a:fillRect/>
                    </a:stretch>
                  </pic:blipFill>
                  <pic:spPr>
                    <a:xfrm>
                      <a:off x="0" y="0"/>
                      <a:ext cx="2251880" cy="2534679"/>
                    </a:xfrm>
                    <a:prstGeom prst="rect">
                      <a:avLst/>
                    </a:prstGeom>
                  </pic:spPr>
                </pic:pic>
              </a:graphicData>
            </a:graphic>
          </wp:inline>
        </w:drawing>
      </w:r>
    </w:p>
    <w:p w14:paraId="631203FE" w14:textId="45E9E762" w:rsidR="00813105" w:rsidRDefault="00EE22F7" w:rsidP="00EE22F7">
      <w:pPr>
        <w:pStyle w:val="Caption"/>
        <w:jc w:val="left"/>
      </w:pPr>
      <w:bookmarkStart w:id="958" w:name="_Toc169824361"/>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5</w:t>
      </w:r>
      <w:r w:rsidR="0084202D">
        <w:rPr>
          <w:noProof/>
        </w:rPr>
        <w:fldChar w:fldCharType="end"/>
      </w:r>
      <w:r w:rsidRPr="00390029">
        <w:t>: Java Messaging Service</w:t>
      </w:r>
      <w:bookmarkEnd w:id="958"/>
    </w:p>
    <w:p w14:paraId="45301C03" w14:textId="77777777" w:rsidR="00AF3488" w:rsidRDefault="00AF3488" w:rsidP="00AF3488"/>
    <w:p w14:paraId="61AF78C7" w14:textId="77777777" w:rsidR="007F256C" w:rsidRDefault="0000064D" w:rsidP="0000064D">
      <w:r w:rsidRPr="0000064D">
        <w:t xml:space="preserve">Messages sent to a queue remain in the queue until the message consumer </w:t>
      </w:r>
      <w:r w:rsidR="00953EC5">
        <w:t>of</w:t>
      </w:r>
      <w:r w:rsidRPr="0000064D">
        <w:t xml:space="preserve"> that queue </w:t>
      </w:r>
      <w:r w:rsidR="00281A55">
        <w:t>retrieves</w:t>
      </w:r>
      <w:r w:rsidR="00953EC5">
        <w:t xml:space="preserve"> </w:t>
      </w:r>
      <w:r w:rsidRPr="0000064D">
        <w:t>them</w:t>
      </w:r>
      <w:r w:rsidR="00953EC5">
        <w:t xml:space="preserve"> for processing</w:t>
      </w:r>
      <w:r w:rsidRPr="0000064D">
        <w:t xml:space="preserve">. The JMS API provides a QueueBrowser object that allows you to browse the messages in the queue and display the header values for each message. </w:t>
      </w:r>
      <w:r>
        <w:t>Messages are consumed and written to the database in the existing audit</w:t>
      </w:r>
      <w:r w:rsidR="00953EC5">
        <w:t xml:space="preserve"> schema</w:t>
      </w:r>
      <w:r w:rsidR="00B04BB5">
        <w:t>.</w:t>
      </w:r>
    </w:p>
    <w:p w14:paraId="1772D683" w14:textId="77777777" w:rsidR="0003470A" w:rsidRDefault="0003470A" w:rsidP="0003470A">
      <w:pPr>
        <w:pStyle w:val="Heading3"/>
      </w:pPr>
      <w:bookmarkStart w:id="959" w:name="_Authentication_Service"/>
      <w:bookmarkStart w:id="960" w:name="_Toc169823960"/>
      <w:bookmarkStart w:id="961" w:name="_Toc169824187"/>
      <w:bookmarkEnd w:id="957"/>
      <w:bookmarkEnd w:id="959"/>
      <w:r>
        <w:t>Electronic File System (EFS)</w:t>
      </w:r>
      <w:bookmarkEnd w:id="960"/>
      <w:bookmarkEnd w:id="961"/>
    </w:p>
    <w:p w14:paraId="2B9C17F1" w14:textId="77777777" w:rsidR="0003470A" w:rsidRDefault="0003470A" w:rsidP="0003470A">
      <w:r w:rsidRPr="00C6092A">
        <w:t xml:space="preserve">Amazon Elastic File System (Amazon EFS) provides a simple, scalable, fully managed elastic NFS file system for use with </w:t>
      </w:r>
      <w:r>
        <w:t>the database batch servers and portals</w:t>
      </w:r>
      <w:r w:rsidRPr="00C6092A">
        <w:t xml:space="preserve">. It is built to scale on demand to petabytes without disrupting applications, growing and shrinking automatically as </w:t>
      </w:r>
      <w:r>
        <w:t>the application</w:t>
      </w:r>
      <w:r w:rsidRPr="00C6092A">
        <w:t xml:space="preserve"> add</w:t>
      </w:r>
      <w:r>
        <w:t>s</w:t>
      </w:r>
      <w:r w:rsidRPr="00C6092A">
        <w:t xml:space="preserve"> and remove</w:t>
      </w:r>
      <w:r>
        <w:t>s</w:t>
      </w:r>
      <w:r w:rsidRPr="00C6092A">
        <w:t xml:space="preserve"> files</w:t>
      </w:r>
      <w:r>
        <w:t>. It</w:t>
      </w:r>
      <w:r w:rsidRPr="00C6092A">
        <w:t xml:space="preserve"> eliminat</w:t>
      </w:r>
      <w:r>
        <w:t>es</w:t>
      </w:r>
      <w:r w:rsidRPr="00C6092A">
        <w:t xml:space="preserve"> the need to provision and manage capacity to accommodate growth.</w:t>
      </w:r>
      <w:r>
        <w:t xml:space="preserve"> </w:t>
      </w:r>
      <w:r w:rsidRPr="00C6092A">
        <w:t xml:space="preserve">Amazon EFS is designed to provide massively parallel shared access to thousands of Amazon EC2 instances, enabling </w:t>
      </w:r>
      <w:r>
        <w:t xml:space="preserve">the HIX application </w:t>
      </w:r>
      <w:r w:rsidRPr="00C6092A">
        <w:t>to achieve high levels of aggregate throughput and IOPS with consistent low latencies.</w:t>
      </w:r>
    </w:p>
    <w:p w14:paraId="1E4F3372" w14:textId="77777777" w:rsidR="00D30560" w:rsidRDefault="008546B8" w:rsidP="00D30560">
      <w:pPr>
        <w:pStyle w:val="Heading3"/>
      </w:pPr>
      <w:bookmarkStart w:id="962" w:name="_Toc169823961"/>
      <w:bookmarkStart w:id="963" w:name="_Toc169824188"/>
      <w:r>
        <w:t>Authentication Service</w:t>
      </w:r>
      <w:bookmarkEnd w:id="962"/>
      <w:bookmarkEnd w:id="963"/>
    </w:p>
    <w:p w14:paraId="5F756D69" w14:textId="77777777" w:rsidR="008546B8" w:rsidRDefault="00D93B0E" w:rsidP="00D93B0E">
      <w:pPr>
        <w:rPr>
          <w:iCs/>
        </w:rPr>
      </w:pPr>
      <w:r w:rsidRPr="004A216D">
        <w:rPr>
          <w:iCs/>
        </w:rPr>
        <w:t xml:space="preserve">In order to access the secured portion of the Massachusetts Health Connector Portal, one must </w:t>
      </w:r>
      <w:r w:rsidR="008546B8">
        <w:rPr>
          <w:iCs/>
        </w:rPr>
        <w:t>authenticate to the portal and then authorize to access the pages. Though a lot of applications build the authentication flow along with the business logi</w:t>
      </w:r>
      <w:r w:rsidR="003E2AE1">
        <w:rPr>
          <w:iCs/>
        </w:rPr>
        <w:t>c</w:t>
      </w:r>
      <w:r w:rsidR="008546B8">
        <w:rPr>
          <w:iCs/>
        </w:rPr>
        <w:t xml:space="preserve">, over the years it has become easier to delegate the authentication to </w:t>
      </w:r>
      <w:r w:rsidR="003E2AE1">
        <w:rPr>
          <w:iCs/>
        </w:rPr>
        <w:t xml:space="preserve">an </w:t>
      </w:r>
      <w:r w:rsidR="008546B8">
        <w:rPr>
          <w:iCs/>
        </w:rPr>
        <w:t xml:space="preserve">external application, whose job is just authentication. The OAuth framework was built specifically for this purpose and has become the de facto standard for authentication. There are lots of </w:t>
      </w:r>
      <w:r w:rsidR="007C5218">
        <w:rPr>
          <w:iCs/>
        </w:rPr>
        <w:t>third-party</w:t>
      </w:r>
      <w:r w:rsidR="008546B8">
        <w:rPr>
          <w:iCs/>
        </w:rPr>
        <w:t xml:space="preserve"> authentication services available and Optum ID is one of those services, which is used since the beginning of MAHIX.</w:t>
      </w:r>
      <w:r w:rsidR="003E2AE1">
        <w:rPr>
          <w:iCs/>
        </w:rPr>
        <w:t xml:space="preserve"> Below are the components of Authentication and Authorization Service or also called the Access Control Management.</w:t>
      </w:r>
    </w:p>
    <w:p w14:paraId="36F33C8C" w14:textId="77777777" w:rsidR="008546B8" w:rsidRDefault="008546B8" w:rsidP="008546B8">
      <w:pPr>
        <w:pStyle w:val="Heading4"/>
      </w:pPr>
      <w:bookmarkStart w:id="964" w:name="_Toc169823962"/>
      <w:bookmarkStart w:id="965" w:name="_Toc169824189"/>
      <w:r>
        <w:t>Components of Access Management</w:t>
      </w:r>
      <w:bookmarkEnd w:id="964"/>
      <w:bookmarkEnd w:id="965"/>
    </w:p>
    <w:p w14:paraId="2C6693D0" w14:textId="77777777" w:rsidR="00027118" w:rsidRPr="00287E7B" w:rsidRDefault="00027118" w:rsidP="004662FB">
      <w:pPr>
        <w:ind w:left="360"/>
      </w:pPr>
      <w:r w:rsidRPr="004A216D">
        <w:rPr>
          <w:iCs/>
        </w:rPr>
        <w:t xml:space="preserve">Like </w:t>
      </w:r>
      <w:r w:rsidR="00287E7B">
        <w:rPr>
          <w:iCs/>
        </w:rPr>
        <w:t xml:space="preserve">most </w:t>
      </w:r>
      <w:r w:rsidRPr="004A216D">
        <w:rPr>
          <w:iCs/>
        </w:rPr>
        <w:t xml:space="preserve">secured application, </w:t>
      </w:r>
      <w:r w:rsidR="008546B8">
        <w:rPr>
          <w:iCs/>
        </w:rPr>
        <w:t>HIX</w:t>
      </w:r>
      <w:r w:rsidRPr="004A216D">
        <w:rPr>
          <w:iCs/>
        </w:rPr>
        <w:t xml:space="preserve"> Portal breaks the access </w:t>
      </w:r>
      <w:r w:rsidR="008546B8">
        <w:rPr>
          <w:iCs/>
        </w:rPr>
        <w:t xml:space="preserve">management </w:t>
      </w:r>
      <w:r w:rsidRPr="004A216D">
        <w:rPr>
          <w:iCs/>
        </w:rPr>
        <w:t xml:space="preserve">into </w:t>
      </w:r>
      <w:r w:rsidR="00287E7B">
        <w:rPr>
          <w:iCs/>
        </w:rPr>
        <w:t>four</w:t>
      </w:r>
      <w:r w:rsidRPr="004A216D">
        <w:rPr>
          <w:iCs/>
        </w:rPr>
        <w:t xml:space="preserve"> </w:t>
      </w:r>
      <w:r w:rsidR="008546B8">
        <w:rPr>
          <w:iCs/>
        </w:rPr>
        <w:t>components</w:t>
      </w:r>
      <w:r w:rsidRPr="004A216D">
        <w:rPr>
          <w:iCs/>
        </w:rPr>
        <w:t>:</w:t>
      </w:r>
    </w:p>
    <w:p w14:paraId="76415AF1" w14:textId="77777777" w:rsidR="00287E7B" w:rsidRPr="00287E7B" w:rsidRDefault="00287E7B" w:rsidP="00603272">
      <w:pPr>
        <w:numPr>
          <w:ilvl w:val="1"/>
          <w:numId w:val="19"/>
        </w:numPr>
      </w:pPr>
      <w:r w:rsidRPr="00287E7B">
        <w:rPr>
          <w:b/>
          <w:iCs/>
        </w:rPr>
        <w:t>Authentication</w:t>
      </w:r>
      <w:r>
        <w:rPr>
          <w:iCs/>
        </w:rPr>
        <w:t xml:space="preserve"> – </w:t>
      </w:r>
      <w:r w:rsidR="003E2AE1">
        <w:rPr>
          <w:iCs/>
        </w:rPr>
        <w:t>The main purpose is to i</w:t>
      </w:r>
      <w:r>
        <w:rPr>
          <w:iCs/>
        </w:rPr>
        <w:t xml:space="preserve">dentify the person trying to access the </w:t>
      </w:r>
      <w:r w:rsidR="003E2AE1">
        <w:rPr>
          <w:iCs/>
        </w:rPr>
        <w:t>application (</w:t>
      </w:r>
      <w:r>
        <w:rPr>
          <w:iCs/>
        </w:rPr>
        <w:t>portal</w:t>
      </w:r>
      <w:r w:rsidR="003E2AE1">
        <w:rPr>
          <w:iCs/>
        </w:rPr>
        <w:t>)</w:t>
      </w:r>
      <w:r>
        <w:rPr>
          <w:iCs/>
        </w:rPr>
        <w:t xml:space="preserve">. </w:t>
      </w:r>
      <w:r w:rsidR="003E2AE1">
        <w:rPr>
          <w:iCs/>
        </w:rPr>
        <w:t>With Optum ID a</w:t>
      </w:r>
      <w:r>
        <w:rPr>
          <w:iCs/>
        </w:rPr>
        <w:t>uthentication is done using username/password and secondly with a security question that the user only knows what the answer is.</w:t>
      </w:r>
    </w:p>
    <w:p w14:paraId="444ABB39" w14:textId="77777777" w:rsidR="00287E7B" w:rsidRPr="00287E7B" w:rsidRDefault="00287E7B" w:rsidP="00603272">
      <w:pPr>
        <w:numPr>
          <w:ilvl w:val="1"/>
          <w:numId w:val="19"/>
        </w:numPr>
      </w:pPr>
      <w:r w:rsidRPr="00287E7B">
        <w:rPr>
          <w:b/>
          <w:iCs/>
        </w:rPr>
        <w:t>Authorization</w:t>
      </w:r>
      <w:r>
        <w:rPr>
          <w:iCs/>
        </w:rPr>
        <w:t xml:space="preserve"> – A</w:t>
      </w:r>
      <w:r w:rsidR="003E2AE1">
        <w:rPr>
          <w:iCs/>
        </w:rPr>
        <w:t xml:space="preserve">uthorization services make sure </w:t>
      </w:r>
      <w:r>
        <w:rPr>
          <w:iCs/>
        </w:rPr>
        <w:t>the user authenticate</w:t>
      </w:r>
      <w:r w:rsidR="003E2AE1">
        <w:rPr>
          <w:iCs/>
        </w:rPr>
        <w:t>d</w:t>
      </w:r>
      <w:r>
        <w:rPr>
          <w:iCs/>
        </w:rPr>
        <w:t xml:space="preserve"> </w:t>
      </w:r>
      <w:r w:rsidR="003E2AE1">
        <w:rPr>
          <w:iCs/>
        </w:rPr>
        <w:t>is allowed to access the portal application</w:t>
      </w:r>
      <w:r>
        <w:rPr>
          <w:iCs/>
        </w:rPr>
        <w:t>.</w:t>
      </w:r>
    </w:p>
    <w:p w14:paraId="01FD544D" w14:textId="77777777" w:rsidR="00287E7B" w:rsidRPr="003236C8" w:rsidRDefault="00287E7B" w:rsidP="00603272">
      <w:pPr>
        <w:numPr>
          <w:ilvl w:val="1"/>
          <w:numId w:val="19"/>
        </w:numPr>
      </w:pPr>
      <w:r w:rsidRPr="00287E7B">
        <w:rPr>
          <w:b/>
          <w:iCs/>
        </w:rPr>
        <w:t>Access Control</w:t>
      </w:r>
      <w:r>
        <w:rPr>
          <w:iCs/>
        </w:rPr>
        <w:t xml:space="preserve"> – </w:t>
      </w:r>
      <w:r w:rsidR="003E2AE1">
        <w:rPr>
          <w:iCs/>
        </w:rPr>
        <w:t xml:space="preserve">In MA HIX </w:t>
      </w:r>
      <w:r>
        <w:rPr>
          <w:iCs/>
        </w:rPr>
        <w:t xml:space="preserve">Access Control is done using Role Based Access Control. Each user is identified with a role or multiple roles. Roles are tied to pages to allow the user to view </w:t>
      </w:r>
      <w:r w:rsidR="003E2AE1">
        <w:rPr>
          <w:iCs/>
        </w:rPr>
        <w:t>or</w:t>
      </w:r>
      <w:r>
        <w:rPr>
          <w:iCs/>
        </w:rPr>
        <w:t xml:space="preserve"> prohibited</w:t>
      </w:r>
      <w:r w:rsidR="003E2AE1">
        <w:rPr>
          <w:iCs/>
        </w:rPr>
        <w:t xml:space="preserve"> </w:t>
      </w:r>
      <w:r>
        <w:rPr>
          <w:iCs/>
        </w:rPr>
        <w:t xml:space="preserve">from the page. For example, an individual can view and access only pages that are meant for the individual portal, whereas a “back office” role allows the user to view applications that are submitted by multiple individuals. And there are quite a few roles to support the </w:t>
      </w:r>
      <w:r w:rsidR="007C5218">
        <w:rPr>
          <w:iCs/>
        </w:rPr>
        <w:t>back-office</w:t>
      </w:r>
      <w:r>
        <w:rPr>
          <w:iCs/>
        </w:rPr>
        <w:t xml:space="preserve"> users depending on their role in the organization.</w:t>
      </w:r>
    </w:p>
    <w:p w14:paraId="6E97B23C" w14:textId="77777777" w:rsidR="00950422" w:rsidRDefault="00950422" w:rsidP="00950422">
      <w:pPr>
        <w:pStyle w:val="Caption"/>
        <w:keepNext/>
      </w:pPr>
      <w:bookmarkStart w:id="966" w:name="_Toc169824388"/>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4</w:t>
      </w:r>
      <w:r w:rsidR="0084202D">
        <w:rPr>
          <w:noProof/>
        </w:rPr>
        <w:fldChar w:fldCharType="end"/>
      </w:r>
      <w:r>
        <w:t>: Access Control Roles used in the system</w:t>
      </w:r>
      <w:bookmarkEnd w:id="966"/>
    </w:p>
    <w:tbl>
      <w:tblPr>
        <w:tblStyle w:val="TableProfessional"/>
        <w:tblW w:w="0" w:type="auto"/>
        <w:tblLook w:val="04A0" w:firstRow="1" w:lastRow="0" w:firstColumn="1" w:lastColumn="0" w:noHBand="0" w:noVBand="1"/>
      </w:tblPr>
      <w:tblGrid>
        <w:gridCol w:w="2897"/>
        <w:gridCol w:w="6447"/>
      </w:tblGrid>
      <w:tr w:rsidR="003236C8" w:rsidRPr="003236C8" w14:paraId="49FDB9FB" w14:textId="77777777" w:rsidTr="003236C8">
        <w:trPr>
          <w:cnfStyle w:val="100000000000" w:firstRow="1" w:lastRow="0" w:firstColumn="0" w:lastColumn="0" w:oddVBand="0" w:evenVBand="0" w:oddHBand="0" w:evenHBand="0" w:firstRowFirstColumn="0" w:firstRowLastColumn="0" w:lastRowFirstColumn="0" w:lastRowLastColumn="0"/>
        </w:trPr>
        <w:tc>
          <w:tcPr>
            <w:tcW w:w="2898" w:type="dxa"/>
          </w:tcPr>
          <w:p w14:paraId="4C9DA4B4" w14:textId="77777777" w:rsidR="003236C8" w:rsidRPr="003236C8" w:rsidRDefault="003236C8" w:rsidP="003236C8">
            <w:pPr>
              <w:rPr>
                <w:color w:val="FFFFFF" w:themeColor="background1"/>
              </w:rPr>
            </w:pPr>
            <w:r w:rsidRPr="003236C8">
              <w:rPr>
                <w:color w:val="FFFFFF" w:themeColor="background1"/>
              </w:rPr>
              <w:t>Role Name</w:t>
            </w:r>
          </w:p>
        </w:tc>
        <w:tc>
          <w:tcPr>
            <w:tcW w:w="6678" w:type="dxa"/>
          </w:tcPr>
          <w:p w14:paraId="56C4765D" w14:textId="77777777" w:rsidR="003236C8" w:rsidRPr="003236C8" w:rsidRDefault="003236C8" w:rsidP="003236C8">
            <w:pPr>
              <w:rPr>
                <w:color w:val="FFFFFF" w:themeColor="background1"/>
              </w:rPr>
            </w:pPr>
            <w:r w:rsidRPr="003236C8">
              <w:rPr>
                <w:color w:val="FFFFFF" w:themeColor="background1"/>
              </w:rPr>
              <w:t>Short Description</w:t>
            </w:r>
          </w:p>
        </w:tc>
      </w:tr>
      <w:tr w:rsidR="003236C8" w14:paraId="43FF4367" w14:textId="77777777" w:rsidTr="003236C8">
        <w:tc>
          <w:tcPr>
            <w:tcW w:w="2898" w:type="dxa"/>
          </w:tcPr>
          <w:p w14:paraId="25D4B71D" w14:textId="77777777" w:rsidR="003236C8" w:rsidRDefault="003236C8" w:rsidP="003236C8">
            <w:r>
              <w:t>INDIVIDUAL / USER</w:t>
            </w:r>
          </w:p>
        </w:tc>
        <w:tc>
          <w:tcPr>
            <w:tcW w:w="6678" w:type="dxa"/>
          </w:tcPr>
          <w:p w14:paraId="6C81A0B5" w14:textId="77777777" w:rsidR="003236C8" w:rsidRDefault="003236C8" w:rsidP="003236C8">
            <w:r>
              <w:t>Individual Users – MA Residence applying for coverage</w:t>
            </w:r>
          </w:p>
        </w:tc>
      </w:tr>
      <w:tr w:rsidR="003236C8" w14:paraId="4D0CB69A" w14:textId="77777777" w:rsidTr="003236C8">
        <w:tc>
          <w:tcPr>
            <w:tcW w:w="2898" w:type="dxa"/>
          </w:tcPr>
          <w:p w14:paraId="32C9A5CE" w14:textId="77777777" w:rsidR="003236C8" w:rsidRDefault="003236C8" w:rsidP="003236C8">
            <w:r>
              <w:t>CSR</w:t>
            </w:r>
          </w:p>
        </w:tc>
        <w:tc>
          <w:tcPr>
            <w:tcW w:w="6678" w:type="dxa"/>
          </w:tcPr>
          <w:p w14:paraId="7CEA8C13" w14:textId="77777777" w:rsidR="003236C8" w:rsidRDefault="003236C8" w:rsidP="003236C8">
            <w:r>
              <w:t>Customer Service Representative</w:t>
            </w:r>
          </w:p>
        </w:tc>
      </w:tr>
      <w:tr w:rsidR="003236C8" w14:paraId="7E678B38" w14:textId="77777777" w:rsidTr="003236C8">
        <w:tc>
          <w:tcPr>
            <w:tcW w:w="2898" w:type="dxa"/>
          </w:tcPr>
          <w:p w14:paraId="7BC61BF7" w14:textId="77777777" w:rsidR="003236C8" w:rsidRDefault="003236C8" w:rsidP="003236C8">
            <w:r w:rsidRPr="003236C8">
              <w:t>MASSHEALTH_CSR</w:t>
            </w:r>
          </w:p>
        </w:tc>
        <w:tc>
          <w:tcPr>
            <w:tcW w:w="6678" w:type="dxa"/>
          </w:tcPr>
          <w:p w14:paraId="7A2BD3C1" w14:textId="77777777" w:rsidR="003236C8" w:rsidRDefault="003236C8" w:rsidP="003236C8">
            <w:r>
              <w:t>MH Customer Service Representative</w:t>
            </w:r>
          </w:p>
        </w:tc>
      </w:tr>
      <w:tr w:rsidR="003236C8" w14:paraId="7B24D80B" w14:textId="77777777" w:rsidTr="003236C8">
        <w:tc>
          <w:tcPr>
            <w:tcW w:w="2898" w:type="dxa"/>
          </w:tcPr>
          <w:p w14:paraId="6554EA23" w14:textId="77777777" w:rsidR="003236C8" w:rsidRDefault="003236C8" w:rsidP="003236C8">
            <w:r w:rsidRPr="003236C8">
              <w:t>ADVANCED_CSR</w:t>
            </w:r>
          </w:p>
        </w:tc>
        <w:tc>
          <w:tcPr>
            <w:tcW w:w="6678" w:type="dxa"/>
          </w:tcPr>
          <w:p w14:paraId="05A7383B" w14:textId="77777777" w:rsidR="003236C8" w:rsidRDefault="003236C8" w:rsidP="003236C8">
            <w:r>
              <w:t>Customer Service Representative for the shop users</w:t>
            </w:r>
          </w:p>
        </w:tc>
      </w:tr>
      <w:tr w:rsidR="003236C8" w14:paraId="2300249F" w14:textId="77777777" w:rsidTr="003236C8">
        <w:tc>
          <w:tcPr>
            <w:tcW w:w="2898" w:type="dxa"/>
          </w:tcPr>
          <w:p w14:paraId="4F810911" w14:textId="77777777" w:rsidR="003236C8" w:rsidRDefault="003236C8" w:rsidP="003236C8">
            <w:r w:rsidRPr="003236C8">
              <w:t>BACK_OFFICE</w:t>
            </w:r>
          </w:p>
        </w:tc>
        <w:tc>
          <w:tcPr>
            <w:tcW w:w="6678" w:type="dxa"/>
          </w:tcPr>
          <w:p w14:paraId="2445C0BF" w14:textId="77777777" w:rsidR="003236C8" w:rsidRDefault="003236C8" w:rsidP="003236C8">
            <w:r>
              <w:t>Back Office User (Agents)</w:t>
            </w:r>
          </w:p>
        </w:tc>
      </w:tr>
      <w:tr w:rsidR="003236C8" w14:paraId="09B781FA" w14:textId="77777777" w:rsidTr="003236C8">
        <w:tc>
          <w:tcPr>
            <w:tcW w:w="2898" w:type="dxa"/>
          </w:tcPr>
          <w:p w14:paraId="5789BB4E" w14:textId="77777777" w:rsidR="003236C8" w:rsidRDefault="003236C8" w:rsidP="003236C8">
            <w:r>
              <w:t>TPL</w:t>
            </w:r>
          </w:p>
        </w:tc>
        <w:tc>
          <w:tcPr>
            <w:tcW w:w="6678" w:type="dxa"/>
          </w:tcPr>
          <w:p w14:paraId="59E38D7B" w14:textId="77777777" w:rsidR="003236C8" w:rsidRDefault="003236C8" w:rsidP="003236C8">
            <w:r>
              <w:rPr>
                <w:rStyle w:val="e24kjd"/>
              </w:rPr>
              <w:t>Third Party Liability</w:t>
            </w:r>
          </w:p>
        </w:tc>
      </w:tr>
      <w:tr w:rsidR="003236C8" w14:paraId="012F5470" w14:textId="77777777" w:rsidTr="003236C8">
        <w:tc>
          <w:tcPr>
            <w:tcW w:w="2898" w:type="dxa"/>
          </w:tcPr>
          <w:p w14:paraId="60020293" w14:textId="77777777" w:rsidR="003236C8" w:rsidRDefault="003236C8" w:rsidP="003236C8">
            <w:r>
              <w:t>TPL_SUPER</w:t>
            </w:r>
          </w:p>
        </w:tc>
        <w:tc>
          <w:tcPr>
            <w:tcW w:w="6678" w:type="dxa"/>
          </w:tcPr>
          <w:p w14:paraId="4829A86E" w14:textId="77777777" w:rsidR="003236C8" w:rsidRDefault="00715688" w:rsidP="003236C8">
            <w:r>
              <w:rPr>
                <w:rStyle w:val="e24kjd"/>
              </w:rPr>
              <w:t>Third Party Liability Super User</w:t>
            </w:r>
          </w:p>
        </w:tc>
      </w:tr>
      <w:tr w:rsidR="003236C8" w14:paraId="2D161AC3" w14:textId="77777777" w:rsidTr="003236C8">
        <w:tc>
          <w:tcPr>
            <w:tcW w:w="2898" w:type="dxa"/>
          </w:tcPr>
          <w:p w14:paraId="0FC70350" w14:textId="77777777" w:rsidR="003236C8" w:rsidRDefault="003236C8" w:rsidP="003236C8">
            <w:r>
              <w:t>VIEW_ONLY_USER</w:t>
            </w:r>
          </w:p>
        </w:tc>
        <w:tc>
          <w:tcPr>
            <w:tcW w:w="6678" w:type="dxa"/>
          </w:tcPr>
          <w:p w14:paraId="60D6D77F" w14:textId="77777777" w:rsidR="003236C8" w:rsidRDefault="00950422" w:rsidP="00950422">
            <w:r>
              <w:t>Agents with no update privilege</w:t>
            </w:r>
          </w:p>
        </w:tc>
      </w:tr>
      <w:tr w:rsidR="003236C8" w14:paraId="356E3A07" w14:textId="77777777" w:rsidTr="003236C8">
        <w:tc>
          <w:tcPr>
            <w:tcW w:w="2898" w:type="dxa"/>
          </w:tcPr>
          <w:p w14:paraId="440D711F" w14:textId="77777777" w:rsidR="003236C8" w:rsidRDefault="003236C8" w:rsidP="003236C8">
            <w:r>
              <w:t>MED_BO_USER</w:t>
            </w:r>
          </w:p>
        </w:tc>
        <w:tc>
          <w:tcPr>
            <w:tcW w:w="6678" w:type="dxa"/>
          </w:tcPr>
          <w:p w14:paraId="52B99AA3" w14:textId="77777777" w:rsidR="003236C8" w:rsidRDefault="00950422" w:rsidP="003236C8">
            <w:r>
              <w:t>Back Office Super User</w:t>
            </w:r>
          </w:p>
        </w:tc>
      </w:tr>
      <w:tr w:rsidR="003236C8" w14:paraId="57515B82" w14:textId="77777777" w:rsidTr="003236C8">
        <w:tc>
          <w:tcPr>
            <w:tcW w:w="2898" w:type="dxa"/>
          </w:tcPr>
          <w:p w14:paraId="60B4FE13" w14:textId="77777777" w:rsidR="003236C8" w:rsidRDefault="003236C8" w:rsidP="003236C8">
            <w:r>
              <w:t>ASSISTER_CAC</w:t>
            </w:r>
          </w:p>
        </w:tc>
        <w:tc>
          <w:tcPr>
            <w:tcW w:w="6678" w:type="dxa"/>
          </w:tcPr>
          <w:p w14:paraId="1A840F72" w14:textId="77777777" w:rsidR="003236C8" w:rsidRDefault="003236C8" w:rsidP="003236C8">
            <w:r w:rsidRPr="00831DB1">
              <w:t>Certified Application Counselor</w:t>
            </w:r>
          </w:p>
        </w:tc>
      </w:tr>
      <w:tr w:rsidR="003236C8" w14:paraId="7E45BC9E" w14:textId="77777777" w:rsidTr="003236C8">
        <w:tc>
          <w:tcPr>
            <w:tcW w:w="2898" w:type="dxa"/>
          </w:tcPr>
          <w:p w14:paraId="673074EC" w14:textId="77777777" w:rsidR="003236C8" w:rsidRDefault="003236C8" w:rsidP="003236C8">
            <w:r>
              <w:t>ASSISTER_NAVIGATOR</w:t>
            </w:r>
          </w:p>
        </w:tc>
        <w:tc>
          <w:tcPr>
            <w:tcW w:w="6678" w:type="dxa"/>
          </w:tcPr>
          <w:p w14:paraId="490274C0" w14:textId="77777777" w:rsidR="003236C8" w:rsidRDefault="00950422" w:rsidP="003236C8">
            <w:r>
              <w:t>Assister with an extra privilege to download the designation form</w:t>
            </w:r>
          </w:p>
        </w:tc>
      </w:tr>
      <w:tr w:rsidR="003236C8" w14:paraId="6516C290" w14:textId="77777777" w:rsidTr="003236C8">
        <w:tc>
          <w:tcPr>
            <w:tcW w:w="2898" w:type="dxa"/>
          </w:tcPr>
          <w:p w14:paraId="5461F58E" w14:textId="77777777" w:rsidR="003236C8" w:rsidRDefault="003236C8" w:rsidP="003236C8">
            <w:r>
              <w:t>TPL_BO</w:t>
            </w:r>
          </w:p>
        </w:tc>
        <w:tc>
          <w:tcPr>
            <w:tcW w:w="6678" w:type="dxa"/>
          </w:tcPr>
          <w:p w14:paraId="4D1621AD" w14:textId="77777777" w:rsidR="003236C8" w:rsidRDefault="00715688" w:rsidP="003236C8">
            <w:r>
              <w:rPr>
                <w:rStyle w:val="e24kjd"/>
              </w:rPr>
              <w:t>Third Party Liability Back Office User</w:t>
            </w:r>
          </w:p>
        </w:tc>
      </w:tr>
      <w:tr w:rsidR="003236C8" w14:paraId="7117DAFE" w14:textId="77777777" w:rsidTr="003236C8">
        <w:tc>
          <w:tcPr>
            <w:tcW w:w="2898" w:type="dxa"/>
          </w:tcPr>
          <w:p w14:paraId="3532EA8D" w14:textId="77777777" w:rsidR="003236C8" w:rsidRDefault="003236C8" w:rsidP="003236C8">
            <w:r>
              <w:t>LSC_EDIT</w:t>
            </w:r>
          </w:p>
        </w:tc>
        <w:tc>
          <w:tcPr>
            <w:tcW w:w="6678" w:type="dxa"/>
          </w:tcPr>
          <w:p w14:paraId="7D5CEDB3" w14:textId="77777777" w:rsidR="003236C8" w:rsidRDefault="00715688" w:rsidP="003236C8">
            <w:r>
              <w:t>Life Status Change</w:t>
            </w:r>
            <w:r w:rsidR="00950422">
              <w:t xml:space="preserve"> Edit (SSN/DOB) Privilege </w:t>
            </w:r>
          </w:p>
        </w:tc>
      </w:tr>
    </w:tbl>
    <w:p w14:paraId="3B3942ED" w14:textId="77777777" w:rsidR="003236C8" w:rsidRPr="003236C8" w:rsidRDefault="003236C8" w:rsidP="003236C8">
      <w:pPr>
        <w:ind w:left="1440"/>
      </w:pPr>
    </w:p>
    <w:p w14:paraId="1EC9534B" w14:textId="77777777" w:rsidR="00287E7B" w:rsidRPr="003E2AE1" w:rsidRDefault="00287E7B" w:rsidP="00603272">
      <w:pPr>
        <w:numPr>
          <w:ilvl w:val="1"/>
          <w:numId w:val="19"/>
        </w:numPr>
      </w:pPr>
      <w:r w:rsidRPr="00287E7B">
        <w:rPr>
          <w:b/>
          <w:iCs/>
        </w:rPr>
        <w:t>Session Management</w:t>
      </w:r>
      <w:r>
        <w:rPr>
          <w:iCs/>
        </w:rPr>
        <w:t xml:space="preserve"> – To avoid access to </w:t>
      </w:r>
      <w:r w:rsidR="003E2AE1">
        <w:rPr>
          <w:iCs/>
        </w:rPr>
        <w:t xml:space="preserve">an account, by </w:t>
      </w:r>
      <w:r>
        <w:rPr>
          <w:iCs/>
        </w:rPr>
        <w:t xml:space="preserve">someone masquerading as the </w:t>
      </w:r>
      <w:r w:rsidR="003E2AE1">
        <w:rPr>
          <w:iCs/>
        </w:rPr>
        <w:t>owner of the account</w:t>
      </w:r>
      <w:r>
        <w:rPr>
          <w:iCs/>
        </w:rPr>
        <w:t xml:space="preserve">, each user’s session is managed and </w:t>
      </w:r>
      <w:r w:rsidR="003E2AE1">
        <w:rPr>
          <w:iCs/>
        </w:rPr>
        <w:t xml:space="preserve">HIX </w:t>
      </w:r>
      <w:r>
        <w:rPr>
          <w:iCs/>
        </w:rPr>
        <w:t xml:space="preserve">keeps track of the </w:t>
      </w:r>
      <w:r w:rsidR="003E2AE1">
        <w:rPr>
          <w:iCs/>
        </w:rPr>
        <w:t xml:space="preserve">time of the </w:t>
      </w:r>
      <w:r>
        <w:rPr>
          <w:iCs/>
        </w:rPr>
        <w:t xml:space="preserve">request. </w:t>
      </w:r>
      <w:r w:rsidR="003E2AE1">
        <w:rPr>
          <w:iCs/>
        </w:rPr>
        <w:t>From the last request i</w:t>
      </w:r>
      <w:r>
        <w:rPr>
          <w:iCs/>
        </w:rPr>
        <w:t>f the request doesn’t come within 15 minutes for agents</w:t>
      </w:r>
      <w:r w:rsidR="003E2AE1">
        <w:rPr>
          <w:iCs/>
        </w:rPr>
        <w:t>/assisters</w:t>
      </w:r>
      <w:r>
        <w:rPr>
          <w:iCs/>
        </w:rPr>
        <w:t xml:space="preserve"> and 20 minutes for individuals</w:t>
      </w:r>
      <w:r w:rsidR="003E2AE1">
        <w:rPr>
          <w:iCs/>
        </w:rPr>
        <w:t>, the session</w:t>
      </w:r>
      <w:r>
        <w:rPr>
          <w:iCs/>
        </w:rPr>
        <w:t xml:space="preserve"> will timeout and the user is forced to authenticate again.</w:t>
      </w:r>
      <w:r w:rsidR="003E2AE1">
        <w:rPr>
          <w:iCs/>
        </w:rPr>
        <w:t xml:space="preserve"> And this is called as session management. Session management is not part of Open ID connect protocol. Hence it is managed by the application or another product.</w:t>
      </w:r>
    </w:p>
    <w:p w14:paraId="2C8D2BE1" w14:textId="77777777" w:rsidR="00C0174F" w:rsidRDefault="00C0174F" w:rsidP="008546B8">
      <w:pPr>
        <w:pStyle w:val="Heading4"/>
      </w:pPr>
      <w:bookmarkStart w:id="967" w:name="_Optum_ID_–"/>
      <w:bookmarkStart w:id="968" w:name="_Toc169823963"/>
      <w:bookmarkStart w:id="969" w:name="_Toc169824190"/>
      <w:bookmarkEnd w:id="967"/>
      <w:r>
        <w:t xml:space="preserve">Optum ID </w:t>
      </w:r>
      <w:r w:rsidR="003E2AE1">
        <w:t>–</w:t>
      </w:r>
      <w:r w:rsidR="00A94C43">
        <w:t xml:space="preserve"> </w:t>
      </w:r>
      <w:r w:rsidR="003E2AE1">
        <w:t>Identity</w:t>
      </w:r>
      <w:r w:rsidR="00027118">
        <w:t xml:space="preserve"> </w:t>
      </w:r>
      <w:r w:rsidR="0036188D">
        <w:t>a</w:t>
      </w:r>
      <w:r w:rsidR="00A94C43">
        <w:t xml:space="preserve">s </w:t>
      </w:r>
      <w:r w:rsidR="0036188D">
        <w:t>a</w:t>
      </w:r>
      <w:r w:rsidR="00A94C43">
        <w:t xml:space="preserve"> Service</w:t>
      </w:r>
      <w:bookmarkEnd w:id="968"/>
      <w:bookmarkEnd w:id="969"/>
    </w:p>
    <w:p w14:paraId="3ED92317" w14:textId="77777777" w:rsidR="00027118" w:rsidRPr="00C0174F" w:rsidRDefault="00027118" w:rsidP="00603272">
      <w:pPr>
        <w:numPr>
          <w:ilvl w:val="0"/>
          <w:numId w:val="19"/>
        </w:numPr>
      </w:pPr>
      <w:r w:rsidRPr="004662FB">
        <w:rPr>
          <w:bCs/>
          <w:iCs/>
        </w:rPr>
        <w:t>Optum ID</w:t>
      </w:r>
      <w:r w:rsidRPr="00C0174F">
        <w:rPr>
          <w:iCs/>
        </w:rPr>
        <w:t xml:space="preserve"> implements required technology/steps to manage this </w:t>
      </w:r>
      <w:r w:rsidR="003E2AE1">
        <w:rPr>
          <w:iCs/>
        </w:rPr>
        <w:t>Identity of users</w:t>
      </w:r>
      <w:r w:rsidRPr="00C0174F">
        <w:rPr>
          <w:iCs/>
        </w:rPr>
        <w:t>. Optum ID delivers centralized, secure identity management that enables a single sign-on to all integrated applications. Users register for an Optum ID once and use that ID to access all provisioned applications</w:t>
      </w:r>
      <w:r w:rsidR="003E2AE1">
        <w:rPr>
          <w:iCs/>
        </w:rPr>
        <w:t>,</w:t>
      </w:r>
      <w:r w:rsidRPr="00C0174F">
        <w:rPr>
          <w:iCs/>
        </w:rPr>
        <w:t xml:space="preserve"> seamlessly. Within the Optum ID </w:t>
      </w:r>
      <w:r w:rsidR="003E2AE1">
        <w:rPr>
          <w:iCs/>
        </w:rPr>
        <w:t>service</w:t>
      </w:r>
      <w:r w:rsidRPr="00C0174F">
        <w:rPr>
          <w:iCs/>
        </w:rPr>
        <w:t xml:space="preserve">, users can access self-service tools for password and Optum ID </w:t>
      </w:r>
      <w:r w:rsidR="003E2AE1">
        <w:rPr>
          <w:iCs/>
        </w:rPr>
        <w:t xml:space="preserve">reset or </w:t>
      </w:r>
      <w:r w:rsidRPr="00C0174F">
        <w:rPr>
          <w:iCs/>
        </w:rPr>
        <w:t xml:space="preserve">recovery, and </w:t>
      </w:r>
      <w:r w:rsidR="003E2AE1">
        <w:rPr>
          <w:iCs/>
        </w:rPr>
        <w:t>they can maintain their profiles current</w:t>
      </w:r>
      <w:r w:rsidRPr="00C0174F">
        <w:rPr>
          <w:iCs/>
        </w:rPr>
        <w:t>.</w:t>
      </w:r>
    </w:p>
    <w:p w14:paraId="2B2406B8" w14:textId="77777777" w:rsidR="00027118" w:rsidRDefault="00027118" w:rsidP="00603272">
      <w:pPr>
        <w:numPr>
          <w:ilvl w:val="0"/>
          <w:numId w:val="19"/>
        </w:numPr>
      </w:pPr>
      <w:r>
        <w:t>The Optum ID administrator creates and maintains relying party profiles using the Manage Relying Party tool</w:t>
      </w:r>
      <w:r w:rsidR="003E2AE1">
        <w:t xml:space="preserve"> within the service</w:t>
      </w:r>
      <w:r>
        <w:t xml:space="preserve">. After an Optum ID profile is created, the relying party team can request client certificates through a Certificate Service Request. The Optum ID administrator manages the client certificates using the Certificate Management tool. Finally, the Optum ID administrator uses the Testing Support tool to assist clients in testing the interaction </w:t>
      </w:r>
      <w:r w:rsidRPr="00831C7D">
        <w:t>between</w:t>
      </w:r>
      <w:r>
        <w:t xml:space="preserve"> the relying party application and Optum ID.</w:t>
      </w:r>
    </w:p>
    <w:p w14:paraId="202280C3" w14:textId="77777777" w:rsidR="008546B8" w:rsidRDefault="00027118" w:rsidP="00603272">
      <w:pPr>
        <w:numPr>
          <w:ilvl w:val="0"/>
          <w:numId w:val="19"/>
        </w:numPr>
      </w:pPr>
      <w:r>
        <w:t xml:space="preserve">Each consuming application </w:t>
      </w:r>
      <w:r w:rsidR="003E2AE1">
        <w:t xml:space="preserve">(portal in HIX) </w:t>
      </w:r>
      <w:r>
        <w:t xml:space="preserve">integrates with Optum ID separately. Once an application is integrated, users who have been provisioned with access to the application can access </w:t>
      </w:r>
      <w:r w:rsidR="003E2AE1">
        <w:t>the application</w:t>
      </w:r>
      <w:r>
        <w:t xml:space="preserve"> using their Optum IDs. The system prompts each new user to register for an Optum ID via the new user registration functionality.</w:t>
      </w:r>
    </w:p>
    <w:p w14:paraId="66B269FE" w14:textId="77777777" w:rsidR="00AB6A1E" w:rsidRDefault="00AB6A1E" w:rsidP="00603272">
      <w:pPr>
        <w:numPr>
          <w:ilvl w:val="0"/>
          <w:numId w:val="19"/>
        </w:numPr>
      </w:pPr>
      <w:r>
        <w:t>Optum ID also supports Spanish language to make it easier for certain users. This will be enabled as soon as the Commonwealth approves. Once enabled, the authentication screens will automatically switch to Spanish language based on their browser settings or users can choose the language with a pulldown box on the top right corner. Based on the language chosen all contents will be in the changed accordingly.</w:t>
      </w:r>
    </w:p>
    <w:p w14:paraId="6599151B" w14:textId="77777777" w:rsidR="00485330" w:rsidRPr="005C077D" w:rsidRDefault="00485330" w:rsidP="00485330">
      <w:pPr>
        <w:pStyle w:val="Heading4"/>
      </w:pPr>
      <w:bookmarkStart w:id="970" w:name="_Toc169823964"/>
      <w:bookmarkStart w:id="971" w:name="_Toc169824191"/>
      <w:r>
        <w:t>Single sign-on benefits with Optum ID</w:t>
      </w:r>
      <w:bookmarkEnd w:id="970"/>
      <w:bookmarkEnd w:id="971"/>
    </w:p>
    <w:p w14:paraId="3CCB92DD" w14:textId="77777777" w:rsidR="006E627D" w:rsidRDefault="006E627D" w:rsidP="006E627D">
      <w:r>
        <w:t>With single sign-on (SSO) a user logs in with a single ID and password to gain access to any of several relying parties (applications/portals). Optum ID SSO,</w:t>
      </w:r>
    </w:p>
    <w:p w14:paraId="68CDEAE5" w14:textId="77777777" w:rsidR="00485330" w:rsidRDefault="006E627D">
      <w:pPr>
        <w:pStyle w:val="ListParagraph"/>
        <w:numPr>
          <w:ilvl w:val="0"/>
          <w:numId w:val="29"/>
        </w:numPr>
      </w:pPr>
      <w:r>
        <w:t>Has the a</w:t>
      </w:r>
      <w:r w:rsidR="00485330" w:rsidRPr="005C077D">
        <w:t>bility to enforce uniform enterprise authentication and/or authorization policies across the enterprise</w:t>
      </w:r>
    </w:p>
    <w:p w14:paraId="3EB93F63" w14:textId="77777777" w:rsidR="00485330" w:rsidRPr="005C077D" w:rsidRDefault="006E627D">
      <w:pPr>
        <w:pStyle w:val="ListParagraph"/>
        <w:numPr>
          <w:ilvl w:val="0"/>
          <w:numId w:val="29"/>
        </w:numPr>
      </w:pPr>
      <w:r>
        <w:t>Provides e</w:t>
      </w:r>
      <w:r w:rsidR="00485330" w:rsidRPr="005C077D">
        <w:t>nd to end user audit sessions to improve security reporting and auditing</w:t>
      </w:r>
    </w:p>
    <w:p w14:paraId="63C19DE4" w14:textId="77777777" w:rsidR="00485330" w:rsidRPr="005C077D" w:rsidRDefault="00485330">
      <w:pPr>
        <w:pStyle w:val="ListParagraph"/>
        <w:numPr>
          <w:ilvl w:val="0"/>
          <w:numId w:val="29"/>
        </w:numPr>
      </w:pPr>
      <w:r w:rsidRPr="005C077D">
        <w:t>Removes application developers from having to understand and implement identity security in their applications</w:t>
      </w:r>
    </w:p>
    <w:p w14:paraId="15D3275F" w14:textId="77777777" w:rsidR="00485330" w:rsidRDefault="006E627D">
      <w:pPr>
        <w:pStyle w:val="ListParagraph"/>
        <w:numPr>
          <w:ilvl w:val="0"/>
          <w:numId w:val="29"/>
        </w:numPr>
      </w:pPr>
      <w:r>
        <w:t>Helps with cost savings with self-service account management and removes the need for helpdesk</w:t>
      </w:r>
    </w:p>
    <w:p w14:paraId="609A1E6F" w14:textId="77777777" w:rsidR="00485330" w:rsidRDefault="006E627D">
      <w:pPr>
        <w:pStyle w:val="ListParagraph"/>
        <w:numPr>
          <w:ilvl w:val="0"/>
          <w:numId w:val="29"/>
        </w:numPr>
      </w:pPr>
      <w:r>
        <w:t>Saves o</w:t>
      </w:r>
      <w:r w:rsidR="00485330">
        <w:t>ver-all cost on implementation of web access for users for enterprise application</w:t>
      </w:r>
    </w:p>
    <w:p w14:paraId="138E67A3" w14:textId="77777777" w:rsidR="00A94C43" w:rsidRDefault="00A94C43" w:rsidP="00A94C43">
      <w:pPr>
        <w:ind w:left="360"/>
        <w:rPr>
          <w:b/>
        </w:rPr>
      </w:pPr>
    </w:p>
    <w:p w14:paraId="592A8D7D" w14:textId="77777777" w:rsidR="00A94C43" w:rsidRPr="00027118" w:rsidRDefault="00A94C43" w:rsidP="00A94C43">
      <w:pPr>
        <w:pStyle w:val="ListParagraph"/>
      </w:pPr>
    </w:p>
    <w:p w14:paraId="5082D3DE" w14:textId="77777777" w:rsidR="00A94C43" w:rsidRDefault="0060110A" w:rsidP="00A94C43">
      <w:pPr>
        <w:keepNext/>
        <w:ind w:left="360"/>
      </w:pPr>
      <w:r>
        <w:rPr>
          <w:noProof/>
        </w:rPr>
        <w:drawing>
          <wp:inline distT="0" distB="0" distL="0" distR="0" wp14:anchorId="44F1C586" wp14:editId="0A3390E8">
            <wp:extent cx="3403600" cy="4114006"/>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4720" cy="4127447"/>
                    </a:xfrm>
                    <a:prstGeom prst="rect">
                      <a:avLst/>
                    </a:prstGeom>
                    <a:noFill/>
                    <a:ln>
                      <a:noFill/>
                    </a:ln>
                  </pic:spPr>
                </pic:pic>
              </a:graphicData>
            </a:graphic>
          </wp:inline>
        </w:drawing>
      </w:r>
    </w:p>
    <w:p w14:paraId="4606D539" w14:textId="62E53809" w:rsidR="00027118" w:rsidRDefault="00A94C43" w:rsidP="006847B5">
      <w:pPr>
        <w:pStyle w:val="Caption"/>
        <w:ind w:left="720"/>
        <w:jc w:val="both"/>
      </w:pPr>
      <w:bookmarkStart w:id="972" w:name="_Toc169824362"/>
      <w:r w:rsidRPr="00807828">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6</w:t>
      </w:r>
      <w:r w:rsidR="0084202D">
        <w:rPr>
          <w:noProof/>
        </w:rPr>
        <w:fldChar w:fldCharType="end"/>
      </w:r>
      <w:r w:rsidRPr="00807828">
        <w:t>: Optum ID and Relying Party Data flow</w:t>
      </w:r>
      <w:bookmarkEnd w:id="972"/>
    </w:p>
    <w:p w14:paraId="0F2EC2ED" w14:textId="77777777" w:rsidR="008546B8" w:rsidRDefault="008546B8" w:rsidP="008546B8">
      <w:pPr>
        <w:pStyle w:val="Heading4"/>
      </w:pPr>
      <w:bookmarkStart w:id="973" w:name="_Toc169823965"/>
      <w:bookmarkStart w:id="974" w:name="_Toc169824192"/>
      <w:r>
        <w:t xml:space="preserve">Optum ID </w:t>
      </w:r>
      <w:r w:rsidR="00CF7D7C">
        <w:t>2.0 Framework</w:t>
      </w:r>
      <w:bookmarkEnd w:id="973"/>
      <w:bookmarkEnd w:id="974"/>
    </w:p>
    <w:p w14:paraId="0FF8C210" w14:textId="77777777" w:rsidR="008546B8" w:rsidRDefault="008546B8" w:rsidP="008546B8">
      <w:r>
        <w:t>Optum ID 2.0 is based on Open ID Connect (OIDC) which is an OAuth extension that adds and defines a standard</w:t>
      </w:r>
      <w:r w:rsidR="00831A99">
        <w:t>ized</w:t>
      </w:r>
      <w:r>
        <w:t xml:space="preserve"> ID Token for returning user information. Optum ID 2.0 which is built based on OIDC standards provides a user interface to login and endpoints for the servers to negotiate. When the user logs in with Optum ID, it returns specific OIDC standard fields that MAHIX portals can expect and handle. OIDC is just a special, simplified case of OAuth, not a replacement. Most of the terminology and concepts are t</w:t>
      </w:r>
      <w:r w:rsidR="00831A99">
        <w:t>he same.</w:t>
      </w:r>
    </w:p>
    <w:p w14:paraId="5539899F" w14:textId="77777777" w:rsidR="00831A99" w:rsidRDefault="00831A99" w:rsidP="008546B8"/>
    <w:p w14:paraId="1B61803E" w14:textId="77777777" w:rsidR="008546B8" w:rsidRDefault="008546B8" w:rsidP="008546B8">
      <w:r>
        <w:t xml:space="preserve">The following section details all the standards and concepts in the OIDC world. </w:t>
      </w:r>
      <w:r w:rsidR="00831A99">
        <w:t xml:space="preserve">Also </w:t>
      </w:r>
      <w:r>
        <w:t>Open ID Connect is not Open ID, but an advanced version of OAuth 2.0 with clearly defined standards based on JavaScript Object Notation (JSON).</w:t>
      </w:r>
    </w:p>
    <w:p w14:paraId="06817815" w14:textId="77777777" w:rsidR="008546B8" w:rsidRPr="008546B8" w:rsidRDefault="008546B8" w:rsidP="008546B8"/>
    <w:p w14:paraId="2FE881E4" w14:textId="41563CF0" w:rsidR="00A94C43" w:rsidRDefault="00A94C43" w:rsidP="008546B8">
      <w:r>
        <w:t>For further details on Optum ID 2.0, please ref</w:t>
      </w:r>
      <w:r w:rsidR="00831A99">
        <w:t>er to this ICD document</w:t>
      </w:r>
      <w:r>
        <w:t xml:space="preserve"> on </w:t>
      </w:r>
      <w:r w:rsidR="00831A99">
        <w:t xml:space="preserve">any of </w:t>
      </w:r>
      <w:hyperlink r:id="rId102" w:history="1">
        <w:r w:rsidRPr="008546B8">
          <w:rPr>
            <w:rStyle w:val="Hyperlink"/>
          </w:rPr>
          <w:t>SharePoint</w:t>
        </w:r>
      </w:hyperlink>
      <w:r>
        <w:t xml:space="preserve"> </w:t>
      </w:r>
      <w:del w:id="975" w:author="Selvarajan, Prabhu" w:date="2024-12-16T18:21:00Z" w16du:dateUtc="2024-12-16T23:21:00Z">
        <w:r w:rsidDel="0098301E">
          <w:delText>/</w:delText>
        </w:r>
      </w:del>
      <w:r>
        <w:t xml:space="preserve"> </w:t>
      </w:r>
      <w:del w:id="976" w:author="Selvarajan, Prabhu" w:date="2024-12-16T18:21:00Z" w16du:dateUtc="2024-12-16T23:21:00Z">
        <w:r w:rsidDel="0098301E">
          <w:delText xml:space="preserve">MassForge - </w:delText>
        </w:r>
        <w:r w:rsidDel="0098301E">
          <w:fldChar w:fldCharType="begin"/>
        </w:r>
        <w:r w:rsidDel="0098301E">
          <w:delInstrText>HYPERLINK "https://tools.hhs.state.ma.us/sf/go/doc137015?nav=1"</w:delInstrText>
        </w:r>
        <w:r w:rsidDel="0098301E">
          <w:fldChar w:fldCharType="separate"/>
        </w:r>
        <w:r w:rsidRPr="008546B8" w:rsidDel="0098301E">
          <w:rPr>
            <w:rStyle w:val="Hyperlink"/>
          </w:rPr>
          <w:delText>doc137015</w:delText>
        </w:r>
        <w:r w:rsidDel="0098301E">
          <w:rPr>
            <w:rStyle w:val="Hyperlink"/>
          </w:rPr>
          <w:fldChar w:fldCharType="end"/>
        </w:r>
        <w:r w:rsidDel="0098301E">
          <w:delText>.</w:delText>
        </w:r>
      </w:del>
    </w:p>
    <w:p w14:paraId="05CBCD84" w14:textId="77777777" w:rsidR="00D168D1" w:rsidRDefault="00D168D1" w:rsidP="008546B8">
      <w:pPr>
        <w:pStyle w:val="Heading5"/>
      </w:pPr>
      <w:r>
        <w:t>Access Management</w:t>
      </w:r>
    </w:p>
    <w:p w14:paraId="7697F194" w14:textId="77777777" w:rsidR="004662FB" w:rsidRPr="00287E7B" w:rsidRDefault="004662FB" w:rsidP="00603272">
      <w:pPr>
        <w:numPr>
          <w:ilvl w:val="1"/>
          <w:numId w:val="19"/>
        </w:numPr>
        <w:tabs>
          <w:tab w:val="clear" w:pos="1440"/>
          <w:tab w:val="num" w:pos="360"/>
          <w:tab w:val="num" w:pos="1080"/>
        </w:tabs>
        <w:ind w:left="360"/>
      </w:pPr>
      <w:r w:rsidRPr="00287E7B">
        <w:rPr>
          <w:b/>
          <w:iCs/>
        </w:rPr>
        <w:t>Authentication</w:t>
      </w:r>
      <w:r>
        <w:rPr>
          <w:iCs/>
        </w:rPr>
        <w:t xml:space="preserve"> –Optum ID 2.0 (Open ID Connect), </w:t>
      </w:r>
      <w:r w:rsidR="009A6711">
        <w:rPr>
          <w:iCs/>
        </w:rPr>
        <w:t>is</w:t>
      </w:r>
      <w:r>
        <w:rPr>
          <w:iCs/>
        </w:rPr>
        <w:t xml:space="preserve"> used for authentication depending upon the authorization channel </w:t>
      </w:r>
      <w:r w:rsidR="009A6711">
        <w:rPr>
          <w:iCs/>
        </w:rPr>
        <w:t xml:space="preserve">(portals) </w:t>
      </w:r>
      <w:r>
        <w:rPr>
          <w:iCs/>
        </w:rPr>
        <w:t>that is configured.</w:t>
      </w:r>
    </w:p>
    <w:p w14:paraId="3E1BB68C" w14:textId="77777777" w:rsidR="004662FB" w:rsidRPr="00287E7B" w:rsidRDefault="004662FB" w:rsidP="00603272">
      <w:pPr>
        <w:numPr>
          <w:ilvl w:val="1"/>
          <w:numId w:val="19"/>
        </w:numPr>
        <w:tabs>
          <w:tab w:val="clear" w:pos="1440"/>
          <w:tab w:val="num" w:pos="360"/>
          <w:tab w:val="num" w:pos="1080"/>
        </w:tabs>
        <w:ind w:left="360"/>
      </w:pPr>
      <w:r w:rsidRPr="00287E7B">
        <w:rPr>
          <w:b/>
          <w:iCs/>
        </w:rPr>
        <w:t>Authorization</w:t>
      </w:r>
      <w:r>
        <w:rPr>
          <w:iCs/>
        </w:rPr>
        <w:t xml:space="preserve"> –</w:t>
      </w:r>
      <w:r w:rsidR="00D748E2">
        <w:rPr>
          <w:iCs/>
        </w:rPr>
        <w:t xml:space="preserve">Optum ID 2.0 </w:t>
      </w:r>
      <w:r>
        <w:rPr>
          <w:iCs/>
        </w:rPr>
        <w:t xml:space="preserve">is used for </w:t>
      </w:r>
      <w:r w:rsidR="00CF7D7C">
        <w:rPr>
          <w:iCs/>
        </w:rPr>
        <w:t>authentication and</w:t>
      </w:r>
      <w:r>
        <w:rPr>
          <w:iCs/>
        </w:rPr>
        <w:t xml:space="preserve"> the portal applications are responsible for authorization</w:t>
      </w:r>
      <w:r w:rsidR="004E53A8">
        <w:rPr>
          <w:iCs/>
        </w:rPr>
        <w:t xml:space="preserve"> based on roles</w:t>
      </w:r>
      <w:r w:rsidR="003121B1">
        <w:rPr>
          <w:iCs/>
        </w:rPr>
        <w:t>.</w:t>
      </w:r>
    </w:p>
    <w:p w14:paraId="4836F565" w14:textId="77777777" w:rsidR="004662FB" w:rsidRPr="00287E7B" w:rsidRDefault="004662FB" w:rsidP="00603272">
      <w:pPr>
        <w:numPr>
          <w:ilvl w:val="1"/>
          <w:numId w:val="19"/>
        </w:numPr>
        <w:tabs>
          <w:tab w:val="clear" w:pos="1440"/>
          <w:tab w:val="num" w:pos="360"/>
          <w:tab w:val="num" w:pos="1080"/>
        </w:tabs>
        <w:ind w:left="360"/>
      </w:pPr>
      <w:r w:rsidRPr="00287E7B">
        <w:rPr>
          <w:b/>
          <w:iCs/>
        </w:rPr>
        <w:t>Access Control</w:t>
      </w:r>
      <w:r>
        <w:rPr>
          <w:iCs/>
        </w:rPr>
        <w:t xml:space="preserve"> – </w:t>
      </w:r>
      <w:r w:rsidR="009A6711">
        <w:rPr>
          <w:iCs/>
        </w:rPr>
        <w:t>Access control is based on roles and these roles are configured within the application</w:t>
      </w:r>
      <w:r w:rsidR="003121B1">
        <w:rPr>
          <w:iCs/>
        </w:rPr>
        <w:t>.</w:t>
      </w:r>
    </w:p>
    <w:p w14:paraId="7F710A0A" w14:textId="77777777" w:rsidR="004662FB" w:rsidRPr="003121B1" w:rsidRDefault="004662FB" w:rsidP="00603272">
      <w:pPr>
        <w:numPr>
          <w:ilvl w:val="1"/>
          <w:numId w:val="19"/>
        </w:numPr>
        <w:tabs>
          <w:tab w:val="clear" w:pos="1440"/>
          <w:tab w:val="num" w:pos="360"/>
        </w:tabs>
        <w:ind w:left="360"/>
      </w:pPr>
      <w:r w:rsidRPr="00287E7B">
        <w:rPr>
          <w:b/>
          <w:iCs/>
        </w:rPr>
        <w:t>Session Management</w:t>
      </w:r>
      <w:r>
        <w:rPr>
          <w:iCs/>
        </w:rPr>
        <w:t xml:space="preserve"> – </w:t>
      </w:r>
      <w:r w:rsidR="00D748E2">
        <w:rPr>
          <w:iCs/>
        </w:rPr>
        <w:t xml:space="preserve">Sessions are managed by </w:t>
      </w:r>
      <w:r w:rsidR="004E53A8">
        <w:rPr>
          <w:iCs/>
        </w:rPr>
        <w:t>the portal application</w:t>
      </w:r>
      <w:r w:rsidRPr="004662FB">
        <w:rPr>
          <w:iCs/>
        </w:rPr>
        <w:t>.</w:t>
      </w:r>
      <w:r w:rsidR="004E53A8">
        <w:rPr>
          <w:iCs/>
        </w:rPr>
        <w:t xml:space="preserve"> Each portal has its own session timeout defined based on CMS recommendations. For </w:t>
      </w:r>
      <w:r w:rsidR="007C5218">
        <w:rPr>
          <w:iCs/>
        </w:rPr>
        <w:t>example,</w:t>
      </w:r>
      <w:r w:rsidR="004E53A8">
        <w:rPr>
          <w:iCs/>
        </w:rPr>
        <w:t xml:space="preserve"> Agents are kept alive for 15 mins and Individuals’ sessions are allowed for up to 20 minutes.</w:t>
      </w:r>
      <w:r w:rsidR="009A6711">
        <w:rPr>
          <w:iCs/>
        </w:rPr>
        <w:t xml:space="preserve"> </w:t>
      </w:r>
      <w:r w:rsidR="007C5218">
        <w:rPr>
          <w:iCs/>
        </w:rPr>
        <w:t>Also,</w:t>
      </w:r>
      <w:r w:rsidR="009A6711">
        <w:rPr>
          <w:iCs/>
        </w:rPr>
        <w:t xml:space="preserve"> the tokens issued by the authentication server has its own timeout configuration and they’re always less than the portal session timeout.</w:t>
      </w:r>
    </w:p>
    <w:p w14:paraId="2E9B267B" w14:textId="77777777" w:rsidR="003121B1" w:rsidRDefault="003121B1" w:rsidP="003121B1"/>
    <w:p w14:paraId="11201879" w14:textId="77777777" w:rsidR="003121B1" w:rsidRPr="00287E7B" w:rsidRDefault="003121B1" w:rsidP="003121B1">
      <w:r>
        <w:t>The diagram below depicts the user authentication flow using Optum ID 2.0 configuration.</w:t>
      </w:r>
    </w:p>
    <w:p w14:paraId="1757A0FE" w14:textId="77777777" w:rsidR="004662FB" w:rsidRDefault="004662FB" w:rsidP="004662FB">
      <w:r>
        <w:t xml:space="preserve"> </w:t>
      </w:r>
    </w:p>
    <w:p w14:paraId="17C7EB3F" w14:textId="77777777" w:rsidR="005F5062" w:rsidRDefault="0060110A" w:rsidP="005F5062">
      <w:pPr>
        <w:keepNext/>
      </w:pPr>
      <w:r>
        <w:rPr>
          <w:noProof/>
        </w:rPr>
        <w:drawing>
          <wp:inline distT="0" distB="0" distL="0" distR="0" wp14:anchorId="774AC4FB" wp14:editId="0A73D3F0">
            <wp:extent cx="5943600" cy="38677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03">
                      <a:extLst>
                        <a:ext uri="{28A0092B-C50C-407E-A947-70E740481C1C}">
                          <a14:useLocalDpi xmlns:a14="http://schemas.microsoft.com/office/drawing/2010/main" val="0"/>
                        </a:ext>
                      </a:extLst>
                    </a:blip>
                    <a:stretch>
                      <a:fillRect/>
                    </a:stretch>
                  </pic:blipFill>
                  <pic:spPr>
                    <a:xfrm>
                      <a:off x="0" y="0"/>
                      <a:ext cx="5943600" cy="3867786"/>
                    </a:xfrm>
                    <a:prstGeom prst="rect">
                      <a:avLst/>
                    </a:prstGeom>
                  </pic:spPr>
                </pic:pic>
              </a:graphicData>
            </a:graphic>
          </wp:inline>
        </w:drawing>
      </w:r>
    </w:p>
    <w:p w14:paraId="6B98817D" w14:textId="3F5BFFD0" w:rsidR="00D93B0E" w:rsidRDefault="005F5062" w:rsidP="005F5062">
      <w:pPr>
        <w:pStyle w:val="Caption"/>
        <w:jc w:val="both"/>
        <w:rPr>
          <w:noProof/>
        </w:rPr>
      </w:pPr>
      <w:bookmarkStart w:id="977" w:name="_Toc169824363"/>
      <w:r w:rsidRPr="004662FB">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7</w:t>
      </w:r>
      <w:r w:rsidR="0084202D">
        <w:rPr>
          <w:noProof/>
        </w:rPr>
        <w:fldChar w:fldCharType="end"/>
      </w:r>
      <w:r w:rsidRPr="004662FB">
        <w:rPr>
          <w:noProof/>
        </w:rPr>
        <w:t>: Authenticating User Data Flow</w:t>
      </w:r>
      <w:bookmarkEnd w:id="977"/>
    </w:p>
    <w:p w14:paraId="54AC7BB0" w14:textId="77777777" w:rsidR="00485330" w:rsidRDefault="00485330" w:rsidP="00485330">
      <w:pPr>
        <w:pStyle w:val="Heading5"/>
      </w:pPr>
      <w:r>
        <w:t>Configuration by Environment</w:t>
      </w:r>
    </w:p>
    <w:p w14:paraId="781202B3" w14:textId="77777777" w:rsidR="00485330" w:rsidRDefault="00485330" w:rsidP="00485330">
      <w:r>
        <w:t>For Optum ID 2.0</w:t>
      </w:r>
      <w:r w:rsidR="003121B1">
        <w:t>,</w:t>
      </w:r>
      <w:r>
        <w:t xml:space="preserve"> two </w:t>
      </w:r>
      <w:r w:rsidR="003121B1">
        <w:t xml:space="preserve">dedicated </w:t>
      </w:r>
      <w:r>
        <w:t xml:space="preserve">environments </w:t>
      </w:r>
      <w:r w:rsidR="003121B1">
        <w:t xml:space="preserve">are </w:t>
      </w:r>
      <w:r>
        <w:t xml:space="preserve">configured on Amazon Web Service </w:t>
      </w:r>
      <w:r w:rsidR="00EE52A0">
        <w:t xml:space="preserve">(AWS) and managed by Optum. </w:t>
      </w:r>
      <w:hyperlink r:id="rId104" w:history="1">
        <w:r w:rsidR="00EE52A0" w:rsidRPr="001678AA">
          <w:rPr>
            <w:rStyle w:val="Hyperlink"/>
          </w:rPr>
          <w:t>https://nonprod-login.mahix.org</w:t>
        </w:r>
      </w:hyperlink>
      <w:r w:rsidR="00EE52A0">
        <w:t xml:space="preserve"> is </w:t>
      </w:r>
      <w:r>
        <w:t xml:space="preserve">used </w:t>
      </w:r>
      <w:r w:rsidR="00EE52A0">
        <w:t>for</w:t>
      </w:r>
      <w:r>
        <w:t xml:space="preserve"> all lower environments and the </w:t>
      </w:r>
      <w:hyperlink r:id="rId105" w:history="1">
        <w:r w:rsidR="00EE52A0" w:rsidRPr="001678AA">
          <w:rPr>
            <w:rStyle w:val="Hyperlink"/>
          </w:rPr>
          <w:t>https://login.mahix.org</w:t>
        </w:r>
      </w:hyperlink>
      <w:r w:rsidR="00EE52A0">
        <w:t xml:space="preserve"> is used for production logins</w:t>
      </w:r>
      <w:r>
        <w:t>. Both these environments are under the domain ma</w:t>
      </w:r>
      <w:r w:rsidR="00EE52A0">
        <w:t>hix</w:t>
      </w:r>
      <w:r>
        <w:t>.org and MA HealthConnector</w:t>
      </w:r>
      <w:r w:rsidR="003121B1">
        <w:t xml:space="preserve"> owns this domain</w:t>
      </w:r>
      <w:r>
        <w:t>.</w:t>
      </w:r>
      <w:r w:rsidR="00912A40">
        <w:t xml:space="preserve"> </w:t>
      </w:r>
      <w:r>
        <w:t xml:space="preserve">For each lower portal </w:t>
      </w:r>
      <w:r w:rsidR="003121B1">
        <w:t xml:space="preserve">(totally </w:t>
      </w:r>
      <w:r w:rsidR="007C5218">
        <w:t>four</w:t>
      </w:r>
      <w:r w:rsidR="003121B1">
        <w:t>)</w:t>
      </w:r>
      <w:r w:rsidR="00F56E7E">
        <w:t>,</w:t>
      </w:r>
      <w:r w:rsidR="003121B1">
        <w:t xml:space="preserve"> </w:t>
      </w:r>
      <w:r>
        <w:t xml:space="preserve">configuration is </w:t>
      </w:r>
      <w:r w:rsidR="003121B1">
        <w:t>made on the nonprod</w:t>
      </w:r>
      <w:r w:rsidR="00543F82">
        <w:t>-login.mahix.</w:t>
      </w:r>
      <w:r w:rsidR="003121B1">
        <w:t>org</w:t>
      </w:r>
      <w:r>
        <w:t xml:space="preserve"> and </w:t>
      </w:r>
      <w:r w:rsidR="003121B1">
        <w:t>they</w:t>
      </w:r>
      <w:r w:rsidR="00F56E7E">
        <w:t>’re</w:t>
      </w:r>
      <w:r w:rsidR="003121B1">
        <w:t xml:space="preserve"> </w:t>
      </w:r>
      <w:r>
        <w:t>utilized by all the lower environments of that portal type (Agent/Assister/Individual/</w:t>
      </w:r>
      <w:r w:rsidR="00551B00">
        <w:t>Future-</w:t>
      </w:r>
      <w:r>
        <w:t xml:space="preserve">Appeals). The CMS password specific rules are </w:t>
      </w:r>
      <w:r w:rsidR="00EE52A0">
        <w:t>used for these portals</w:t>
      </w:r>
      <w:r>
        <w:t>. Below picture depicts how different systems utilize the Optum ID servers on AWS.</w:t>
      </w:r>
    </w:p>
    <w:p w14:paraId="65FE7F37" w14:textId="77777777" w:rsidR="00485330" w:rsidRPr="00485330" w:rsidRDefault="00F56E7E" w:rsidP="00485330">
      <w:r>
        <w:t>Since ma</w:t>
      </w:r>
      <w:r w:rsidR="00EE52A0">
        <w:t>hix</w:t>
      </w:r>
      <w:r>
        <w:t>.org is a dedicated environment for the Commonwealth, and used by the HIX application, the availability of these environments increases compared to the older shared Optum ID in the Optum environment.</w:t>
      </w:r>
    </w:p>
    <w:p w14:paraId="6F635A49" w14:textId="77777777" w:rsidR="009170B7" w:rsidRDefault="0060110A" w:rsidP="009170B7">
      <w:pPr>
        <w:keepNext/>
      </w:pPr>
      <w:r w:rsidRPr="00BD7934">
        <w:rPr>
          <w:noProof/>
        </w:rPr>
        <w:drawing>
          <wp:inline distT="0" distB="0" distL="0" distR="0" wp14:anchorId="18965051" wp14:editId="5993FAC2">
            <wp:extent cx="5943600" cy="35972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597275"/>
                    </a:xfrm>
                    <a:prstGeom prst="rect">
                      <a:avLst/>
                    </a:prstGeom>
                    <a:noFill/>
                    <a:ln>
                      <a:noFill/>
                    </a:ln>
                  </pic:spPr>
                </pic:pic>
              </a:graphicData>
            </a:graphic>
          </wp:inline>
        </w:drawing>
      </w:r>
    </w:p>
    <w:p w14:paraId="518BA5A5" w14:textId="0E43ECB7" w:rsidR="009170B7" w:rsidRPr="009170B7" w:rsidRDefault="009170B7" w:rsidP="009170B7">
      <w:pPr>
        <w:pStyle w:val="Caption"/>
        <w:jc w:val="left"/>
      </w:pPr>
      <w:bookmarkStart w:id="978" w:name="_Toc169824364"/>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8</w:t>
      </w:r>
      <w:r w:rsidR="0084202D">
        <w:rPr>
          <w:noProof/>
        </w:rPr>
        <w:fldChar w:fldCharType="end"/>
      </w:r>
      <w:r>
        <w:t>: Optum ID Environment to HIX Environment Configuration</w:t>
      </w:r>
      <w:bookmarkEnd w:id="978"/>
    </w:p>
    <w:p w14:paraId="755E7FFB" w14:textId="77777777" w:rsidR="008546B8" w:rsidRPr="00831C7D" w:rsidRDefault="008546B8" w:rsidP="008546B8">
      <w:pPr>
        <w:pStyle w:val="Heading5"/>
      </w:pPr>
      <w:r w:rsidRPr="00831C7D">
        <w:t>Authentication Methods</w:t>
      </w:r>
    </w:p>
    <w:p w14:paraId="4560C69B" w14:textId="77777777" w:rsidR="008546B8" w:rsidRDefault="008546B8" w:rsidP="00603272">
      <w:pPr>
        <w:numPr>
          <w:ilvl w:val="1"/>
          <w:numId w:val="19"/>
        </w:numPr>
      </w:pPr>
      <w:r w:rsidRPr="00F42D08">
        <w:rPr>
          <w:b/>
        </w:rPr>
        <w:t>Advanced Authentication</w:t>
      </w:r>
      <w:r>
        <w:t>: Authentication that requires a user to go beyond using a username and password combination to authentication to a</w:t>
      </w:r>
      <w:r w:rsidR="003236C8">
        <w:t>n application</w:t>
      </w:r>
      <w:r>
        <w:t>. For example, users first phone number, or best friend or favorite sports team, etc. that the user</w:t>
      </w:r>
      <w:r w:rsidR="00BD7934">
        <w:t>’s</w:t>
      </w:r>
      <w:r>
        <w:t xml:space="preserve"> trust is secured.</w:t>
      </w:r>
    </w:p>
    <w:p w14:paraId="2CAFFD0E" w14:textId="77777777" w:rsidR="008546B8" w:rsidRDefault="008546B8" w:rsidP="00603272">
      <w:pPr>
        <w:numPr>
          <w:ilvl w:val="1"/>
          <w:numId w:val="19"/>
        </w:numPr>
      </w:pPr>
      <w:r w:rsidRPr="00F42D08">
        <w:rPr>
          <w:b/>
        </w:rPr>
        <w:t>Multifactor Authentication</w:t>
      </w:r>
      <w:r>
        <w:t>: A version of advanced authentication where a user is require</w:t>
      </w:r>
      <w:r w:rsidR="00BD7934">
        <w:t>d</w:t>
      </w:r>
      <w:r>
        <w:t xml:space="preserve"> to provide multiple types of authentications ‘factors’ in order to authenticate to a platform. These factors typically are something the user knows, e.g., a password, or something the user has, e.g., a hard/soft token, or something they are, e.g., biometrics.</w:t>
      </w:r>
    </w:p>
    <w:p w14:paraId="768BC645" w14:textId="77777777" w:rsidR="008546B8" w:rsidRDefault="008546B8" w:rsidP="00603272">
      <w:pPr>
        <w:numPr>
          <w:ilvl w:val="1"/>
          <w:numId w:val="19"/>
        </w:numPr>
      </w:pPr>
      <w:r w:rsidRPr="00F42D08">
        <w:rPr>
          <w:b/>
        </w:rPr>
        <w:t>Adaptive Authentication</w:t>
      </w:r>
      <w:r>
        <w:t>: A version of multifactor authentication that only requires a secondary authentication factor, when it is determined that the user login presents a risk.  E.g., the user is logging in from a foreign computer or an odd login pattern has been detected.</w:t>
      </w:r>
    </w:p>
    <w:p w14:paraId="6B422A24" w14:textId="77777777" w:rsidR="008546B8" w:rsidRDefault="008546B8" w:rsidP="008546B8"/>
    <w:p w14:paraId="6457A8A1" w14:textId="77777777" w:rsidR="00F1334D" w:rsidRDefault="00543F82" w:rsidP="008716B9">
      <w:r>
        <w:t xml:space="preserve">Both </w:t>
      </w:r>
      <w:r w:rsidR="008546B8">
        <w:t xml:space="preserve">advanced authentication </w:t>
      </w:r>
      <w:r>
        <w:t xml:space="preserve">and adaptive authentication </w:t>
      </w:r>
      <w:r w:rsidR="008546B8">
        <w:t>method</w:t>
      </w:r>
      <w:r>
        <w:t>s</w:t>
      </w:r>
      <w:r w:rsidR="008546B8">
        <w:t xml:space="preserve"> </w:t>
      </w:r>
      <w:r>
        <w:t>are</w:t>
      </w:r>
      <w:r w:rsidR="008546B8">
        <w:t xml:space="preserve"> </w:t>
      </w:r>
      <w:r w:rsidR="003236C8">
        <w:t xml:space="preserve">currently </w:t>
      </w:r>
      <w:r>
        <w:t xml:space="preserve">not </w:t>
      </w:r>
      <w:r w:rsidR="008546B8">
        <w:t>in use</w:t>
      </w:r>
      <w:r w:rsidR="00551B00">
        <w:t>.</w:t>
      </w:r>
      <w:r>
        <w:t xml:space="preserve"> </w:t>
      </w:r>
      <w:r w:rsidR="00551B00">
        <w:t>T</w:t>
      </w:r>
      <w:r>
        <w:t xml:space="preserve">hey have been </w:t>
      </w:r>
      <w:r w:rsidR="008546B8">
        <w:t xml:space="preserve">tested </w:t>
      </w:r>
      <w:r w:rsidR="00C27113">
        <w:t>with</w:t>
      </w:r>
      <w:r w:rsidR="008546B8">
        <w:t xml:space="preserve"> Agen</w:t>
      </w:r>
      <w:r>
        <w:t>t</w:t>
      </w:r>
      <w:r w:rsidR="00551B00">
        <w:t xml:space="preserve"> and</w:t>
      </w:r>
      <w:r>
        <w:t xml:space="preserve"> Assisters </w:t>
      </w:r>
      <w:r w:rsidR="00551B00">
        <w:t xml:space="preserve">portals in the past, and </w:t>
      </w:r>
      <w:r>
        <w:t xml:space="preserve">it can </w:t>
      </w:r>
      <w:r w:rsidR="00551B00">
        <w:t xml:space="preserve">easily </w:t>
      </w:r>
      <w:r w:rsidR="008546B8">
        <w:t>be implemented when the Commonwealth is ready for it.</w:t>
      </w:r>
      <w:r w:rsidR="00C27113">
        <w:rPr>
          <w:b/>
        </w:rPr>
        <w:t xml:space="preserve"> </w:t>
      </w:r>
      <w:r w:rsidR="008716B9">
        <w:t>The adaptive authentication “(AA)” determines how users can authenticate themselves in order to use Optum ID's self-service features. Optum ID provides the options listed below for user authentication, if the user no longer has access to his or her Optum ID or password.</w:t>
      </w:r>
    </w:p>
    <w:p w14:paraId="11ED0494" w14:textId="77777777" w:rsidR="00850AA1" w:rsidRDefault="00850AA1" w:rsidP="00850AA1">
      <w:pPr>
        <w:pStyle w:val="Caption"/>
        <w:keepNext/>
      </w:pPr>
      <w:bookmarkStart w:id="979" w:name="_Toc169824389"/>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5</w:t>
      </w:r>
      <w:r w:rsidR="0084202D">
        <w:rPr>
          <w:noProof/>
        </w:rPr>
        <w:fldChar w:fldCharType="end"/>
      </w:r>
      <w:r>
        <w:t>: Adaptive Authentication S</w:t>
      </w:r>
      <w:r w:rsidR="005F08C6">
        <w:t>t</w:t>
      </w:r>
      <w:r>
        <w:t>eps</w:t>
      </w:r>
      <w:bookmarkEnd w:id="979"/>
    </w:p>
    <w:tbl>
      <w:tblPr>
        <w:tblStyle w:val="TableGrid"/>
        <w:tblW w:w="0" w:type="auto"/>
        <w:tblLook w:val="04A0" w:firstRow="1" w:lastRow="0" w:firstColumn="1" w:lastColumn="0" w:noHBand="0" w:noVBand="1"/>
      </w:tblPr>
      <w:tblGrid>
        <w:gridCol w:w="4680"/>
        <w:gridCol w:w="4670"/>
      </w:tblGrid>
      <w:tr w:rsidR="004C3246" w:rsidRPr="00F1334D" w14:paraId="17CD4D54" w14:textId="77777777" w:rsidTr="00F1334D">
        <w:tc>
          <w:tcPr>
            <w:tcW w:w="4788" w:type="dxa"/>
            <w:shd w:val="clear" w:color="auto" w:fill="F2F2F2" w:themeFill="background1" w:themeFillShade="F2"/>
          </w:tcPr>
          <w:p w14:paraId="4CD55E4F" w14:textId="77777777" w:rsidR="004C3246" w:rsidRPr="00F1334D" w:rsidRDefault="004C3246" w:rsidP="004C3246">
            <w:pPr>
              <w:rPr>
                <w:b/>
              </w:rPr>
            </w:pPr>
            <w:r w:rsidRPr="00F1334D">
              <w:rPr>
                <w:b/>
              </w:rPr>
              <w:t>Adaptive authentication type</w:t>
            </w:r>
          </w:p>
        </w:tc>
        <w:tc>
          <w:tcPr>
            <w:tcW w:w="4788" w:type="dxa"/>
            <w:shd w:val="clear" w:color="auto" w:fill="F2F2F2" w:themeFill="background1" w:themeFillShade="F2"/>
          </w:tcPr>
          <w:p w14:paraId="308FCD8C" w14:textId="77777777" w:rsidR="004C3246" w:rsidRPr="00F1334D" w:rsidRDefault="004C3246" w:rsidP="004C3246">
            <w:pPr>
              <w:rPr>
                <w:b/>
              </w:rPr>
            </w:pPr>
            <w:r w:rsidRPr="00F1334D">
              <w:rPr>
                <w:b/>
              </w:rPr>
              <w:t>Notes</w:t>
            </w:r>
          </w:p>
        </w:tc>
      </w:tr>
      <w:tr w:rsidR="004C3246" w14:paraId="0FEF0716" w14:textId="77777777" w:rsidTr="004C3246">
        <w:tc>
          <w:tcPr>
            <w:tcW w:w="4788" w:type="dxa"/>
          </w:tcPr>
          <w:p w14:paraId="3A1C3E59" w14:textId="77777777" w:rsidR="004C3246" w:rsidRDefault="004C3246" w:rsidP="008716B9">
            <w:r>
              <w:t>Security Questions</w:t>
            </w:r>
          </w:p>
        </w:tc>
        <w:tc>
          <w:tcPr>
            <w:tcW w:w="4788" w:type="dxa"/>
          </w:tcPr>
          <w:p w14:paraId="6890A3F6" w14:textId="77777777" w:rsidR="004C3246" w:rsidRDefault="004C3246" w:rsidP="004C3246">
            <w:r>
              <w:t>If selected, users are required to select and answer three security questions during the registration process.</w:t>
            </w:r>
          </w:p>
        </w:tc>
      </w:tr>
      <w:tr w:rsidR="004C3246" w14:paraId="68984DF4" w14:textId="77777777" w:rsidTr="004C3246">
        <w:tc>
          <w:tcPr>
            <w:tcW w:w="4788" w:type="dxa"/>
          </w:tcPr>
          <w:p w14:paraId="5FEF8DFD" w14:textId="77777777" w:rsidR="004C3246" w:rsidRDefault="004C3246" w:rsidP="008716B9">
            <w:r>
              <w:t xml:space="preserve">One-Time Password </w:t>
            </w:r>
            <w:r w:rsidR="00BE0ED6">
              <w:t>–</w:t>
            </w:r>
            <w:r>
              <w:t xml:space="preserve"> Email</w:t>
            </w:r>
            <w:r w:rsidR="00BE0ED6">
              <w:t xml:space="preserve"> / Text Message</w:t>
            </w:r>
          </w:p>
        </w:tc>
        <w:tc>
          <w:tcPr>
            <w:tcW w:w="4788" w:type="dxa"/>
          </w:tcPr>
          <w:p w14:paraId="04270931" w14:textId="77777777" w:rsidR="004C3246" w:rsidRDefault="004C3246" w:rsidP="00BE0ED6">
            <w:r>
              <w:t xml:space="preserve">If selected and the user no longer has access to his or her Optum ID or password, Optum ID sends a one-time </w:t>
            </w:r>
            <w:r w:rsidR="00BE0ED6">
              <w:t>access code</w:t>
            </w:r>
            <w:r>
              <w:t xml:space="preserve"> to that user's verified email address</w:t>
            </w:r>
            <w:r w:rsidR="00BE0ED6">
              <w:t xml:space="preserve"> or configured phone</w:t>
            </w:r>
            <w:r>
              <w:t>.</w:t>
            </w:r>
            <w:r w:rsidR="00BE0ED6">
              <w:t xml:space="preserve"> User has to enter that on the screen to authenticate. If the </w:t>
            </w:r>
            <w:r w:rsidR="00381C08">
              <w:t>user enters the wrong access code, another access code can be requested.</w:t>
            </w:r>
          </w:p>
        </w:tc>
      </w:tr>
      <w:tr w:rsidR="004C3246" w14:paraId="78258EB3" w14:textId="77777777" w:rsidTr="004C3246">
        <w:tc>
          <w:tcPr>
            <w:tcW w:w="4788" w:type="dxa"/>
          </w:tcPr>
          <w:p w14:paraId="35F3697A" w14:textId="77777777" w:rsidR="004C3246" w:rsidRDefault="004C3246" w:rsidP="008716B9">
            <w:r>
              <w:t>None</w:t>
            </w:r>
          </w:p>
        </w:tc>
        <w:tc>
          <w:tcPr>
            <w:tcW w:w="4788" w:type="dxa"/>
          </w:tcPr>
          <w:p w14:paraId="56222D02" w14:textId="77777777" w:rsidR="004C3246" w:rsidRDefault="004C3246" w:rsidP="004C3246">
            <w:r>
              <w:t>If selected, users cannot use the self-service features to retrieve their usernames, reset their passwords, or unlock their accounts unless they have edited their profiles to include security questions or a verified email address. These users must contact support for assistance.</w:t>
            </w:r>
          </w:p>
        </w:tc>
      </w:tr>
    </w:tbl>
    <w:p w14:paraId="53E05539" w14:textId="77777777" w:rsidR="00503638" w:rsidRDefault="00503638" w:rsidP="008716B9"/>
    <w:p w14:paraId="603250A2" w14:textId="77777777" w:rsidR="009C0343" w:rsidRPr="009C0343" w:rsidRDefault="009C0343" w:rsidP="008716B9">
      <w:r w:rsidRPr="009C0343">
        <w:t xml:space="preserve">Adaptive </w:t>
      </w:r>
      <w:r w:rsidR="00303961" w:rsidRPr="009C0343">
        <w:t xml:space="preserve">Authentication </w:t>
      </w:r>
      <w:r w:rsidR="00303961">
        <w:t>is</w:t>
      </w:r>
      <w:r w:rsidRPr="009C0343">
        <w:t xml:space="preserve"> supported by the </w:t>
      </w:r>
      <w:r>
        <w:t xml:space="preserve">Optum ID to generate challenge questions based on user configuration. These secret questions must have been selected by the user previously and the response is verified with their configured value. </w:t>
      </w:r>
      <w:r w:rsidRPr="009C0343">
        <w:t xml:space="preserve">Adaptive Authentication </w:t>
      </w:r>
      <w:r>
        <w:t>based on</w:t>
      </w:r>
      <w:r w:rsidRPr="009C0343">
        <w:t xml:space="preserve"> the RSA Risk Engine to generate a unique score for each user activity between 0 and 1,000, with 1,000 indicating the greatest level of risk. The score is reflective of device profiling, behavioral profiling, and matching to the eFraud</w:t>
      </w:r>
      <w:r w:rsidR="00EA6C5E">
        <w:t xml:space="preserve"> </w:t>
      </w:r>
      <w:r w:rsidRPr="009C0343">
        <w:t>Net</w:t>
      </w:r>
      <w:r>
        <w:t>w</w:t>
      </w:r>
      <w:r w:rsidRPr="009C0343">
        <w:t xml:space="preserve">ork, </w:t>
      </w:r>
      <w:r w:rsidR="00EA6C5E">
        <w:t xml:space="preserve">a </w:t>
      </w:r>
      <w:r w:rsidR="00EA6C5E" w:rsidRPr="009C0343">
        <w:t>robust</w:t>
      </w:r>
      <w:r w:rsidRPr="009C0343">
        <w:t xml:space="preserve"> data repository containing information on known fraudulent IPs, devices, mule accounts and other cybercrime patterns. The Risk Engine combines rich data input, machine learning methods and authentication feedba</w:t>
      </w:r>
      <w:r>
        <w:t>ck to provide intelligent, and real</w:t>
      </w:r>
      <w:r w:rsidRPr="009C0343">
        <w:t>-time risk evaluations to mitigate fraud.</w:t>
      </w:r>
      <w:r w:rsidR="00BD0C0A">
        <w:t xml:space="preserve"> </w:t>
      </w:r>
      <w:r w:rsidR="00BD0C0A" w:rsidRPr="00BD0C0A">
        <w:t xml:space="preserve">The RSA Risk Engine is </w:t>
      </w:r>
      <w:r w:rsidR="00BD0C0A">
        <w:t xml:space="preserve">a </w:t>
      </w:r>
      <w:r w:rsidR="00BD0C0A" w:rsidRPr="00BD0C0A">
        <w:t>SaaS service hosted by ThreatMetrix.</w:t>
      </w:r>
    </w:p>
    <w:p w14:paraId="054C4A65" w14:textId="77777777" w:rsidR="009C0343" w:rsidRPr="009C0343" w:rsidRDefault="009C0343" w:rsidP="009C0343">
      <w:pPr>
        <w:spacing w:before="100" w:beforeAutospacing="1" w:after="100" w:afterAutospacing="1"/>
        <w:rPr>
          <w:color w:val="auto"/>
          <w:szCs w:val="24"/>
        </w:rPr>
      </w:pPr>
      <w:r w:rsidRPr="009C0343">
        <w:rPr>
          <w:color w:val="auto"/>
          <w:szCs w:val="24"/>
        </w:rPr>
        <w:t>When a particular user activity crosses the risk threshold as defined by the RSA Risk Engine and the Policy Manager, Adaptive Authentication can further assure the identity of the user by initiating a Step-Up authentication:</w:t>
      </w:r>
    </w:p>
    <w:p w14:paraId="5ACEBB9D" w14:textId="77777777" w:rsidR="009C0343" w:rsidRPr="009C0343" w:rsidRDefault="009C0343">
      <w:pPr>
        <w:numPr>
          <w:ilvl w:val="0"/>
          <w:numId w:val="33"/>
        </w:numPr>
        <w:spacing w:before="100" w:beforeAutospacing="1" w:after="100" w:afterAutospacing="1"/>
        <w:rPr>
          <w:color w:val="auto"/>
          <w:szCs w:val="24"/>
        </w:rPr>
      </w:pPr>
      <w:r w:rsidRPr="009C0343">
        <w:rPr>
          <w:color w:val="auto"/>
          <w:szCs w:val="24"/>
        </w:rPr>
        <w:t>Challenge questions – secret questions that have been selected and answered previously by the end user.</w:t>
      </w:r>
    </w:p>
    <w:p w14:paraId="48005558" w14:textId="77777777" w:rsidR="009C0343" w:rsidRPr="009C0343" w:rsidRDefault="009C0343">
      <w:pPr>
        <w:numPr>
          <w:ilvl w:val="0"/>
          <w:numId w:val="33"/>
        </w:numPr>
        <w:spacing w:before="100" w:beforeAutospacing="1" w:after="100" w:afterAutospacing="1"/>
        <w:rPr>
          <w:color w:val="auto"/>
          <w:szCs w:val="24"/>
        </w:rPr>
      </w:pPr>
      <w:r w:rsidRPr="009C0343">
        <w:rPr>
          <w:color w:val="auto"/>
          <w:szCs w:val="24"/>
        </w:rPr>
        <w:t>Out-of-band (OOB) authentication – via voice, SMS or e-mail.</w:t>
      </w:r>
    </w:p>
    <w:p w14:paraId="4FD6EC9B" w14:textId="77777777" w:rsidR="009C0343" w:rsidRDefault="009C0343">
      <w:pPr>
        <w:numPr>
          <w:ilvl w:val="0"/>
          <w:numId w:val="33"/>
        </w:numPr>
        <w:spacing w:before="100" w:beforeAutospacing="1" w:after="100" w:afterAutospacing="1"/>
        <w:rPr>
          <w:color w:val="auto"/>
          <w:szCs w:val="24"/>
        </w:rPr>
      </w:pPr>
      <w:r w:rsidRPr="009C0343">
        <w:rPr>
          <w:color w:val="auto"/>
          <w:szCs w:val="24"/>
        </w:rPr>
        <w:t>Knowledge-Based Authentication (KBA) – out of wallet questions that are gleaned in real time from a series of public and private databases, the answers to which are known only by the end user.</w:t>
      </w:r>
    </w:p>
    <w:p w14:paraId="033FD5C5" w14:textId="77777777" w:rsidR="008D653D" w:rsidRDefault="008D653D" w:rsidP="008D653D">
      <w:pPr>
        <w:pStyle w:val="Heading5"/>
      </w:pPr>
      <w:bookmarkStart w:id="980" w:name="_SiteMinder"/>
      <w:bookmarkStart w:id="981" w:name="_Toc277158194"/>
      <w:bookmarkEnd w:id="980"/>
      <w:r>
        <w:t>User session Log out</w:t>
      </w:r>
      <w:bookmarkEnd w:id="981"/>
    </w:p>
    <w:p w14:paraId="42F8A9C7" w14:textId="77777777" w:rsidR="004E53A8" w:rsidRDefault="008D653D" w:rsidP="008D653D">
      <w:r w:rsidRPr="008D653D">
        <w:t xml:space="preserve">Session logout </w:t>
      </w:r>
      <w:r w:rsidR="004E53A8">
        <w:t>requires</w:t>
      </w:r>
      <w:r w:rsidRPr="008D653D">
        <w:t xml:space="preserve"> clearing </w:t>
      </w:r>
      <w:r w:rsidR="004E53A8">
        <w:t xml:space="preserve">the </w:t>
      </w:r>
      <w:r w:rsidRPr="008D653D">
        <w:t xml:space="preserve">session from </w:t>
      </w:r>
      <w:r w:rsidR="004E53A8">
        <w:t>the portal session and also from the Optum ID session</w:t>
      </w:r>
      <w:r w:rsidRPr="008D653D">
        <w:t>.</w:t>
      </w:r>
      <w:r>
        <w:t xml:space="preserve"> MA-HIX has its own URL for user sign </w:t>
      </w:r>
      <w:r w:rsidRPr="008D653D">
        <w:t xml:space="preserve">out which </w:t>
      </w:r>
      <w:r w:rsidR="004E53A8">
        <w:t xml:space="preserve">redirects the logout to the Optum ID server which invalidates the session and return the user to the landing page. </w:t>
      </w:r>
      <w:r w:rsidR="00BD7934">
        <w:t>Also,</w:t>
      </w:r>
      <w:r w:rsidR="004E53A8">
        <w:t xml:space="preserve"> the authentication token will be unrecognized after the session is cleared. </w:t>
      </w:r>
    </w:p>
    <w:p w14:paraId="58960E83" w14:textId="77777777" w:rsidR="008D653D" w:rsidRDefault="008D653D" w:rsidP="008D653D">
      <w:pPr>
        <w:pStyle w:val="Heading5"/>
      </w:pPr>
      <w:bookmarkStart w:id="982" w:name="_Toc277158195"/>
      <w:r>
        <w:t>User session Time-out management</w:t>
      </w:r>
      <w:bookmarkEnd w:id="982"/>
    </w:p>
    <w:p w14:paraId="0FB7928E" w14:textId="77777777" w:rsidR="008D653D" w:rsidRPr="008D653D" w:rsidRDefault="004E53A8" w:rsidP="008D653D">
      <w:r>
        <w:t>The portal application manages the idle an</w:t>
      </w:r>
      <w:r w:rsidR="008D653D" w:rsidRPr="008D653D">
        <w:t>d maximum session time out for a resource</w:t>
      </w:r>
      <w:r>
        <w:t xml:space="preserve"> along with the OIDC server managing its own token time-out. Tokens are issued for a </w:t>
      </w:r>
      <w:r w:rsidR="00BD7934">
        <w:t>pre-</w:t>
      </w:r>
      <w:r>
        <w:t xml:space="preserve">configured </w:t>
      </w:r>
      <w:r w:rsidR="00BD7934">
        <w:t xml:space="preserve">number of </w:t>
      </w:r>
      <w:r>
        <w:t xml:space="preserve">minutes and requires refreshing the token. </w:t>
      </w:r>
      <w:r w:rsidR="00BD7934">
        <w:t>Also,</w:t>
      </w:r>
      <w:r>
        <w:t xml:space="preserve"> the refresh token is timed out after certain time and the user is forced to login. </w:t>
      </w:r>
      <w:r w:rsidR="00BD7934">
        <w:t>Typically,</w:t>
      </w:r>
      <w:r>
        <w:t xml:space="preserve"> the refresh token</w:t>
      </w:r>
      <w:r w:rsidR="008D653D" w:rsidRPr="008D653D">
        <w:t xml:space="preserve"> values </w:t>
      </w:r>
      <w:r w:rsidR="008D653D">
        <w:t>are slightly</w:t>
      </w:r>
      <w:r w:rsidR="008D653D" w:rsidRPr="008D653D">
        <w:t xml:space="preserve"> greater than the corresponding values for </w:t>
      </w:r>
      <w:r>
        <w:t>access token</w:t>
      </w:r>
      <w:r w:rsidR="008D653D">
        <w:t>.</w:t>
      </w:r>
      <w:r w:rsidR="00486F72">
        <w:t xml:space="preserve"> Since this application is for healthcare coverage, MARS E v2.0 standards are </w:t>
      </w:r>
      <w:r w:rsidR="00BD7934">
        <w:t>used,</w:t>
      </w:r>
      <w:r w:rsidR="00486F72">
        <w:t xml:space="preserve"> and the timeout is set to 15 minutes</w:t>
      </w:r>
      <w:r>
        <w:t xml:space="preserve"> for agents and 20 minutes for the public</w:t>
      </w:r>
      <w:r w:rsidR="00486F72">
        <w:t>.</w:t>
      </w:r>
    </w:p>
    <w:p w14:paraId="107E18B2" w14:textId="77777777" w:rsidR="007144A9" w:rsidRDefault="007144A9" w:rsidP="007144A9">
      <w:pPr>
        <w:pStyle w:val="Heading4"/>
      </w:pPr>
      <w:bookmarkStart w:id="983" w:name="_Toc169823966"/>
      <w:bookmarkStart w:id="984" w:name="_Toc169824193"/>
      <w:r>
        <w:t>Delineating Optum ID from MA-HIX Web Application</w:t>
      </w:r>
      <w:bookmarkEnd w:id="983"/>
      <w:bookmarkEnd w:id="984"/>
    </w:p>
    <w:p w14:paraId="5086269A" w14:textId="77777777" w:rsidR="007144A9" w:rsidRDefault="007144A9" w:rsidP="007144A9">
      <w:r>
        <w:t>Once the user authenticates using Optum ID, the web application server (MA-HIX application)</w:t>
      </w:r>
      <w:r w:rsidR="00543869">
        <w:t>,</w:t>
      </w:r>
      <w:r>
        <w:t xml:space="preserve"> which redirected </w:t>
      </w:r>
      <w:r w:rsidR="006D63E7">
        <w:t>the user</w:t>
      </w:r>
      <w:r>
        <w:t xml:space="preserve"> to </w:t>
      </w:r>
      <w:r w:rsidR="006D63E7">
        <w:t>Optum ID</w:t>
      </w:r>
      <w:r>
        <w:t>, receives a token along with the user</w:t>
      </w:r>
      <w:r w:rsidR="00BD7934">
        <w:t>’s</w:t>
      </w:r>
      <w:r>
        <w:t xml:space="preserve"> name corresponding to the user authenticated. Based on this name and </w:t>
      </w:r>
      <w:r w:rsidR="00543869">
        <w:t xml:space="preserve">token, </w:t>
      </w:r>
      <w:r w:rsidR="004E53A8">
        <w:t>HIX</w:t>
      </w:r>
      <w:r>
        <w:t xml:space="preserve"> creates an entry in the USER_PROFILE table. This table generates an ID if the user does not exist in the system. USER_ROLE table is used for authorization. The same ID is used widely across the application as USER_PROFILE_ID to stamp on different records based on updates.</w:t>
      </w:r>
    </w:p>
    <w:p w14:paraId="4583B5CA" w14:textId="7A85D931" w:rsidR="001E3A88" w:rsidRDefault="00794522" w:rsidP="001E3A88">
      <w:pPr>
        <w:pStyle w:val="Heading4"/>
      </w:pPr>
      <w:bookmarkStart w:id="985" w:name="_Batch_Service"/>
      <w:bookmarkStart w:id="986" w:name="_Toc169823967"/>
      <w:bookmarkStart w:id="987" w:name="_Toc169824194"/>
      <w:bookmarkStart w:id="988" w:name="_Toc449094276"/>
      <w:bookmarkEnd w:id="985"/>
      <w:r>
        <w:t>MFA for Assister Portal</w:t>
      </w:r>
      <w:bookmarkEnd w:id="986"/>
      <w:bookmarkEnd w:id="987"/>
    </w:p>
    <w:p w14:paraId="1FA1B8A6" w14:textId="51B74DA7" w:rsidR="00794522" w:rsidRDefault="00794522" w:rsidP="001E3A88">
      <w:r>
        <w:t>Assister and Agent portals are enabled with Multi-Factor Authentication to provide additional security for users in the 3</w:t>
      </w:r>
      <w:r w:rsidRPr="00794522">
        <w:rPr>
          <w:vertAlign w:val="superscript"/>
        </w:rPr>
        <w:t>rd</w:t>
      </w:r>
      <w:r>
        <w:t xml:space="preserve"> party site and/or roaming and accessing the website from remote locations on the field.</w:t>
      </w:r>
    </w:p>
    <w:p w14:paraId="3DDC4B70" w14:textId="77777777" w:rsidR="009F72CB" w:rsidRDefault="009F72CB" w:rsidP="009F72CB">
      <w:pPr>
        <w:pStyle w:val="Heading4"/>
      </w:pPr>
      <w:bookmarkStart w:id="989" w:name="_Toc169823968"/>
      <w:bookmarkStart w:id="990" w:name="_Toc169824195"/>
      <w:r>
        <w:t>Gold Listing Authentication</w:t>
      </w:r>
      <w:bookmarkEnd w:id="989"/>
      <w:bookmarkEnd w:id="990"/>
    </w:p>
    <w:p w14:paraId="4746DE4E" w14:textId="77777777" w:rsidR="009F72CB" w:rsidRDefault="009F72CB" w:rsidP="009F72CB">
      <w:r>
        <w:t xml:space="preserve">Optum ID uses a risk based authentication where risk score is calculated based on different factors like IP address, browser session, device print (mac address), number of login in last 60 minutes and number of devices used in last 60 </w:t>
      </w:r>
      <w:r w:rsidR="00BD7934">
        <w:t>minutes, triggers</w:t>
      </w:r>
      <w:r>
        <w:t xml:space="preserve"> further validation. As these rules run, there is update and insert in multiple DB table, that queues up and causing sessions to wait. When load tests are run in stage, using test ids, testing is done with the user ids gold listed to prevent these rules from triggering to improve the performance with login.</w:t>
      </w:r>
    </w:p>
    <w:p w14:paraId="04CB2F48" w14:textId="77777777" w:rsidR="00D168D1" w:rsidRDefault="00D168D1" w:rsidP="00D168D1">
      <w:pPr>
        <w:pStyle w:val="Heading4"/>
      </w:pPr>
      <w:bookmarkStart w:id="991" w:name="_Spring_Security_Interceptor"/>
      <w:bookmarkStart w:id="992" w:name="_Toc169823969"/>
      <w:bookmarkStart w:id="993" w:name="_Toc169824196"/>
      <w:bookmarkEnd w:id="991"/>
      <w:r>
        <w:t>Spring Security</w:t>
      </w:r>
      <w:r w:rsidR="00F459F0">
        <w:t xml:space="preserve"> Interceptor</w:t>
      </w:r>
      <w:bookmarkEnd w:id="992"/>
      <w:bookmarkEnd w:id="993"/>
    </w:p>
    <w:p w14:paraId="01E18193" w14:textId="77777777" w:rsidR="00F459F0" w:rsidRDefault="00F459F0" w:rsidP="00F459F0">
      <w:r>
        <w:t xml:space="preserve">One of the main components of any security model is user authentication, making sure the user is authenticated before the response is provided on a request to a secured page. </w:t>
      </w:r>
      <w:r w:rsidR="004E53A8">
        <w:t>S</w:t>
      </w:r>
      <w:r>
        <w:t xml:space="preserve">tarting from R18, Spring Security Framework is used for determining the user authentication. Below are some of the key </w:t>
      </w:r>
      <w:r w:rsidR="004E53A8">
        <w:t xml:space="preserve">features of </w:t>
      </w:r>
      <w:r>
        <w:t>Spring Security.</w:t>
      </w:r>
    </w:p>
    <w:p w14:paraId="4334A285" w14:textId="77777777" w:rsidR="00F459F0" w:rsidRPr="00F459F0" w:rsidRDefault="00F459F0" w:rsidP="00F459F0"/>
    <w:p w14:paraId="554B920C" w14:textId="77777777" w:rsidR="00D168D1" w:rsidRDefault="00D168D1" w:rsidP="00D168D1">
      <w:r w:rsidRPr="00D168D1">
        <w:rPr>
          <w:b/>
        </w:rPr>
        <w:t>URL Configuration</w:t>
      </w:r>
      <w:r>
        <w:rPr>
          <w:b/>
        </w:rPr>
        <w:t xml:space="preserve">: </w:t>
      </w:r>
      <w:r w:rsidR="004E53A8">
        <w:t>I</w:t>
      </w:r>
      <w:r>
        <w:t xml:space="preserve">n Spring Security, every page is secured, unless it is configured as not secured. There are only a few pages that are unsecured. </w:t>
      </w:r>
      <w:r w:rsidR="004E53A8">
        <w:t>T</w:t>
      </w:r>
      <w:r>
        <w:t xml:space="preserve">he unprotected list </w:t>
      </w:r>
      <w:r w:rsidR="004E53A8">
        <w:t xml:space="preserve">of pages </w:t>
      </w:r>
      <w:r>
        <w:t>can be easily verified and validated. From that standpoint of view, Spring Security is much more secure.</w:t>
      </w:r>
    </w:p>
    <w:p w14:paraId="4F2EBD03" w14:textId="77777777" w:rsidR="00D168D1" w:rsidRPr="00D168D1" w:rsidRDefault="00D168D1" w:rsidP="00D168D1">
      <w:r>
        <w:t xml:space="preserve">The HIX Spring Security model can be found in this document on MassForge – </w:t>
      </w:r>
      <w:hyperlink r:id="rId107" w:history="1">
        <w:r w:rsidRPr="00D168D1">
          <w:rPr>
            <w:rStyle w:val="Hyperlink"/>
          </w:rPr>
          <w:t>doc138079</w:t>
        </w:r>
      </w:hyperlink>
      <w:r>
        <w:t>.</w:t>
      </w:r>
    </w:p>
    <w:p w14:paraId="4F15F015" w14:textId="77777777" w:rsidR="00D168D1" w:rsidRDefault="00D168D1" w:rsidP="00D168D1">
      <w:pPr>
        <w:rPr>
          <w:b/>
        </w:rPr>
      </w:pPr>
    </w:p>
    <w:p w14:paraId="17A84739" w14:textId="77777777" w:rsidR="00D168D1" w:rsidRDefault="00D168D1" w:rsidP="009F72CB">
      <w:r w:rsidRPr="00D168D1">
        <w:rPr>
          <w:b/>
        </w:rPr>
        <w:t>Session Management:</w:t>
      </w:r>
      <w:r>
        <w:t xml:space="preserve"> In Spring Security with OpenID Connect model, Spring creates a session (after authentication) with the JSESSIONID cookie and tokens, all successive requests are validated to check if the user is still in session and also by checking with the IDM server if the user is still logged in. The tokens are kept in session on the application server and are used to validate the user, and refreshed periodically, without requiring the browser to send them (that can lead to interception or injection). </w:t>
      </w:r>
      <w:r w:rsidR="00BD7934">
        <w:t>Also,</w:t>
      </w:r>
      <w:r>
        <w:t xml:space="preserve"> the user information is provided by the IDM server and it is not embedded in the header or in a cookie.</w:t>
      </w:r>
    </w:p>
    <w:p w14:paraId="2DC11745" w14:textId="77777777" w:rsidR="00FE5AAC" w:rsidRDefault="00BA596E" w:rsidP="00FE5AAC">
      <w:pPr>
        <w:pStyle w:val="Heading3"/>
      </w:pPr>
      <w:bookmarkStart w:id="994" w:name="_Toc169823970"/>
      <w:bookmarkStart w:id="995" w:name="_Toc169824197"/>
      <w:r>
        <w:t>Batch Service</w:t>
      </w:r>
      <w:bookmarkEnd w:id="988"/>
      <w:bookmarkEnd w:id="994"/>
      <w:bookmarkEnd w:id="995"/>
    </w:p>
    <w:p w14:paraId="63A6896E" w14:textId="77777777" w:rsidR="000E5ACF" w:rsidRDefault="00D93B0E" w:rsidP="000E5ACF">
      <w:r>
        <w:t xml:space="preserve">The MA-HIX batch jobs are built by hCentive and are maintained on a separate batch server within the </w:t>
      </w:r>
      <w:r w:rsidR="00BD7934">
        <w:t>AWS VPC</w:t>
      </w:r>
      <w:r>
        <w:t xml:space="preserve">. These batch jobs run on a separate virtual node in a </w:t>
      </w:r>
      <w:r w:rsidR="00BD7934">
        <w:t>Java</w:t>
      </w:r>
      <w:r>
        <w:t xml:space="preserve"> container. The hCentive batch jobs directly interact with the database as well as the Jboss Fuse server to connect to FDSH. All jobs are scheduled using </w:t>
      </w:r>
      <w:r w:rsidR="00BD7934">
        <w:t xml:space="preserve">Argent </w:t>
      </w:r>
      <w:r>
        <w:t>Scheduler (</w:t>
      </w:r>
      <w:r w:rsidR="00BD7934">
        <w:t>AS</w:t>
      </w:r>
      <w:r>
        <w:t>). It supports both calendar</w:t>
      </w:r>
      <w:r w:rsidR="00BD7934">
        <w:t>-</w:t>
      </w:r>
      <w:r>
        <w:t xml:space="preserve"> based and </w:t>
      </w:r>
      <w:r w:rsidR="00BD7934">
        <w:t>event-based</w:t>
      </w:r>
      <w:r>
        <w:t xml:space="preserve"> workload automation. </w:t>
      </w:r>
      <w:r w:rsidR="00BD7934">
        <w:t>AS</w:t>
      </w:r>
      <w:r>
        <w:t xml:space="preserve"> provides a single point of control, to view manage composite workloads to fine-tune performance and to handle exceptions.</w:t>
      </w:r>
      <w:r w:rsidR="0080145C">
        <w:tab/>
      </w:r>
    </w:p>
    <w:p w14:paraId="06F3393A" w14:textId="77777777" w:rsidR="00A315C4" w:rsidRDefault="00C3560F" w:rsidP="000E5ACF">
      <w:pPr>
        <w:rPr>
          <w:color w:val="FF0000"/>
        </w:rPr>
      </w:pPr>
      <w:r>
        <w:t>A high level Op</w:t>
      </w:r>
      <w:r w:rsidR="00A315C4">
        <w:t>en Enrollment process</w:t>
      </w:r>
      <w:r>
        <w:t xml:space="preserve"> flow is uploaded to MassForge. </w:t>
      </w:r>
      <w:hyperlink r:id="rId108" w:history="1">
        <w:r w:rsidRPr="00C3560F">
          <w:rPr>
            <w:rStyle w:val="Hyperlink"/>
          </w:rPr>
          <w:t>doc100014</w:t>
        </w:r>
      </w:hyperlink>
    </w:p>
    <w:p w14:paraId="3BE707A4" w14:textId="77777777" w:rsidR="00BA596E" w:rsidRDefault="00BA596E" w:rsidP="00BA596E">
      <w:pPr>
        <w:pStyle w:val="Heading3"/>
      </w:pPr>
      <w:bookmarkStart w:id="996" w:name="_Toc449094277"/>
      <w:bookmarkStart w:id="997" w:name="_Toc169823971"/>
      <w:bookmarkStart w:id="998" w:name="_Toc169824198"/>
      <w:r>
        <w:t>Logging Service</w:t>
      </w:r>
      <w:bookmarkEnd w:id="996"/>
      <w:bookmarkEnd w:id="997"/>
      <w:bookmarkEnd w:id="998"/>
    </w:p>
    <w:p w14:paraId="291CE071" w14:textId="77777777" w:rsidR="00B717C9" w:rsidRPr="00DB1819" w:rsidRDefault="00B717C9" w:rsidP="00FE2C85">
      <w:pPr>
        <w:pStyle w:val="BodyTextHIX"/>
      </w:pPr>
      <w:r w:rsidRPr="00DB1819">
        <w:t>The MA HIX/IES System logging framework provides an easy approach to log information to various destinations like consoles, files, etc.  The following functionalities are part of the MA HIX/IES System logging framework:</w:t>
      </w:r>
    </w:p>
    <w:p w14:paraId="53DB1BED" w14:textId="77777777" w:rsidR="00B717C9" w:rsidRPr="00DB1819" w:rsidRDefault="00B717C9" w:rsidP="00FE2C85">
      <w:pPr>
        <w:pStyle w:val="BodyTextHIX"/>
      </w:pPr>
    </w:p>
    <w:p w14:paraId="17CB3AE0" w14:textId="77777777" w:rsidR="00B717C9" w:rsidRPr="004A6998"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4A6998">
        <w:rPr>
          <w:rFonts w:ascii="Times New Roman" w:hAnsi="Times New Roman" w:cs="Times New Roman"/>
          <w:sz w:val="24"/>
          <w:szCs w:val="24"/>
        </w:rPr>
        <w:t>Mapped Diagnostic Context (MDC) logging</w:t>
      </w:r>
    </w:p>
    <w:p w14:paraId="6A9E6CCD" w14:textId="77777777" w:rsidR="00B717C9" w:rsidRPr="004A6998"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4A6998">
        <w:rPr>
          <w:rFonts w:ascii="Times New Roman" w:hAnsi="Times New Roman" w:cs="Times New Roman"/>
          <w:sz w:val="24"/>
          <w:szCs w:val="24"/>
        </w:rPr>
        <w:t>Asynchronous logging</w:t>
      </w:r>
    </w:p>
    <w:p w14:paraId="5AC0F4F9" w14:textId="77777777" w:rsidR="00B717C9" w:rsidRPr="004A6998"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4A6998">
        <w:rPr>
          <w:rFonts w:ascii="Times New Roman" w:hAnsi="Times New Roman" w:cs="Times New Roman"/>
          <w:sz w:val="24"/>
          <w:szCs w:val="24"/>
        </w:rPr>
        <w:t>Logger Classes to mask sensitive information such as SSN and credit card information</w:t>
      </w:r>
    </w:p>
    <w:p w14:paraId="3782E201" w14:textId="77777777" w:rsidR="00B717C9" w:rsidRPr="004A6998"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4A6998">
        <w:rPr>
          <w:rFonts w:ascii="Times New Roman" w:hAnsi="Times New Roman" w:cs="Times New Roman"/>
          <w:sz w:val="24"/>
          <w:szCs w:val="24"/>
        </w:rPr>
        <w:t>Marker</w:t>
      </w:r>
    </w:p>
    <w:p w14:paraId="33250945" w14:textId="77777777" w:rsidR="00B717C9" w:rsidRDefault="00B717C9" w:rsidP="00B717C9">
      <w:pPr>
        <w:pStyle w:val="BodyText2"/>
        <w:rPr>
          <w:rFonts w:ascii="Times New Roman" w:hAnsi="Times New Roman"/>
          <w:b w:val="0"/>
          <w:sz w:val="24"/>
          <w:szCs w:val="24"/>
        </w:rPr>
      </w:pPr>
      <w:r w:rsidRPr="004A6998">
        <w:rPr>
          <w:rFonts w:ascii="Times New Roman" w:hAnsi="Times New Roman"/>
          <w:b w:val="0"/>
          <w:sz w:val="24"/>
          <w:szCs w:val="24"/>
        </w:rPr>
        <w:t xml:space="preserve">The logging framework leverages </w:t>
      </w:r>
      <w:r w:rsidR="00BD7934">
        <w:rPr>
          <w:rFonts w:ascii="Times New Roman" w:hAnsi="Times New Roman"/>
          <w:b w:val="0"/>
          <w:sz w:val="24"/>
          <w:szCs w:val="24"/>
        </w:rPr>
        <w:t>SLF4J</w:t>
      </w:r>
      <w:r w:rsidRPr="004A6998">
        <w:rPr>
          <w:rFonts w:ascii="Times New Roman" w:hAnsi="Times New Roman"/>
          <w:b w:val="0"/>
          <w:sz w:val="24"/>
          <w:szCs w:val="24"/>
        </w:rPr>
        <w:t xml:space="preserve"> API so that the logging implementation can be dynamically chosen at deployment time. SLF4J </w:t>
      </w:r>
      <w:r>
        <w:rPr>
          <w:rFonts w:ascii="Times New Roman" w:hAnsi="Times New Roman"/>
          <w:b w:val="0"/>
          <w:sz w:val="24"/>
          <w:szCs w:val="24"/>
        </w:rPr>
        <w:t xml:space="preserve">uses an </w:t>
      </w:r>
      <w:r w:rsidRPr="004A6998">
        <w:rPr>
          <w:rFonts w:ascii="Times New Roman" w:hAnsi="Times New Roman"/>
          <w:b w:val="0"/>
          <w:sz w:val="24"/>
          <w:szCs w:val="24"/>
        </w:rPr>
        <w:t xml:space="preserve">abstraction </w:t>
      </w:r>
      <w:r>
        <w:rPr>
          <w:rFonts w:ascii="Times New Roman" w:hAnsi="Times New Roman"/>
          <w:b w:val="0"/>
          <w:sz w:val="24"/>
          <w:szCs w:val="24"/>
        </w:rPr>
        <w:t xml:space="preserve">layer </w:t>
      </w:r>
      <w:r w:rsidRPr="004A6998">
        <w:rPr>
          <w:rFonts w:ascii="Times New Roman" w:hAnsi="Times New Roman"/>
          <w:b w:val="0"/>
          <w:sz w:val="24"/>
          <w:szCs w:val="24"/>
        </w:rPr>
        <w:t>to provide logging functionality in an application without the hassle of dependencies</w:t>
      </w:r>
      <w:r>
        <w:rPr>
          <w:rFonts w:ascii="Times New Roman" w:hAnsi="Times New Roman"/>
          <w:b w:val="0"/>
          <w:sz w:val="24"/>
          <w:szCs w:val="24"/>
        </w:rPr>
        <w:t xml:space="preserve"> and </w:t>
      </w:r>
      <w:r w:rsidRPr="004A6998">
        <w:rPr>
          <w:rFonts w:ascii="Times New Roman" w:hAnsi="Times New Roman"/>
          <w:b w:val="0"/>
          <w:sz w:val="24"/>
          <w:szCs w:val="24"/>
        </w:rPr>
        <w:t>uses compile-time bindings instead of run-time discovery</w:t>
      </w:r>
      <w:r>
        <w:rPr>
          <w:rFonts w:ascii="Times New Roman" w:hAnsi="Times New Roman"/>
          <w:b w:val="0"/>
          <w:sz w:val="24"/>
          <w:szCs w:val="24"/>
        </w:rPr>
        <w:t xml:space="preserve">. </w:t>
      </w:r>
      <w:r w:rsidRPr="004A6998">
        <w:rPr>
          <w:rFonts w:ascii="Times New Roman" w:hAnsi="Times New Roman"/>
          <w:b w:val="0"/>
          <w:sz w:val="24"/>
          <w:szCs w:val="24"/>
        </w:rPr>
        <w:t>The logging implementations need to be configured explicitly during deployment time</w:t>
      </w:r>
      <w:r>
        <w:rPr>
          <w:rFonts w:ascii="Times New Roman" w:hAnsi="Times New Roman"/>
          <w:b w:val="0"/>
          <w:sz w:val="24"/>
          <w:szCs w:val="24"/>
        </w:rPr>
        <w:t xml:space="preserve"> and </w:t>
      </w:r>
      <w:r w:rsidR="00BD7934" w:rsidRPr="004A6998">
        <w:rPr>
          <w:rFonts w:ascii="Times New Roman" w:hAnsi="Times New Roman"/>
          <w:b w:val="0"/>
          <w:sz w:val="24"/>
          <w:szCs w:val="24"/>
        </w:rPr>
        <w:t>log</w:t>
      </w:r>
      <w:r w:rsidR="00BD7934">
        <w:rPr>
          <w:rFonts w:ascii="Times New Roman" w:hAnsi="Times New Roman"/>
          <w:b w:val="0"/>
          <w:sz w:val="24"/>
          <w:szCs w:val="24"/>
        </w:rPr>
        <w:t>-</w:t>
      </w:r>
      <w:r w:rsidR="00BD7934" w:rsidRPr="004A6998">
        <w:rPr>
          <w:rFonts w:ascii="Times New Roman" w:hAnsi="Times New Roman"/>
          <w:b w:val="0"/>
          <w:sz w:val="24"/>
          <w:szCs w:val="24"/>
        </w:rPr>
        <w:t>back</w:t>
      </w:r>
      <w:r w:rsidRPr="004A6998">
        <w:rPr>
          <w:rFonts w:ascii="Times New Roman" w:hAnsi="Times New Roman"/>
          <w:b w:val="0"/>
          <w:sz w:val="24"/>
          <w:szCs w:val="24"/>
        </w:rPr>
        <w:t xml:space="preserve"> implementation</w:t>
      </w:r>
      <w:r>
        <w:rPr>
          <w:rFonts w:ascii="Times New Roman" w:hAnsi="Times New Roman"/>
          <w:b w:val="0"/>
          <w:sz w:val="24"/>
          <w:szCs w:val="24"/>
        </w:rPr>
        <w:t xml:space="preserve"> is used on this project</w:t>
      </w:r>
      <w:r w:rsidRPr="004A6998">
        <w:rPr>
          <w:rFonts w:ascii="Times New Roman" w:hAnsi="Times New Roman"/>
          <w:b w:val="0"/>
          <w:sz w:val="24"/>
          <w:szCs w:val="24"/>
        </w:rPr>
        <w:t xml:space="preserve">.  </w:t>
      </w:r>
      <w:r>
        <w:rPr>
          <w:rFonts w:ascii="Times New Roman" w:hAnsi="Times New Roman"/>
          <w:b w:val="0"/>
          <w:sz w:val="24"/>
          <w:szCs w:val="24"/>
        </w:rPr>
        <w:t xml:space="preserve">All </w:t>
      </w:r>
      <w:r w:rsidR="00BD7934" w:rsidRPr="004A6998">
        <w:rPr>
          <w:rFonts w:ascii="Times New Roman" w:hAnsi="Times New Roman"/>
          <w:b w:val="0"/>
          <w:sz w:val="24"/>
          <w:szCs w:val="24"/>
        </w:rPr>
        <w:t>third-party</w:t>
      </w:r>
      <w:r w:rsidRPr="004A6998">
        <w:rPr>
          <w:rFonts w:ascii="Times New Roman" w:hAnsi="Times New Roman"/>
          <w:b w:val="0"/>
          <w:sz w:val="24"/>
          <w:szCs w:val="24"/>
        </w:rPr>
        <w:t xml:space="preserve"> frameworks like Spring, Hibernate, etc., </w:t>
      </w:r>
      <w:r>
        <w:rPr>
          <w:rFonts w:ascii="Times New Roman" w:hAnsi="Times New Roman"/>
          <w:b w:val="0"/>
          <w:sz w:val="24"/>
          <w:szCs w:val="24"/>
        </w:rPr>
        <w:t xml:space="preserve">are redirected </w:t>
      </w:r>
      <w:r w:rsidRPr="004A6998">
        <w:rPr>
          <w:rFonts w:ascii="Times New Roman" w:hAnsi="Times New Roman"/>
          <w:b w:val="0"/>
          <w:sz w:val="24"/>
          <w:szCs w:val="24"/>
        </w:rPr>
        <w:t xml:space="preserve">to using </w:t>
      </w:r>
      <w:r>
        <w:rPr>
          <w:rFonts w:ascii="Times New Roman" w:hAnsi="Times New Roman"/>
          <w:b w:val="0"/>
          <w:sz w:val="24"/>
          <w:szCs w:val="24"/>
        </w:rPr>
        <w:t xml:space="preserve">the </w:t>
      </w:r>
      <w:r w:rsidRPr="004A6998">
        <w:rPr>
          <w:rFonts w:ascii="Times New Roman" w:hAnsi="Times New Roman"/>
          <w:b w:val="0"/>
          <w:sz w:val="24"/>
          <w:szCs w:val="24"/>
        </w:rPr>
        <w:t>SLF4J</w:t>
      </w:r>
      <w:r>
        <w:rPr>
          <w:rFonts w:ascii="Times New Roman" w:hAnsi="Times New Roman"/>
          <w:b w:val="0"/>
          <w:sz w:val="24"/>
          <w:szCs w:val="24"/>
        </w:rPr>
        <w:t xml:space="preserve"> bridge jar files. </w:t>
      </w:r>
      <w:r w:rsidRPr="004A6998">
        <w:rPr>
          <w:rFonts w:ascii="Times New Roman" w:hAnsi="Times New Roman"/>
          <w:b w:val="0"/>
          <w:sz w:val="24"/>
          <w:szCs w:val="24"/>
        </w:rPr>
        <w:t>This gives a unified logging process</w:t>
      </w:r>
      <w:r>
        <w:rPr>
          <w:rFonts w:ascii="Times New Roman" w:hAnsi="Times New Roman"/>
          <w:b w:val="0"/>
          <w:sz w:val="24"/>
          <w:szCs w:val="24"/>
        </w:rPr>
        <w:t xml:space="preserve"> to the max extent</w:t>
      </w:r>
      <w:r w:rsidRPr="004A6998">
        <w:rPr>
          <w:rFonts w:ascii="Times New Roman" w:hAnsi="Times New Roman"/>
          <w:b w:val="0"/>
          <w:sz w:val="24"/>
          <w:szCs w:val="24"/>
        </w:rPr>
        <w:t>.</w:t>
      </w:r>
    </w:p>
    <w:p w14:paraId="2EE16BCB" w14:textId="77777777" w:rsidR="00B717C9" w:rsidRDefault="00B717C9" w:rsidP="00B717C9">
      <w:pPr>
        <w:pStyle w:val="BodyText2"/>
        <w:rPr>
          <w:rFonts w:ascii="Times New Roman" w:hAnsi="Times New Roman"/>
          <w:b w:val="0"/>
          <w:sz w:val="24"/>
          <w:szCs w:val="24"/>
        </w:rPr>
      </w:pPr>
      <w:r>
        <w:rPr>
          <w:rFonts w:ascii="Times New Roman" w:hAnsi="Times New Roman"/>
          <w:b w:val="0"/>
          <w:sz w:val="24"/>
          <w:szCs w:val="24"/>
        </w:rPr>
        <w:t>There are 5 levels of logging using SLF4J.</w:t>
      </w:r>
    </w:p>
    <w:p w14:paraId="18F1086A" w14:textId="77777777" w:rsidR="00B717C9" w:rsidRPr="00391CD2"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391CD2">
        <w:rPr>
          <w:rFonts w:ascii="Times New Roman" w:hAnsi="Times New Roman" w:cs="Times New Roman"/>
          <w:sz w:val="24"/>
          <w:szCs w:val="24"/>
        </w:rPr>
        <w:t xml:space="preserve">ERROR: Use this level when the system is in distress/unstable and users are not able to use the system.  By </w:t>
      </w:r>
      <w:r w:rsidR="00BD7934" w:rsidRPr="00391CD2">
        <w:rPr>
          <w:rFonts w:ascii="Times New Roman" w:hAnsi="Times New Roman" w:cs="Times New Roman"/>
          <w:sz w:val="24"/>
          <w:szCs w:val="24"/>
        </w:rPr>
        <w:t>default,</w:t>
      </w:r>
      <w:r w:rsidRPr="00391CD2">
        <w:rPr>
          <w:rFonts w:ascii="Times New Roman" w:hAnsi="Times New Roman" w:cs="Times New Roman"/>
          <w:sz w:val="24"/>
          <w:szCs w:val="24"/>
        </w:rPr>
        <w:t xml:space="preserve"> the MA HIX/IES System</w:t>
      </w:r>
      <w:r w:rsidRPr="00391CD2" w:rsidDel="00685945">
        <w:rPr>
          <w:rFonts w:ascii="Times New Roman" w:hAnsi="Times New Roman" w:cs="Times New Roman"/>
          <w:sz w:val="24"/>
          <w:szCs w:val="24"/>
        </w:rPr>
        <w:t xml:space="preserve"> </w:t>
      </w:r>
      <w:r w:rsidRPr="00391CD2">
        <w:rPr>
          <w:rFonts w:ascii="Times New Roman" w:hAnsi="Times New Roman" w:cs="Times New Roman"/>
          <w:sz w:val="24"/>
          <w:szCs w:val="24"/>
        </w:rPr>
        <w:t>will be configured to log all the messages that are logged with this level.</w:t>
      </w:r>
    </w:p>
    <w:p w14:paraId="71DC90CA" w14:textId="77777777" w:rsidR="00B717C9" w:rsidRPr="00391CD2"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391CD2">
        <w:rPr>
          <w:rFonts w:ascii="Times New Roman" w:hAnsi="Times New Roman" w:cs="Times New Roman"/>
          <w:sz w:val="24"/>
          <w:szCs w:val="24"/>
        </w:rPr>
        <w:t>WARN: Use this level when an unexpected business or technical event happens, but the system is stable and usable.  The MA HIX/IES System</w:t>
      </w:r>
      <w:r w:rsidRPr="00391CD2" w:rsidDel="00685945">
        <w:rPr>
          <w:rFonts w:ascii="Times New Roman" w:hAnsi="Times New Roman" w:cs="Times New Roman"/>
          <w:sz w:val="24"/>
          <w:szCs w:val="24"/>
        </w:rPr>
        <w:t xml:space="preserve"> </w:t>
      </w:r>
      <w:r w:rsidRPr="00391CD2">
        <w:rPr>
          <w:rFonts w:ascii="Times New Roman" w:hAnsi="Times New Roman" w:cs="Times New Roman"/>
          <w:sz w:val="24"/>
          <w:szCs w:val="24"/>
        </w:rPr>
        <w:t>will be configured to log the messages with this level.</w:t>
      </w:r>
    </w:p>
    <w:p w14:paraId="35AB7DC2" w14:textId="77777777" w:rsidR="00B717C9" w:rsidRPr="00391CD2"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391CD2">
        <w:rPr>
          <w:rFonts w:ascii="Times New Roman" w:hAnsi="Times New Roman" w:cs="Times New Roman"/>
          <w:sz w:val="24"/>
          <w:szCs w:val="24"/>
        </w:rPr>
        <w:t>INFO: Use this level to record important business events that can occur during various requests like calling external web services.  By default, the MA HIX/IES System will not be configured to log these messages.  But it can be turned on if required to analyze an issue.</w:t>
      </w:r>
      <w:r w:rsidR="000F74F8">
        <w:rPr>
          <w:rFonts w:ascii="Times New Roman" w:hAnsi="Times New Roman" w:cs="Times New Roman"/>
          <w:sz w:val="24"/>
          <w:szCs w:val="24"/>
        </w:rPr>
        <w:t xml:space="preserve"> These are used only for debugging purposes and in the lower environments.</w:t>
      </w:r>
    </w:p>
    <w:p w14:paraId="0F04565E" w14:textId="77777777" w:rsidR="00B717C9" w:rsidRPr="00391CD2"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391CD2">
        <w:rPr>
          <w:rFonts w:ascii="Times New Roman" w:hAnsi="Times New Roman" w:cs="Times New Roman"/>
          <w:sz w:val="24"/>
          <w:szCs w:val="24"/>
        </w:rPr>
        <w:t>DEBUG: Use this level to log messages that are helpful in tracking the flow of the system like entry/exit of the methods.  The MA HIX/IES System will not be configured to log these messages unless it is required to track an issue by analyzing the flow of the system.</w:t>
      </w:r>
    </w:p>
    <w:p w14:paraId="3472144A" w14:textId="77777777" w:rsidR="000E5ACF" w:rsidRPr="005013AD" w:rsidRDefault="00B717C9" w:rsidP="00603272">
      <w:pPr>
        <w:pStyle w:val="ListParagraph"/>
        <w:numPr>
          <w:ilvl w:val="0"/>
          <w:numId w:val="20"/>
        </w:numPr>
        <w:tabs>
          <w:tab w:val="clear" w:pos="1440"/>
          <w:tab w:val="num" w:pos="360"/>
        </w:tabs>
        <w:ind w:left="360"/>
        <w:rPr>
          <w:color w:val="FF0000"/>
        </w:rPr>
      </w:pPr>
      <w:r w:rsidRPr="005013AD">
        <w:rPr>
          <w:szCs w:val="24"/>
        </w:rPr>
        <w:t>TRACE: A level that is not used often as it can produce voluminous logs that can severely impact the performance.</w:t>
      </w:r>
    </w:p>
    <w:p w14:paraId="178120F2" w14:textId="77777777" w:rsidR="005013AD" w:rsidRDefault="005013AD" w:rsidP="005013AD">
      <w:pPr>
        <w:pStyle w:val="ListParagraph"/>
        <w:ind w:left="360"/>
        <w:rPr>
          <w:szCs w:val="24"/>
        </w:rPr>
      </w:pPr>
    </w:p>
    <w:p w14:paraId="4FD99105" w14:textId="77777777" w:rsidR="005013AD" w:rsidRDefault="005013AD" w:rsidP="00705F6B">
      <w:pPr>
        <w:pStyle w:val="Heading4"/>
      </w:pPr>
      <w:bookmarkStart w:id="999" w:name="_Toc169823972"/>
      <w:bookmarkStart w:id="1000" w:name="_Toc169824199"/>
      <w:r>
        <w:t>HIX Logging Strategy</w:t>
      </w:r>
      <w:bookmarkEnd w:id="999"/>
      <w:bookmarkEnd w:id="1000"/>
    </w:p>
    <w:p w14:paraId="689D53FE" w14:textId="77777777" w:rsidR="005013AD" w:rsidRDefault="00130BF6" w:rsidP="005013AD">
      <w:r>
        <w:t>H</w:t>
      </w:r>
      <w:r w:rsidR="005013AD">
        <w:t xml:space="preserve">Centive logs </w:t>
      </w:r>
      <w:r>
        <w:t xml:space="preserve">all </w:t>
      </w:r>
      <w:r w:rsidR="005013AD">
        <w:t>error</w:t>
      </w:r>
      <w:r>
        <w:t>s</w:t>
      </w:r>
      <w:r w:rsidR="005013AD">
        <w:t xml:space="preserve"> in production</w:t>
      </w:r>
      <w:r>
        <w:t>.</w:t>
      </w:r>
      <w:r w:rsidR="005013AD">
        <w:t xml:space="preserve"> </w:t>
      </w:r>
      <w:r>
        <w:t>I</w:t>
      </w:r>
      <w:r w:rsidR="005013AD">
        <w:t xml:space="preserve">n lower environments, it depends on </w:t>
      </w:r>
      <w:r>
        <w:t xml:space="preserve">the team </w:t>
      </w:r>
      <w:r w:rsidR="005013AD">
        <w:t>working on it</w:t>
      </w:r>
      <w:r>
        <w:t>, and the systems could be in debug or trace level</w:t>
      </w:r>
      <w:r w:rsidR="005013AD">
        <w:t xml:space="preserve"> to identify defects. All errors are logged to a file on the </w:t>
      </w:r>
      <w:r>
        <w:t xml:space="preserve">application </w:t>
      </w:r>
      <w:r w:rsidR="005013AD">
        <w:t>server.</w:t>
      </w:r>
    </w:p>
    <w:p w14:paraId="76AC15AE" w14:textId="77777777" w:rsidR="005013AD" w:rsidRPr="00130BF6" w:rsidRDefault="005013AD" w:rsidP="00130BF6">
      <w:pPr>
        <w:ind w:left="360"/>
        <w:rPr>
          <w:color w:val="auto"/>
        </w:rPr>
      </w:pPr>
      <w:r w:rsidRPr="00130BF6">
        <w:rPr>
          <w:color w:val="auto"/>
        </w:rPr>
        <w:t>Application errors (500, 404, etc.) into log file</w:t>
      </w:r>
    </w:p>
    <w:p w14:paraId="42C8AF51" w14:textId="77777777" w:rsidR="005013AD" w:rsidRPr="009B2F4A" w:rsidRDefault="005013AD">
      <w:pPr>
        <w:pStyle w:val="ListParagraph"/>
        <w:numPr>
          <w:ilvl w:val="0"/>
          <w:numId w:val="30"/>
        </w:numPr>
        <w:rPr>
          <w:color w:val="auto"/>
        </w:rPr>
      </w:pPr>
      <w:r w:rsidRPr="009B2F4A">
        <w:rPr>
          <w:color w:val="auto"/>
        </w:rPr>
        <w:t>Will not run in debug or info mode in Production</w:t>
      </w:r>
    </w:p>
    <w:p w14:paraId="27FAA10D" w14:textId="77777777" w:rsidR="005013AD" w:rsidRPr="009B2F4A" w:rsidRDefault="005013AD">
      <w:pPr>
        <w:pStyle w:val="ListParagraph"/>
        <w:numPr>
          <w:ilvl w:val="0"/>
          <w:numId w:val="30"/>
        </w:numPr>
        <w:rPr>
          <w:color w:val="auto"/>
        </w:rPr>
      </w:pPr>
      <w:r w:rsidRPr="009B2F4A">
        <w:rPr>
          <w:color w:val="auto"/>
        </w:rPr>
        <w:t>Will run at error level</w:t>
      </w:r>
    </w:p>
    <w:p w14:paraId="55013568" w14:textId="77777777" w:rsidR="005013AD" w:rsidRPr="009B2F4A" w:rsidRDefault="00130BF6" w:rsidP="00130BF6">
      <w:pPr>
        <w:rPr>
          <w:color w:val="auto"/>
        </w:rPr>
      </w:pPr>
      <w:r>
        <w:rPr>
          <w:color w:val="auto"/>
        </w:rPr>
        <w:t>On the Gateway (FUSE server), similarly all requests to the external systems are also captured.</w:t>
      </w:r>
    </w:p>
    <w:p w14:paraId="2A6AADC6" w14:textId="77777777" w:rsidR="00130BF6" w:rsidRDefault="00130BF6" w:rsidP="00130BF6">
      <w:pPr>
        <w:ind w:left="720"/>
        <w:rPr>
          <w:color w:val="auto"/>
        </w:rPr>
      </w:pPr>
    </w:p>
    <w:p w14:paraId="59995A59" w14:textId="77777777" w:rsidR="005013AD" w:rsidRPr="00130BF6" w:rsidRDefault="00130BF6" w:rsidP="00130BF6">
      <w:pPr>
        <w:rPr>
          <w:color w:val="auto"/>
        </w:rPr>
      </w:pPr>
      <w:r>
        <w:rPr>
          <w:color w:val="auto"/>
        </w:rPr>
        <w:t xml:space="preserve">      </w:t>
      </w:r>
      <w:r w:rsidR="005013AD" w:rsidRPr="00130BF6">
        <w:rPr>
          <w:color w:val="auto"/>
        </w:rPr>
        <w:t>Capture hub requests and response logs</w:t>
      </w:r>
      <w:r w:rsidR="00636739">
        <w:rPr>
          <w:color w:val="auto"/>
        </w:rPr>
        <w:t xml:space="preserve"> into the DB only in debug mode</w:t>
      </w:r>
    </w:p>
    <w:p w14:paraId="6B2BE4DE" w14:textId="77777777" w:rsidR="005013AD" w:rsidRPr="009B2F4A" w:rsidRDefault="005013AD">
      <w:pPr>
        <w:pStyle w:val="ListParagraph"/>
        <w:numPr>
          <w:ilvl w:val="0"/>
          <w:numId w:val="30"/>
        </w:numPr>
        <w:rPr>
          <w:color w:val="auto"/>
        </w:rPr>
      </w:pPr>
      <w:r w:rsidRPr="009B2F4A">
        <w:rPr>
          <w:color w:val="auto"/>
        </w:rPr>
        <w:t>Web services activity captured in DB from app servers</w:t>
      </w:r>
    </w:p>
    <w:p w14:paraId="0DF7FF01" w14:textId="77777777" w:rsidR="005013AD" w:rsidRPr="009B2F4A" w:rsidRDefault="00636739">
      <w:pPr>
        <w:pStyle w:val="ListParagraph"/>
        <w:numPr>
          <w:ilvl w:val="0"/>
          <w:numId w:val="30"/>
        </w:numPr>
        <w:rPr>
          <w:color w:val="auto"/>
        </w:rPr>
      </w:pPr>
      <w:r>
        <w:rPr>
          <w:color w:val="auto"/>
        </w:rPr>
        <w:t>Saving XML into DB causes</w:t>
      </w:r>
      <w:r w:rsidR="005013AD" w:rsidRPr="009B2F4A">
        <w:rPr>
          <w:color w:val="auto"/>
        </w:rPr>
        <w:t xml:space="preserve"> performance issues</w:t>
      </w:r>
    </w:p>
    <w:p w14:paraId="7DFE81A2" w14:textId="77777777" w:rsidR="005013AD" w:rsidRPr="009B2F4A" w:rsidRDefault="005013AD">
      <w:pPr>
        <w:pStyle w:val="ListParagraph"/>
        <w:numPr>
          <w:ilvl w:val="0"/>
          <w:numId w:val="30"/>
        </w:numPr>
        <w:rPr>
          <w:color w:val="auto"/>
        </w:rPr>
      </w:pPr>
      <w:r w:rsidRPr="009B2F4A">
        <w:rPr>
          <w:color w:val="auto"/>
        </w:rPr>
        <w:t>If this logging is needed, code changes</w:t>
      </w:r>
      <w:r w:rsidR="00636739">
        <w:rPr>
          <w:color w:val="auto"/>
        </w:rPr>
        <w:t xml:space="preserve"> are</w:t>
      </w:r>
      <w:r w:rsidRPr="009B2F4A">
        <w:rPr>
          <w:color w:val="auto"/>
        </w:rPr>
        <w:t xml:space="preserve"> required </w:t>
      </w:r>
      <w:r w:rsidR="00636739">
        <w:rPr>
          <w:color w:val="auto"/>
        </w:rPr>
        <w:t xml:space="preserve">for the </w:t>
      </w:r>
      <w:r w:rsidRPr="009B2F4A">
        <w:rPr>
          <w:color w:val="auto"/>
        </w:rPr>
        <w:t>ESB layer</w:t>
      </w:r>
    </w:p>
    <w:p w14:paraId="27C00D81" w14:textId="77777777" w:rsidR="005013AD" w:rsidRDefault="005013AD" w:rsidP="005013AD"/>
    <w:p w14:paraId="0DD2C5D7" w14:textId="77777777" w:rsidR="0075680F" w:rsidRDefault="0075680F" w:rsidP="0075680F">
      <w:pPr>
        <w:pStyle w:val="Heading4"/>
      </w:pPr>
      <w:bookmarkStart w:id="1001" w:name="_Toc169823973"/>
      <w:bookmarkStart w:id="1002" w:name="_Toc169824200"/>
      <w:r>
        <w:t>Agent</w:t>
      </w:r>
      <w:r w:rsidR="00113503">
        <w:t>/Assister</w:t>
      </w:r>
      <w:r>
        <w:t xml:space="preserve"> Portal View Logging</w:t>
      </w:r>
      <w:bookmarkEnd w:id="1001"/>
      <w:bookmarkEnd w:id="1002"/>
    </w:p>
    <w:p w14:paraId="69FC7084" w14:textId="77777777" w:rsidR="00376DA4" w:rsidRDefault="0075680F" w:rsidP="00113503">
      <w:pPr>
        <w:spacing w:before="120"/>
        <w:jc w:val="both"/>
        <w:rPr>
          <w:szCs w:val="24"/>
        </w:rPr>
      </w:pPr>
      <w:r w:rsidRPr="0075680F">
        <w:rPr>
          <w:szCs w:val="24"/>
        </w:rPr>
        <w:t xml:space="preserve">HIX </w:t>
      </w:r>
      <w:r w:rsidR="00321D6A">
        <w:rPr>
          <w:szCs w:val="24"/>
        </w:rPr>
        <w:t xml:space="preserve">has </w:t>
      </w:r>
      <w:r w:rsidRPr="0075680F">
        <w:rPr>
          <w:szCs w:val="24"/>
        </w:rPr>
        <w:t>the ability to log and store activit</w:t>
      </w:r>
      <w:r>
        <w:rPr>
          <w:szCs w:val="24"/>
        </w:rPr>
        <w:t>ies</w:t>
      </w:r>
      <w:r w:rsidRPr="0075680F">
        <w:rPr>
          <w:szCs w:val="24"/>
        </w:rPr>
        <w:t xml:space="preserve"> </w:t>
      </w:r>
      <w:r w:rsidR="00321D6A">
        <w:rPr>
          <w:szCs w:val="24"/>
        </w:rPr>
        <w:t xml:space="preserve">by the person querying </w:t>
      </w:r>
      <w:r w:rsidRPr="0075680F">
        <w:rPr>
          <w:szCs w:val="24"/>
        </w:rPr>
        <w:t>on an individual account</w:t>
      </w:r>
      <w:r w:rsidR="00113503">
        <w:rPr>
          <w:szCs w:val="24"/>
        </w:rPr>
        <w:t>.</w:t>
      </w:r>
      <w:r w:rsidRPr="0075680F">
        <w:rPr>
          <w:szCs w:val="24"/>
        </w:rPr>
        <w:t xml:space="preserve"> </w:t>
      </w:r>
      <w:r w:rsidR="00113503">
        <w:rPr>
          <w:szCs w:val="24"/>
        </w:rPr>
        <w:t xml:space="preserve">These searches are done by an </w:t>
      </w:r>
      <w:r w:rsidRPr="0075680F">
        <w:rPr>
          <w:szCs w:val="24"/>
        </w:rPr>
        <w:t xml:space="preserve">agent </w:t>
      </w:r>
      <w:r w:rsidR="00113503">
        <w:rPr>
          <w:szCs w:val="24"/>
        </w:rPr>
        <w:t xml:space="preserve">or by an assister through the appropriate </w:t>
      </w:r>
      <w:r w:rsidRPr="0075680F">
        <w:rPr>
          <w:szCs w:val="24"/>
        </w:rPr>
        <w:t>portal</w:t>
      </w:r>
      <w:r w:rsidR="00113503">
        <w:rPr>
          <w:szCs w:val="24"/>
        </w:rPr>
        <w:t>s</w:t>
      </w:r>
      <w:r w:rsidRPr="0075680F">
        <w:rPr>
          <w:szCs w:val="24"/>
        </w:rPr>
        <w:t>. Since different agen</w:t>
      </w:r>
      <w:r>
        <w:rPr>
          <w:szCs w:val="24"/>
        </w:rPr>
        <w:t>ts</w:t>
      </w:r>
      <w:r w:rsidR="00113503">
        <w:rPr>
          <w:szCs w:val="24"/>
        </w:rPr>
        <w:t>/assister</w:t>
      </w:r>
      <w:r>
        <w:rPr>
          <w:szCs w:val="24"/>
        </w:rPr>
        <w:t xml:space="preserve"> access the same individual with different accounts from different sessions, </w:t>
      </w:r>
      <w:r w:rsidR="00376DA4">
        <w:rPr>
          <w:szCs w:val="24"/>
        </w:rPr>
        <w:t xml:space="preserve">from different servers, </w:t>
      </w:r>
      <w:r w:rsidR="00BD7934">
        <w:rPr>
          <w:szCs w:val="24"/>
        </w:rPr>
        <w:t>file-based</w:t>
      </w:r>
      <w:r w:rsidR="00376DA4">
        <w:rPr>
          <w:szCs w:val="24"/>
        </w:rPr>
        <w:t xml:space="preserve"> </w:t>
      </w:r>
      <w:r>
        <w:rPr>
          <w:szCs w:val="24"/>
        </w:rPr>
        <w:t>logs do not provide a consolidated view</w:t>
      </w:r>
      <w:r w:rsidR="005A0E67">
        <w:rPr>
          <w:szCs w:val="24"/>
        </w:rPr>
        <w:t>.</w:t>
      </w:r>
      <w:r>
        <w:rPr>
          <w:szCs w:val="24"/>
        </w:rPr>
        <w:t xml:space="preserve"> </w:t>
      </w:r>
      <w:r w:rsidR="005A0E67">
        <w:rPr>
          <w:szCs w:val="24"/>
        </w:rPr>
        <w:t>HIX auditing module collects the data in the database instead of files</w:t>
      </w:r>
      <w:r w:rsidR="00376DA4">
        <w:rPr>
          <w:szCs w:val="24"/>
        </w:rPr>
        <w:t xml:space="preserve">. This uses the </w:t>
      </w:r>
      <w:r w:rsidR="0034229F">
        <w:rPr>
          <w:szCs w:val="24"/>
        </w:rPr>
        <w:t>Spring based Java</w:t>
      </w:r>
      <w:r w:rsidR="00376DA4">
        <w:rPr>
          <w:szCs w:val="24"/>
        </w:rPr>
        <w:t xml:space="preserve"> messaging </w:t>
      </w:r>
      <w:r w:rsidR="0034229F">
        <w:rPr>
          <w:szCs w:val="24"/>
        </w:rPr>
        <w:t xml:space="preserve">service (JMS) </w:t>
      </w:r>
      <w:r w:rsidR="00376DA4">
        <w:rPr>
          <w:szCs w:val="24"/>
        </w:rPr>
        <w:t xml:space="preserve">framework explained in </w:t>
      </w:r>
      <w:hyperlink w:anchor="_Spring_based_Messaging" w:history="1">
        <w:r w:rsidR="00B4278F" w:rsidRPr="00B4278F">
          <w:rPr>
            <w:rStyle w:val="Hyperlink"/>
            <w:szCs w:val="24"/>
          </w:rPr>
          <w:t xml:space="preserve">section </w:t>
        </w:r>
        <w:r w:rsidR="00376DA4" w:rsidRPr="00B4278F">
          <w:rPr>
            <w:rStyle w:val="Hyperlink"/>
            <w:szCs w:val="24"/>
          </w:rPr>
          <w:t>8.1.2</w:t>
        </w:r>
      </w:hyperlink>
      <w:r w:rsidR="00376DA4">
        <w:rPr>
          <w:szCs w:val="24"/>
        </w:rPr>
        <w:t>.</w:t>
      </w:r>
    </w:p>
    <w:p w14:paraId="147566A0" w14:textId="77777777" w:rsidR="0075680F" w:rsidRDefault="00376DA4" w:rsidP="00113503">
      <w:pPr>
        <w:spacing w:before="120"/>
        <w:jc w:val="both"/>
        <w:rPr>
          <w:szCs w:val="24"/>
        </w:rPr>
      </w:pPr>
      <w:r>
        <w:rPr>
          <w:szCs w:val="24"/>
        </w:rPr>
        <w:t>Whenever an agent</w:t>
      </w:r>
      <w:r w:rsidR="00113503">
        <w:rPr>
          <w:szCs w:val="24"/>
        </w:rPr>
        <w:t>/assister</w:t>
      </w:r>
      <w:r>
        <w:rPr>
          <w:szCs w:val="24"/>
        </w:rPr>
        <w:t xml:space="preserve"> queries or updates an individual, log messages are sent </w:t>
      </w:r>
      <w:r w:rsidR="00C7404B">
        <w:rPr>
          <w:szCs w:val="24"/>
        </w:rPr>
        <w:t>via</w:t>
      </w:r>
      <w:r>
        <w:rPr>
          <w:szCs w:val="24"/>
        </w:rPr>
        <w:t xml:space="preserve"> </w:t>
      </w:r>
      <w:r w:rsidR="00C7404B">
        <w:rPr>
          <w:szCs w:val="24"/>
        </w:rPr>
        <w:t>JMS to the database</w:t>
      </w:r>
      <w:r>
        <w:rPr>
          <w:szCs w:val="24"/>
        </w:rPr>
        <w:t xml:space="preserve">. </w:t>
      </w:r>
      <w:r w:rsidR="00C7404B">
        <w:rPr>
          <w:szCs w:val="24"/>
        </w:rPr>
        <w:t>Spring framework (based on JMS)</w:t>
      </w:r>
      <w:r>
        <w:rPr>
          <w:szCs w:val="24"/>
        </w:rPr>
        <w:t xml:space="preserve"> keeps the message (encrypted) in a </w:t>
      </w:r>
      <w:r w:rsidR="00BD7934">
        <w:rPr>
          <w:szCs w:val="24"/>
        </w:rPr>
        <w:t>file-based</w:t>
      </w:r>
      <w:r>
        <w:rPr>
          <w:szCs w:val="24"/>
        </w:rPr>
        <w:t xml:space="preserve"> log on the server. The </w:t>
      </w:r>
      <w:r w:rsidR="000843C6">
        <w:rPr>
          <w:szCs w:val="24"/>
        </w:rPr>
        <w:t>audit aggregator</w:t>
      </w:r>
      <w:r>
        <w:rPr>
          <w:szCs w:val="24"/>
        </w:rPr>
        <w:t xml:space="preserve"> module </w:t>
      </w:r>
      <w:r w:rsidR="00924DC5">
        <w:rPr>
          <w:szCs w:val="24"/>
        </w:rPr>
        <w:t>is combined with the portal and consumes the messages and writes to the same location in the database. T</w:t>
      </w:r>
      <w:r>
        <w:rPr>
          <w:szCs w:val="24"/>
        </w:rPr>
        <w:t xml:space="preserve">hese </w:t>
      </w:r>
      <w:r w:rsidR="00924DC5">
        <w:rPr>
          <w:szCs w:val="24"/>
        </w:rPr>
        <w:t xml:space="preserve">audit </w:t>
      </w:r>
      <w:r w:rsidR="006E3BA5">
        <w:rPr>
          <w:szCs w:val="24"/>
        </w:rPr>
        <w:t>logs</w:t>
      </w:r>
      <w:r>
        <w:rPr>
          <w:szCs w:val="24"/>
        </w:rPr>
        <w:t xml:space="preserve"> </w:t>
      </w:r>
      <w:r w:rsidR="00924DC5">
        <w:rPr>
          <w:szCs w:val="24"/>
        </w:rPr>
        <w:t xml:space="preserve">are stored </w:t>
      </w:r>
      <w:r>
        <w:rPr>
          <w:szCs w:val="24"/>
        </w:rPr>
        <w:t xml:space="preserve">in a separate schema </w:t>
      </w:r>
      <w:r w:rsidR="006E3BA5">
        <w:rPr>
          <w:szCs w:val="24"/>
        </w:rPr>
        <w:t>(</w:t>
      </w:r>
      <w:r w:rsidR="00415E1D">
        <w:rPr>
          <w:szCs w:val="24"/>
        </w:rPr>
        <w:t>MAHX_AUDIT</w:t>
      </w:r>
      <w:r w:rsidR="006E3BA5">
        <w:rPr>
          <w:szCs w:val="24"/>
        </w:rPr>
        <w:t xml:space="preserve">) </w:t>
      </w:r>
      <w:r>
        <w:rPr>
          <w:szCs w:val="24"/>
        </w:rPr>
        <w:t>in the database for reporting purposes.</w:t>
      </w:r>
    </w:p>
    <w:p w14:paraId="76EEC676" w14:textId="77777777" w:rsidR="00F97EAB" w:rsidRDefault="00F97EAB" w:rsidP="00F97EAB">
      <w:pPr>
        <w:pStyle w:val="Heading4"/>
      </w:pPr>
      <w:bookmarkStart w:id="1003" w:name="_Toc169823974"/>
      <w:bookmarkStart w:id="1004" w:name="_Toc169824201"/>
      <w:r>
        <w:t>Batch Job Events (L0/L1/L2/L3)</w:t>
      </w:r>
      <w:bookmarkEnd w:id="1003"/>
      <w:bookmarkEnd w:id="1004"/>
    </w:p>
    <w:p w14:paraId="4140A1DD" w14:textId="77777777" w:rsidR="00F97EAB" w:rsidRDefault="00F97EAB" w:rsidP="00F97EAB">
      <w:r>
        <w:t xml:space="preserve">In an enrollment system, one of the primary tasks of Operations and Maintenance is to make sure that all data, flows from one system/application/vendor to the appropriate </w:t>
      </w:r>
      <w:r w:rsidR="00A96F02">
        <w:t xml:space="preserve">downstream </w:t>
      </w:r>
      <w:r>
        <w:t xml:space="preserve">systems. Though redundancy and fault tolerant </w:t>
      </w:r>
      <w:r w:rsidR="00A96F02">
        <w:t>applications and utilities</w:t>
      </w:r>
      <w:r>
        <w:t xml:space="preserve"> are built to handle system communications, there are scenarios when the data itself is incorrect. The incorrect</w:t>
      </w:r>
      <w:r w:rsidR="00A96F02">
        <w:t>ness</w:t>
      </w:r>
      <w:r>
        <w:t xml:space="preserve"> mostly attributes to user errors or system validation errors and sometimes arises for unknown </w:t>
      </w:r>
      <w:r w:rsidR="00A96F02">
        <w:t xml:space="preserve">or unanticipated </w:t>
      </w:r>
      <w:r>
        <w:t>scenarios.</w:t>
      </w:r>
    </w:p>
    <w:p w14:paraId="678E8502" w14:textId="77777777" w:rsidR="00F97EAB" w:rsidRDefault="00F97EAB" w:rsidP="00F97EAB">
      <w:r>
        <w:t xml:space="preserve">There are several stages where </w:t>
      </w:r>
      <w:r w:rsidR="00A96F02">
        <w:t xml:space="preserve">data </w:t>
      </w:r>
      <w:r>
        <w:t>get stuck. The following diagram depicts the enrollment cycle where information is sent to the carrier via the partner application (</w:t>
      </w:r>
      <w:r w:rsidR="00B228E2">
        <w:t>Softheon Services</w:t>
      </w:r>
      <w:r>
        <w:t>). Once the carrier enrolls the member, they send back</w:t>
      </w:r>
      <w:r w:rsidR="00A96F02">
        <w:t xml:space="preserve"> the effectuation status back to FMS and FMS calls the web-service to load the data into a staging table. The effectuation status is then picked up by job#7 and it updates the HIX repository.</w:t>
      </w:r>
    </w:p>
    <w:p w14:paraId="619182E1" w14:textId="77777777" w:rsidR="00A96F02" w:rsidRDefault="00A96F02" w:rsidP="00F97EAB">
      <w:r>
        <w:t xml:space="preserve">The diagram </w:t>
      </w:r>
      <w:r w:rsidR="00F4218D">
        <w:t>depicts the flow,</w:t>
      </w:r>
      <w:r>
        <w:t xml:space="preserve"> in context of the events and the errors, how they’re handled</w:t>
      </w:r>
      <w:r w:rsidR="00F4218D">
        <w:t>,</w:t>
      </w:r>
      <w:r>
        <w:t xml:space="preserve"> and not the entire data flow</w:t>
      </w:r>
      <w:r w:rsidR="00F4218D">
        <w:t xml:space="preserve"> required for enrollment</w:t>
      </w:r>
      <w:r>
        <w:t>.</w:t>
      </w:r>
    </w:p>
    <w:p w14:paraId="2656D3D2" w14:textId="77777777" w:rsidR="00EB486E" w:rsidRDefault="0060110A" w:rsidP="00F97EAB">
      <w:r>
        <w:rPr>
          <w:noProof/>
        </w:rPr>
        <w:drawing>
          <wp:inline distT="0" distB="0" distL="0" distR="0" wp14:anchorId="1D07BB52" wp14:editId="4CAA0045">
            <wp:extent cx="5645149" cy="47857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9">
                      <a:extLst>
                        <a:ext uri="{28A0092B-C50C-407E-A947-70E740481C1C}">
                          <a14:useLocalDpi xmlns:a14="http://schemas.microsoft.com/office/drawing/2010/main" val="0"/>
                        </a:ext>
                      </a:extLst>
                    </a:blip>
                    <a:stretch>
                      <a:fillRect/>
                    </a:stretch>
                  </pic:blipFill>
                  <pic:spPr>
                    <a:xfrm>
                      <a:off x="0" y="0"/>
                      <a:ext cx="5645149" cy="4785714"/>
                    </a:xfrm>
                    <a:prstGeom prst="rect">
                      <a:avLst/>
                    </a:prstGeom>
                  </pic:spPr>
                </pic:pic>
              </a:graphicData>
            </a:graphic>
          </wp:inline>
        </w:drawing>
      </w:r>
    </w:p>
    <w:p w14:paraId="6C08F036" w14:textId="3E015B21" w:rsidR="00A96F02" w:rsidRDefault="00A96F02" w:rsidP="00A96F02">
      <w:pPr>
        <w:pStyle w:val="Caption"/>
        <w:jc w:val="both"/>
      </w:pPr>
      <w:bookmarkStart w:id="1005" w:name="_Toc169824365"/>
      <w:r w:rsidRPr="00BD7934">
        <w:t xml:space="preserve">Figure </w:t>
      </w:r>
      <w:r w:rsidR="0060110A">
        <w:fldChar w:fldCharType="begin"/>
      </w:r>
      <w:r w:rsidR="0060110A">
        <w:instrText>SEQ Figure \* ARABIC</w:instrText>
      </w:r>
      <w:r w:rsidR="0060110A">
        <w:fldChar w:fldCharType="separate"/>
      </w:r>
      <w:r w:rsidR="00F41F59">
        <w:rPr>
          <w:noProof/>
        </w:rPr>
        <w:t>9</w:t>
      </w:r>
      <w:r w:rsidR="0060110A">
        <w:fldChar w:fldCharType="end"/>
      </w:r>
      <w:r w:rsidRPr="00BD7934">
        <w:t>: Enrollment L0/L1/L2/L3 Errors</w:t>
      </w:r>
      <w:bookmarkEnd w:id="1005"/>
    </w:p>
    <w:p w14:paraId="2DF4280D" w14:textId="77777777" w:rsidR="00A96F02" w:rsidRDefault="00A96F02" w:rsidP="00A96F02">
      <w:pPr>
        <w:pStyle w:val="Heading4"/>
      </w:pPr>
      <w:bookmarkStart w:id="1006" w:name="_Toc169823975"/>
      <w:bookmarkStart w:id="1007" w:name="_Toc169824202"/>
      <w:r>
        <w:t>Enrollment Event Statistics</w:t>
      </w:r>
      <w:bookmarkEnd w:id="1006"/>
      <w:bookmarkEnd w:id="1007"/>
    </w:p>
    <w:p w14:paraId="0AB14BE0" w14:textId="77777777" w:rsidR="00A96F02" w:rsidRDefault="00A96F02" w:rsidP="0001581A">
      <w:r>
        <w:t>The Operations and Maintenance team runs queries to identify these errors and fix the data on a daily basis. There are several scripts that hCentive has provided to identify different types of errors and scripts to fix them. These errors are</w:t>
      </w:r>
      <w:r w:rsidR="0050697E">
        <w:t xml:space="preserve"> also</w:t>
      </w:r>
      <w:r>
        <w:t xml:space="preserve"> logged in the ALM for hCentive to fix in future in the application itself to prevent such data related errors.</w:t>
      </w:r>
    </w:p>
    <w:p w14:paraId="4EB878FC" w14:textId="77777777" w:rsidR="00995C61" w:rsidRDefault="00995C61" w:rsidP="0011235F">
      <w:pPr>
        <w:pStyle w:val="Heading3"/>
      </w:pPr>
      <w:bookmarkStart w:id="1008" w:name="_Code_Deployment_Services"/>
      <w:bookmarkStart w:id="1009" w:name="_Toc169823976"/>
      <w:bookmarkStart w:id="1010" w:name="_Toc169824203"/>
      <w:bookmarkStart w:id="1011" w:name="_Toc449094278"/>
      <w:bookmarkEnd w:id="1008"/>
      <w:r>
        <w:t>Code Deployment Services</w:t>
      </w:r>
      <w:bookmarkEnd w:id="1009"/>
      <w:bookmarkEnd w:id="1010"/>
    </w:p>
    <w:p w14:paraId="1606469F" w14:textId="77777777" w:rsidR="00813E83" w:rsidRDefault="00ED168B" w:rsidP="00995C61">
      <w:r>
        <w:t>A Continuous Integration (CI) / Continuous Deployment (CD)</w:t>
      </w:r>
      <w:r w:rsidR="00995C61">
        <w:t xml:space="preserve"> </w:t>
      </w:r>
      <w:r>
        <w:t xml:space="preserve">pipeline </w:t>
      </w:r>
      <w:r w:rsidR="00995C61">
        <w:t>is used for deploying the software</w:t>
      </w:r>
      <w:r>
        <w:t xml:space="preserve"> in AWS</w:t>
      </w:r>
      <w:r w:rsidR="00995C61">
        <w:t xml:space="preserve">. </w:t>
      </w:r>
      <w:r>
        <w:t xml:space="preserve">The deployment is done by </w:t>
      </w:r>
      <w:r w:rsidR="00813E83">
        <w:t xml:space="preserve">AWS CodeDeploy </w:t>
      </w:r>
      <w:r>
        <w:t>using the Jenkins opensource automation server</w:t>
      </w:r>
      <w:r w:rsidR="00346656">
        <w:t xml:space="preserve"> and the flows are configured here. </w:t>
      </w:r>
      <w:r>
        <w:t xml:space="preserve">All the WAR and JAR files are placed in the </w:t>
      </w:r>
      <w:r w:rsidR="00813E83">
        <w:t xml:space="preserve">JFrog </w:t>
      </w:r>
      <w:r>
        <w:t xml:space="preserve">Artifactory repository by an Optum engineer after it is released by </w:t>
      </w:r>
      <w:r w:rsidR="00813E83">
        <w:t xml:space="preserve">the </w:t>
      </w:r>
      <w:r>
        <w:t xml:space="preserve">development team. </w:t>
      </w:r>
    </w:p>
    <w:p w14:paraId="09D00AE5" w14:textId="77777777" w:rsidR="00813E83" w:rsidRDefault="00813E83" w:rsidP="00995C61"/>
    <w:p w14:paraId="0D3EB176" w14:textId="77777777" w:rsidR="00346656" w:rsidRDefault="00813E83" w:rsidP="00995C61">
      <w:r>
        <w:t xml:space="preserve">Once released, Jenkins runs a post-build step and upon successful build, the artifacts are uploaded to a S3 bucket. When a new instance is required (existing instances are removed and replaced), the appropriate Amazon Machine Image (AMI) is taken by the pipeline and an EC2 is started. The instance is added to the appropriate security group and the application </w:t>
      </w:r>
      <w:r w:rsidR="00346656">
        <w:t>image file (</w:t>
      </w:r>
      <w:r>
        <w:t>zip file</w:t>
      </w:r>
      <w:r w:rsidR="00346656">
        <w:t>)</w:t>
      </w:r>
      <w:r>
        <w:t xml:space="preserve"> is exploded on the server and deployed by Jenkins. Once deployed, the appropriate application configuration (like credentials and endpoints) are </w:t>
      </w:r>
      <w:r w:rsidR="00346656">
        <w:t>updated</w:t>
      </w:r>
      <w:r>
        <w:t xml:space="preserve"> </w:t>
      </w:r>
      <w:r w:rsidR="00346656">
        <w:t>in</w:t>
      </w:r>
      <w:r>
        <w:t xml:space="preserve"> the rel</w:t>
      </w:r>
      <w:r w:rsidR="00346656">
        <w:t>evant</w:t>
      </w:r>
      <w:r>
        <w:t xml:space="preserve"> files, based on the environment </w:t>
      </w:r>
      <w:r w:rsidR="00346656">
        <w:t>configuration</w:t>
      </w:r>
      <w:r>
        <w:t>.</w:t>
      </w:r>
      <w:r w:rsidR="00346656">
        <w:t xml:space="preserve"> Also the S3 location that are required and common for the application are mounted on these instances and released to the testers.</w:t>
      </w:r>
    </w:p>
    <w:p w14:paraId="392AAD2C" w14:textId="77777777" w:rsidR="00346656" w:rsidRDefault="00346656" w:rsidP="00995C61"/>
    <w:p w14:paraId="35423864" w14:textId="1B04B480" w:rsidR="00995C61" w:rsidRDefault="00995C61" w:rsidP="00995C61">
      <w:r>
        <w:t>Artifactory is used as the hCentive code (sql/war/jar/etc.) repository to store all the files, as it can handle files larger than 50MB, which GitHub repository cannot. A dedicated Artifactory repository is created for the HIX application, so that tampering with the code or executables is prevented. Whenever a release comes from hCentive, the code is uploaded to Artifactory in a new folder with the appropriate release #.</w:t>
      </w:r>
    </w:p>
    <w:p w14:paraId="1E8D5800" w14:textId="5B7DB7C0" w:rsidR="003C1761" w:rsidRDefault="003C1761" w:rsidP="00995C61"/>
    <w:p w14:paraId="00FF2D2D" w14:textId="15D690DF" w:rsidR="003C1761" w:rsidRDefault="003C1761" w:rsidP="00995C61">
      <w:r w:rsidRPr="003C1761">
        <w:t>AWS Amplify comes with CI/CD process out of the box that integrates with AWS CodeCommit for source-code repository.</w:t>
      </w:r>
    </w:p>
    <w:p w14:paraId="487A3223" w14:textId="77777777" w:rsidR="0011235F" w:rsidRDefault="0011235F" w:rsidP="0011235F">
      <w:pPr>
        <w:pStyle w:val="Heading3"/>
      </w:pPr>
      <w:bookmarkStart w:id="1012" w:name="_Toc169823977"/>
      <w:bookmarkStart w:id="1013" w:name="_Toc169824204"/>
      <w:r>
        <w:t xml:space="preserve">Monitoring </w:t>
      </w:r>
      <w:r w:rsidR="000E5ACF">
        <w:t>Services and Reporting</w:t>
      </w:r>
      <w:bookmarkEnd w:id="1011"/>
      <w:bookmarkEnd w:id="1012"/>
      <w:bookmarkEnd w:id="1013"/>
    </w:p>
    <w:p w14:paraId="12E25271" w14:textId="77777777" w:rsidR="00B717C9" w:rsidRDefault="00B717C9" w:rsidP="00B717C9">
      <w:r>
        <w:t xml:space="preserve">Several tools and applications are used for monitoring, alerting and reporting on the MA-HIX project. These tools are maintained and utilized by the </w:t>
      </w:r>
      <w:r w:rsidRPr="003E7981">
        <w:t>Infrastructure Massachusetts Operations Command Center (iMOCC) team</w:t>
      </w:r>
      <w:r>
        <w:t xml:space="preserve">. </w:t>
      </w:r>
      <w:r w:rsidR="00346656">
        <w:t xml:space="preserve">The team, monitors </w:t>
      </w:r>
      <w:r w:rsidR="00346656" w:rsidRPr="003E7981">
        <w:t>business availability</w:t>
      </w:r>
      <w:r w:rsidR="00346656">
        <w:t>,</w:t>
      </w:r>
      <w:r w:rsidRPr="003E7981">
        <w:t xml:space="preserve"> manages applications and supports the performance management products deployed</w:t>
      </w:r>
      <w:r>
        <w:t xml:space="preserve"> for the project.</w:t>
      </w:r>
    </w:p>
    <w:p w14:paraId="0F8177D8" w14:textId="0D9DE89E" w:rsidR="00B717C9" w:rsidRDefault="00794522" w:rsidP="00603272">
      <w:pPr>
        <w:pStyle w:val="bdytxt1"/>
        <w:numPr>
          <w:ilvl w:val="0"/>
          <w:numId w:val="8"/>
        </w:numPr>
        <w:contextualSpacing/>
      </w:pPr>
      <w:r>
        <w:t>AWS CloudFront &amp; WAF Monitoring</w:t>
      </w:r>
    </w:p>
    <w:p w14:paraId="74DF552F" w14:textId="77777777" w:rsidR="00346656" w:rsidRDefault="00346656" w:rsidP="00603272">
      <w:pPr>
        <w:pStyle w:val="bdytxt1"/>
        <w:numPr>
          <w:ilvl w:val="0"/>
          <w:numId w:val="8"/>
        </w:numPr>
        <w:contextualSpacing/>
      </w:pPr>
      <w:r>
        <w:t>AWS CloudWatch Infrastructure Monitoring</w:t>
      </w:r>
    </w:p>
    <w:p w14:paraId="36D3E35C" w14:textId="77777777" w:rsidR="00B717C9" w:rsidRDefault="00B717C9" w:rsidP="00603272">
      <w:pPr>
        <w:pStyle w:val="bdytxt1"/>
        <w:numPr>
          <w:ilvl w:val="0"/>
          <w:numId w:val="8"/>
        </w:numPr>
        <w:contextualSpacing/>
      </w:pPr>
      <w:r>
        <w:t>Dyna</w:t>
      </w:r>
      <w:r w:rsidR="005D1A67">
        <w:t>T</w:t>
      </w:r>
      <w:r>
        <w:t>race Application Monitoring</w:t>
      </w:r>
    </w:p>
    <w:p w14:paraId="79C620DA" w14:textId="77777777" w:rsidR="00346656" w:rsidRDefault="00346656" w:rsidP="00603272">
      <w:pPr>
        <w:pStyle w:val="bdytxt1"/>
        <w:numPr>
          <w:ilvl w:val="0"/>
          <w:numId w:val="8"/>
        </w:numPr>
        <w:contextualSpacing/>
      </w:pPr>
      <w:r>
        <w:t>DynaTrace User Experience Monitoring</w:t>
      </w:r>
    </w:p>
    <w:p w14:paraId="40E742A2" w14:textId="77777777" w:rsidR="00B717C9" w:rsidRDefault="00B717C9" w:rsidP="00603272">
      <w:pPr>
        <w:pStyle w:val="bdytxt1"/>
        <w:numPr>
          <w:ilvl w:val="0"/>
          <w:numId w:val="8"/>
        </w:numPr>
        <w:contextualSpacing/>
      </w:pPr>
      <w:r>
        <w:t>Oracle Enterprise Manager</w:t>
      </w:r>
    </w:p>
    <w:p w14:paraId="02F40903" w14:textId="77777777" w:rsidR="00B717C9" w:rsidRDefault="00346656" w:rsidP="00603272">
      <w:pPr>
        <w:pStyle w:val="bdytxt1"/>
        <w:numPr>
          <w:ilvl w:val="0"/>
          <w:numId w:val="8"/>
        </w:numPr>
        <w:contextualSpacing/>
      </w:pPr>
      <w:r>
        <w:t>Imperva Database Activity Monitoring</w:t>
      </w:r>
    </w:p>
    <w:p w14:paraId="670A687E" w14:textId="77777777" w:rsidR="003612D3" w:rsidRDefault="00346656" w:rsidP="00603272">
      <w:pPr>
        <w:pStyle w:val="bdytxt1"/>
        <w:numPr>
          <w:ilvl w:val="0"/>
          <w:numId w:val="8"/>
        </w:numPr>
        <w:contextualSpacing/>
      </w:pPr>
      <w:r>
        <w:t>Splunk for Log Monitoring</w:t>
      </w:r>
    </w:p>
    <w:p w14:paraId="155790A8" w14:textId="77777777" w:rsidR="003612D3" w:rsidRDefault="003612D3" w:rsidP="00603272">
      <w:pPr>
        <w:pStyle w:val="bdytxt1"/>
        <w:numPr>
          <w:ilvl w:val="0"/>
          <w:numId w:val="8"/>
        </w:numPr>
        <w:contextualSpacing/>
      </w:pPr>
      <w:r w:rsidRPr="003612D3">
        <w:t>Federal HUB Verification</w:t>
      </w:r>
    </w:p>
    <w:p w14:paraId="5B553035" w14:textId="77777777" w:rsidR="00B717C9" w:rsidRDefault="00B717C9" w:rsidP="00B717C9">
      <w:r>
        <w:t xml:space="preserve">Here are the detailed descriptions of the </w:t>
      </w:r>
      <w:r w:rsidR="00346656">
        <w:t>above-mentioned</w:t>
      </w:r>
      <w:r>
        <w:t xml:space="preserve"> tools.</w:t>
      </w:r>
    </w:p>
    <w:p w14:paraId="6E273D6A" w14:textId="3BC00159" w:rsidR="00B717C9" w:rsidRPr="0058509D" w:rsidRDefault="00794522" w:rsidP="00B717C9">
      <w:pPr>
        <w:pStyle w:val="Heading4"/>
        <w:rPr>
          <w:color w:val="auto"/>
        </w:rPr>
      </w:pPr>
      <w:bookmarkStart w:id="1014" w:name="_Toc169823978"/>
      <w:bookmarkStart w:id="1015" w:name="_Toc169824205"/>
      <w:r w:rsidRPr="0058509D">
        <w:rPr>
          <w:color w:val="auto"/>
        </w:rPr>
        <w:t>AWS CloudFront &amp; WAF Monitoring</w:t>
      </w:r>
      <w:bookmarkEnd w:id="1014"/>
      <w:bookmarkEnd w:id="1015"/>
    </w:p>
    <w:p w14:paraId="109A17BF" w14:textId="790A4513" w:rsidR="00794522" w:rsidRDefault="00794522" w:rsidP="00794522">
      <w:pPr>
        <w:ind w:left="360"/>
      </w:pPr>
      <w:r>
        <w:t>AWS CloudFront and WAF services are configured to forward the logs to CAMS Splunk solution for log aggregation and Enhanced Log Aggregation &amp; Analysis service is enabled on top of CAMS Splunk as part of SecOps monitoring. CAMS is a managed service offered by SMX. CAMS SecOps provides 24/7 monitoring for security incidents and follows the alerting / tracking and incident management procedures to communicate, coordinate and resolve issues.</w:t>
      </w:r>
    </w:p>
    <w:p w14:paraId="1898F652" w14:textId="77777777" w:rsidR="00794522" w:rsidRDefault="00794522" w:rsidP="00794522">
      <w:pPr>
        <w:ind w:left="360"/>
      </w:pPr>
    </w:p>
    <w:p w14:paraId="484F2767" w14:textId="77777777" w:rsidR="00346656" w:rsidRDefault="00346656" w:rsidP="00B717C9">
      <w:pPr>
        <w:pStyle w:val="Heading4"/>
      </w:pPr>
      <w:bookmarkStart w:id="1016" w:name="_Toc169823979"/>
      <w:bookmarkStart w:id="1017" w:name="_Toc169824206"/>
      <w:r>
        <w:t>AWS CloudWatch Infrastructure Monitoring</w:t>
      </w:r>
      <w:bookmarkEnd w:id="1016"/>
      <w:bookmarkEnd w:id="1017"/>
    </w:p>
    <w:p w14:paraId="1FA76E7D" w14:textId="77777777" w:rsidR="00862393" w:rsidRDefault="00862393" w:rsidP="00862393">
      <w:r>
        <w:t>AWS CloudWatch is a monitoring and observability service built for DevOps engineers, developers, site reliability engineers (SREs), and IT managers. CloudWatch provides data and actionable insights to monitor the HIX application, responds to system-wide performance changes, optimize resource utilization, and gets a unified view of operational health. CloudWatch collects monitoring and operational data in the form of logs, metrics, and events, providing the infrastructure team - Smartronix with a unified view of AWS resources, applications, and services that run on AWS. CloudWatch provides interfaces to detect anomalous behavior in the environments, to set alarms, to visualize logs and metrics side by side, to take automated actions, troubleshoot issues, and discover insights to keep the applications</w:t>
      </w:r>
    </w:p>
    <w:p w14:paraId="7546839B" w14:textId="77777777" w:rsidR="00862393" w:rsidRPr="00862393" w:rsidRDefault="00862393" w:rsidP="00862393">
      <w:r>
        <w:t>running smoothly.</w:t>
      </w:r>
    </w:p>
    <w:p w14:paraId="2D33B51D" w14:textId="77777777" w:rsidR="00B717C9" w:rsidRDefault="00B717C9" w:rsidP="00B717C9">
      <w:pPr>
        <w:pStyle w:val="Heading4"/>
      </w:pPr>
      <w:bookmarkStart w:id="1018" w:name="_Toc169823980"/>
      <w:bookmarkStart w:id="1019" w:name="_Toc169824207"/>
      <w:r>
        <w:t>Dynatrace</w:t>
      </w:r>
      <w:r w:rsidRPr="005179B6">
        <w:t xml:space="preserve"> Application Monitoring</w:t>
      </w:r>
      <w:bookmarkEnd w:id="1018"/>
      <w:bookmarkEnd w:id="1019"/>
    </w:p>
    <w:p w14:paraId="33B7F147" w14:textId="77777777" w:rsidR="00B717C9" w:rsidRDefault="00B717C9" w:rsidP="00B717C9">
      <w:r>
        <w:t xml:space="preserve">Dynatrace Application Monitor </w:t>
      </w:r>
      <w:r w:rsidRPr="005179B6">
        <w:t>runs inside the app instance a</w:t>
      </w:r>
      <w:r>
        <w:t xml:space="preserve">nd does Java method level analysis, </w:t>
      </w:r>
      <w:r w:rsidRPr="005179B6">
        <w:t>captures response time, errors, etc</w:t>
      </w:r>
      <w:r>
        <w:t>. Application Monitor allows drilldown to capture m</w:t>
      </w:r>
      <w:r w:rsidRPr="0003560A">
        <w:t xml:space="preserve">emory </w:t>
      </w:r>
      <w:r>
        <w:t xml:space="preserve">snapshots to </w:t>
      </w:r>
      <w:r w:rsidRPr="0003560A">
        <w:t>isolate all details related to a memory problem</w:t>
      </w:r>
      <w:r>
        <w:t>. This includes object dependencies,</w:t>
      </w:r>
      <w:r w:rsidRPr="0003560A">
        <w:t xml:space="preserve"> </w:t>
      </w:r>
      <w:r>
        <w:t>garbage collection, threads dumps, deadlocks, idle or busy thread pools, thread leaks, etc</w:t>
      </w:r>
      <w:r w:rsidRPr="0003560A">
        <w:t>.</w:t>
      </w:r>
    </w:p>
    <w:p w14:paraId="32AFFF2B" w14:textId="77777777" w:rsidR="00B717C9" w:rsidRDefault="005D1A67" w:rsidP="00B717C9">
      <w:pPr>
        <w:pStyle w:val="Heading4"/>
      </w:pPr>
      <w:bookmarkStart w:id="1020" w:name="_Toc169823981"/>
      <w:bookmarkStart w:id="1021" w:name="_Toc169824208"/>
      <w:r>
        <w:t>DynaTrace User Experience Monitor (UEM)</w:t>
      </w:r>
      <w:bookmarkEnd w:id="1020"/>
      <w:bookmarkEnd w:id="1021"/>
    </w:p>
    <w:p w14:paraId="24DCEE50" w14:textId="77777777" w:rsidR="00B717C9" w:rsidRDefault="005D1A67" w:rsidP="00B717C9">
      <w:r>
        <w:t>UEM allows Optum to track the user behavior on web pages. The tool provides business analytics data like the geographic distribution of the web page visitors along with the average session duration. The tool provides the user experience data in dashlets and provides the following data.</w:t>
      </w:r>
    </w:p>
    <w:p w14:paraId="4AAF36CC" w14:textId="77777777" w:rsidR="005D1A67" w:rsidRDefault="005D1A67" w:rsidP="005D1A67"/>
    <w:p w14:paraId="3ED611BE" w14:textId="77777777" w:rsidR="005D1A67" w:rsidRDefault="005D1A67">
      <w:pPr>
        <w:pStyle w:val="ListParagraph"/>
        <w:numPr>
          <w:ilvl w:val="0"/>
          <w:numId w:val="58"/>
        </w:numPr>
      </w:pPr>
      <w:r>
        <w:t>User actions converted into business contexts such as views, searches, and more.</w:t>
      </w:r>
    </w:p>
    <w:p w14:paraId="35737380" w14:textId="77777777" w:rsidR="005D1A67" w:rsidRDefault="005D1A67">
      <w:pPr>
        <w:pStyle w:val="ListParagraph"/>
        <w:numPr>
          <w:ilvl w:val="0"/>
          <w:numId w:val="58"/>
        </w:numPr>
      </w:pPr>
      <w:r>
        <w:t>Usage statistics across browsers, devices, geographies, carriers and connections that provide every page visited, every click made, individually or in aggregate, and whether performance issues are detected.</w:t>
      </w:r>
    </w:p>
    <w:p w14:paraId="2922C84C" w14:textId="77777777" w:rsidR="005D1A67" w:rsidRDefault="005D1A67">
      <w:pPr>
        <w:pStyle w:val="ListParagraph"/>
        <w:numPr>
          <w:ilvl w:val="0"/>
          <w:numId w:val="58"/>
        </w:numPr>
      </w:pPr>
      <w:r>
        <w:t>Slow performance data on site-usage or revenue flow, minute-by-minute, real-time, in production.</w:t>
      </w:r>
    </w:p>
    <w:p w14:paraId="366ADA6F" w14:textId="77777777" w:rsidR="005D1A67" w:rsidRDefault="005D1A67">
      <w:pPr>
        <w:pStyle w:val="ListParagraph"/>
        <w:numPr>
          <w:ilvl w:val="0"/>
          <w:numId w:val="58"/>
        </w:numPr>
      </w:pPr>
      <w:r>
        <w:t>User’s click-path and along this path they tend to leave.</w:t>
      </w:r>
    </w:p>
    <w:p w14:paraId="3C4AB176" w14:textId="77777777" w:rsidR="005D1A67" w:rsidRDefault="005D1A67">
      <w:pPr>
        <w:pStyle w:val="ListParagraph"/>
        <w:numPr>
          <w:ilvl w:val="0"/>
          <w:numId w:val="58"/>
        </w:numPr>
      </w:pPr>
      <w:r>
        <w:t>User stratification metrics based on response times and any functional problems along their execution path.</w:t>
      </w:r>
    </w:p>
    <w:p w14:paraId="1886CD3E" w14:textId="77777777" w:rsidR="00B717C9" w:rsidRDefault="00B717C9" w:rsidP="00B717C9">
      <w:pPr>
        <w:pStyle w:val="Heading4"/>
      </w:pPr>
      <w:bookmarkStart w:id="1022" w:name="_Toc169823982"/>
      <w:bookmarkStart w:id="1023" w:name="_Toc169824209"/>
      <w:r>
        <w:t>Oracle Enterprise Manager</w:t>
      </w:r>
      <w:bookmarkEnd w:id="1022"/>
      <w:bookmarkEnd w:id="1023"/>
    </w:p>
    <w:p w14:paraId="067C810B" w14:textId="77777777" w:rsidR="00B717C9" w:rsidRDefault="00B717C9" w:rsidP="00B717C9">
      <w:r>
        <w:t>Enterprise Manager is used to manage the HIX database clusters and resources, such as processes, memory usage, redo logs and tablespaces. Alerts are configured to be raised on certain thresholds. These alerts enable the DBA to address the issues in a timely fashion.</w:t>
      </w:r>
    </w:p>
    <w:p w14:paraId="716F3B57" w14:textId="77777777" w:rsidR="00B717C9" w:rsidRDefault="00346656" w:rsidP="00B717C9">
      <w:pPr>
        <w:pStyle w:val="Heading4"/>
      </w:pPr>
      <w:bookmarkStart w:id="1024" w:name="_Toc169823983"/>
      <w:bookmarkStart w:id="1025" w:name="_Toc169824210"/>
      <w:r>
        <w:t xml:space="preserve">Imperva </w:t>
      </w:r>
      <w:r w:rsidR="00B717C9">
        <w:t>Data</w:t>
      </w:r>
      <w:r>
        <w:t>base</w:t>
      </w:r>
      <w:r w:rsidR="00B717C9">
        <w:t xml:space="preserve"> Activity Monitor</w:t>
      </w:r>
      <w:bookmarkEnd w:id="1024"/>
      <w:bookmarkEnd w:id="1025"/>
    </w:p>
    <w:p w14:paraId="53446939" w14:textId="77777777" w:rsidR="00975944" w:rsidRDefault="00862393" w:rsidP="00975944">
      <w:pPr>
        <w:rPr>
          <w:rFonts w:ascii="HelvRegularIBM" w:hAnsi="HelvRegularIBM" w:cs="Arial"/>
          <w:color w:val="323232"/>
        </w:rPr>
      </w:pPr>
      <w:r>
        <w:rPr>
          <w:rFonts w:ascii="HelvRegularIBM" w:hAnsi="HelvRegularIBM" w:cs="Arial"/>
          <w:color w:val="323232"/>
        </w:rPr>
        <w:t>I</w:t>
      </w:r>
      <w:r w:rsidRPr="00862393">
        <w:rPr>
          <w:rFonts w:ascii="HelvRegularIBM" w:hAnsi="HelvRegularIBM" w:cs="Arial"/>
          <w:color w:val="323232"/>
        </w:rPr>
        <w:t>mperva Data Activity Monitoring (DAM) defines and enforce</w:t>
      </w:r>
      <w:r>
        <w:rPr>
          <w:rFonts w:ascii="HelvRegularIBM" w:hAnsi="HelvRegularIBM" w:cs="Arial"/>
          <w:color w:val="323232"/>
        </w:rPr>
        <w:t>d a</w:t>
      </w:r>
      <w:r w:rsidRPr="00862393">
        <w:rPr>
          <w:rFonts w:ascii="HelvRegularIBM" w:hAnsi="HelvRegularIBM" w:cs="Arial"/>
          <w:color w:val="323232"/>
        </w:rPr>
        <w:t xml:space="preserve"> uniform data security and compliance policy across </w:t>
      </w:r>
      <w:r>
        <w:rPr>
          <w:rFonts w:ascii="HelvRegularIBM" w:hAnsi="HelvRegularIBM" w:cs="Arial"/>
          <w:color w:val="323232"/>
        </w:rPr>
        <w:t>for the database on AWS</w:t>
      </w:r>
      <w:r w:rsidRPr="00862393">
        <w:rPr>
          <w:rFonts w:ascii="HelvRegularIBM" w:hAnsi="HelvRegularIBM" w:cs="Arial"/>
          <w:color w:val="323232"/>
        </w:rPr>
        <w:t xml:space="preserve">. Imperva DAM supports </w:t>
      </w:r>
      <w:r>
        <w:rPr>
          <w:rFonts w:ascii="HelvRegularIBM" w:hAnsi="HelvRegularIBM" w:cs="Arial"/>
          <w:color w:val="323232"/>
        </w:rPr>
        <w:t xml:space="preserve">Oracle </w:t>
      </w:r>
      <w:r w:rsidRPr="00862393">
        <w:rPr>
          <w:rFonts w:ascii="HelvRegularIBM" w:hAnsi="HelvRegularIBM" w:cs="Arial"/>
          <w:color w:val="323232"/>
        </w:rPr>
        <w:t>databases in Amazon Web Services – including Amazon Relational Database Services (RDS).</w:t>
      </w:r>
      <w:r>
        <w:rPr>
          <w:rFonts w:ascii="HelvRegularIBM" w:hAnsi="HelvRegularIBM" w:cs="Arial"/>
          <w:color w:val="323232"/>
        </w:rPr>
        <w:t xml:space="preserve"> Using d</w:t>
      </w:r>
      <w:r w:rsidRPr="00862393">
        <w:rPr>
          <w:rFonts w:ascii="HelvRegularIBM" w:hAnsi="HelvRegularIBM" w:cs="Arial"/>
          <w:color w:val="323232"/>
        </w:rPr>
        <w:t>ynamic profiling</w:t>
      </w:r>
      <w:r>
        <w:rPr>
          <w:rFonts w:ascii="HelvRegularIBM" w:hAnsi="HelvRegularIBM" w:cs="Arial"/>
          <w:color w:val="323232"/>
        </w:rPr>
        <w:t xml:space="preserve">, </w:t>
      </w:r>
      <w:r w:rsidR="006832FA">
        <w:rPr>
          <w:rFonts w:ascii="HelvRegularIBM" w:hAnsi="HelvRegularIBM" w:cs="Arial"/>
          <w:color w:val="323232"/>
        </w:rPr>
        <w:t>it</w:t>
      </w:r>
      <w:r w:rsidRPr="00862393">
        <w:rPr>
          <w:rFonts w:ascii="HelvRegularIBM" w:hAnsi="HelvRegularIBM" w:cs="Arial"/>
          <w:color w:val="323232"/>
        </w:rPr>
        <w:t xml:space="preserve"> automatically builds a white list of the data objects regularly accessed by individual database accounts. </w:t>
      </w:r>
      <w:r w:rsidR="006832FA">
        <w:rPr>
          <w:rFonts w:ascii="HelvRegularIBM" w:hAnsi="HelvRegularIBM" w:cs="Arial"/>
          <w:color w:val="323232"/>
        </w:rPr>
        <w:t>Imperva allows</w:t>
      </w:r>
      <w:r w:rsidR="006832FA" w:rsidRPr="006832FA">
        <w:rPr>
          <w:rFonts w:ascii="HelvRegularIBM" w:hAnsi="HelvRegularIBM" w:cs="Arial"/>
          <w:color w:val="323232"/>
        </w:rPr>
        <w:t xml:space="preserve"> visibility into </w:t>
      </w:r>
      <w:r w:rsidR="006832FA">
        <w:rPr>
          <w:rFonts w:ascii="HelvRegularIBM" w:hAnsi="HelvRegularIBM" w:cs="Arial"/>
          <w:color w:val="323232"/>
        </w:rPr>
        <w:t>the database</w:t>
      </w:r>
      <w:r w:rsidR="006832FA" w:rsidRPr="006832FA">
        <w:rPr>
          <w:rFonts w:ascii="HelvRegularIBM" w:hAnsi="HelvRegularIBM" w:cs="Arial"/>
          <w:color w:val="323232"/>
        </w:rPr>
        <w:t xml:space="preserve">, including local privileged user access and service account activity. </w:t>
      </w:r>
      <w:r w:rsidR="006832FA">
        <w:rPr>
          <w:rFonts w:ascii="HelvRegularIBM" w:hAnsi="HelvRegularIBM" w:cs="Arial"/>
          <w:color w:val="323232"/>
        </w:rPr>
        <w:t xml:space="preserve">It </w:t>
      </w:r>
      <w:r w:rsidR="006832FA" w:rsidRPr="006832FA">
        <w:rPr>
          <w:rFonts w:ascii="HelvRegularIBM" w:hAnsi="HelvRegularIBM" w:cs="Arial"/>
          <w:color w:val="323232"/>
        </w:rPr>
        <w:t xml:space="preserve">continuously monitors across </w:t>
      </w:r>
      <w:r w:rsidR="006832FA">
        <w:rPr>
          <w:rFonts w:ascii="HelvRegularIBM" w:hAnsi="HelvRegularIBM" w:cs="Arial"/>
          <w:color w:val="323232"/>
        </w:rPr>
        <w:t>all the MAHIX</w:t>
      </w:r>
      <w:r w:rsidR="006832FA" w:rsidRPr="006832FA">
        <w:rPr>
          <w:rFonts w:ascii="HelvRegularIBM" w:hAnsi="HelvRegularIBM" w:cs="Arial"/>
          <w:color w:val="323232"/>
        </w:rPr>
        <w:t xml:space="preserve"> environments and collects consolidated records of all logins/logouts, updates, privileged activities to create granular audit trails that pinpoint the “who, what, when, where and how” for </w:t>
      </w:r>
      <w:r w:rsidR="006832FA">
        <w:rPr>
          <w:rFonts w:ascii="HelvRegularIBM" w:hAnsi="HelvRegularIBM" w:cs="Arial"/>
          <w:color w:val="323232"/>
        </w:rPr>
        <w:t>the</w:t>
      </w:r>
      <w:r w:rsidR="006832FA" w:rsidRPr="006832FA">
        <w:rPr>
          <w:rFonts w:ascii="HelvRegularIBM" w:hAnsi="HelvRegularIBM" w:cs="Arial"/>
          <w:color w:val="323232"/>
        </w:rPr>
        <w:t xml:space="preserve"> database.</w:t>
      </w:r>
      <w:r w:rsidR="006832FA">
        <w:rPr>
          <w:rFonts w:ascii="HelvRegularIBM" w:hAnsi="HelvRegularIBM" w:cs="Arial"/>
          <w:color w:val="323232"/>
        </w:rPr>
        <w:t xml:space="preserve"> </w:t>
      </w:r>
      <w:r>
        <w:rPr>
          <w:rFonts w:ascii="HelvRegularIBM" w:hAnsi="HelvRegularIBM" w:cs="Arial"/>
          <w:color w:val="323232"/>
        </w:rPr>
        <w:t>An admin can c</w:t>
      </w:r>
      <w:r w:rsidRPr="00862393">
        <w:rPr>
          <w:rFonts w:ascii="HelvRegularIBM" w:hAnsi="HelvRegularIBM" w:cs="Arial"/>
          <w:color w:val="323232"/>
        </w:rPr>
        <w:t xml:space="preserve">reate policies that alert or block access when a profiled account attempts to access a data object that is not whitelisted. </w:t>
      </w:r>
      <w:r w:rsidR="006832FA">
        <w:rPr>
          <w:rFonts w:ascii="HelvRegularIBM" w:hAnsi="HelvRegularIBM" w:cs="Arial"/>
          <w:color w:val="323232"/>
        </w:rPr>
        <w:t xml:space="preserve">It </w:t>
      </w:r>
      <w:r w:rsidRPr="00862393">
        <w:rPr>
          <w:rFonts w:ascii="HelvRegularIBM" w:hAnsi="HelvRegularIBM" w:cs="Arial"/>
          <w:color w:val="323232"/>
        </w:rPr>
        <w:t>integrates with Imperva Data Risk Analytics, which develops a full contextual baseline of typical user access to database tables using machine learning and peer group analysis.</w:t>
      </w:r>
    </w:p>
    <w:p w14:paraId="028589DA" w14:textId="77777777" w:rsidR="00346656" w:rsidRDefault="00346656" w:rsidP="00346656">
      <w:pPr>
        <w:pStyle w:val="Heading4"/>
      </w:pPr>
      <w:bookmarkStart w:id="1026" w:name="_Toc169823984"/>
      <w:bookmarkStart w:id="1027" w:name="_Toc169824211"/>
      <w:r>
        <w:t xml:space="preserve">Splunk </w:t>
      </w:r>
      <w:r w:rsidR="00950E9D">
        <w:t xml:space="preserve">Event </w:t>
      </w:r>
      <w:r>
        <w:t>Log</w:t>
      </w:r>
      <w:r w:rsidR="00950E9D">
        <w:t>ging and</w:t>
      </w:r>
      <w:r>
        <w:t xml:space="preserve"> </w:t>
      </w:r>
      <w:r w:rsidR="00950E9D">
        <w:t>Management</w:t>
      </w:r>
      <w:bookmarkEnd w:id="1026"/>
      <w:bookmarkEnd w:id="1027"/>
    </w:p>
    <w:p w14:paraId="58061103" w14:textId="77777777" w:rsidR="00975944" w:rsidRDefault="004367F3" w:rsidP="00B717C9">
      <w:pPr>
        <w:rPr>
          <w:rFonts w:ascii="HelvRegularIBM" w:hAnsi="HelvRegularIBM" w:cs="Arial"/>
          <w:color w:val="323232"/>
        </w:rPr>
      </w:pPr>
      <w:r w:rsidRPr="004367F3">
        <w:rPr>
          <w:rFonts w:ascii="HelvRegularIBM" w:hAnsi="HelvRegularIBM" w:cs="Arial"/>
          <w:color w:val="323232"/>
        </w:rPr>
        <w:t xml:space="preserve">Continuous monitoring is critical to meet HIPAA, FedRAMP, FISMA </w:t>
      </w:r>
      <w:r w:rsidR="00950E9D">
        <w:rPr>
          <w:rFonts w:ascii="HelvRegularIBM" w:hAnsi="HelvRegularIBM" w:cs="Arial"/>
          <w:color w:val="323232"/>
        </w:rPr>
        <w:t>and</w:t>
      </w:r>
      <w:r w:rsidRPr="004367F3">
        <w:rPr>
          <w:rFonts w:ascii="HelvRegularIBM" w:hAnsi="HelvRegularIBM" w:cs="Arial"/>
          <w:color w:val="323232"/>
        </w:rPr>
        <w:t xml:space="preserve"> NIST CSF requirements for ensuring the confidentiality, integrity and availability of digital assets. Splunk </w:t>
      </w:r>
      <w:r w:rsidR="00950E9D">
        <w:rPr>
          <w:rFonts w:ascii="HelvRegularIBM" w:hAnsi="HelvRegularIBM" w:cs="Arial"/>
          <w:color w:val="323232"/>
        </w:rPr>
        <w:t xml:space="preserve">Event Logging and Monitoring is a </w:t>
      </w:r>
      <w:r w:rsidRPr="004367F3">
        <w:rPr>
          <w:rFonts w:ascii="HelvRegularIBM" w:hAnsi="HelvRegularIBM" w:cs="Arial"/>
          <w:color w:val="323232"/>
        </w:rPr>
        <w:t xml:space="preserve">robust monitoring and management </w:t>
      </w:r>
      <w:r w:rsidR="00950E9D">
        <w:rPr>
          <w:rFonts w:ascii="HelvRegularIBM" w:hAnsi="HelvRegularIBM" w:cs="Arial"/>
          <w:color w:val="323232"/>
        </w:rPr>
        <w:t>tool to identify issues across the board</w:t>
      </w:r>
      <w:r w:rsidRPr="004367F3">
        <w:rPr>
          <w:rFonts w:ascii="HelvRegularIBM" w:hAnsi="HelvRegularIBM" w:cs="Arial"/>
          <w:color w:val="323232"/>
        </w:rPr>
        <w:t>.</w:t>
      </w:r>
      <w:r w:rsidR="00950E9D">
        <w:rPr>
          <w:rFonts w:ascii="HelvRegularIBM" w:hAnsi="HelvRegularIBM" w:cs="Arial"/>
          <w:color w:val="323232"/>
        </w:rPr>
        <w:t xml:space="preserve"> Since CloudWatch is enabled on all the EC2 instances, it becomes easier to pipe the log data to the CloudWatch logs a</w:t>
      </w:r>
      <w:r w:rsidR="00950E9D" w:rsidRPr="00950E9D">
        <w:rPr>
          <w:rFonts w:ascii="HelvRegularIBM" w:hAnsi="HelvRegularIBM" w:cs="Arial"/>
          <w:color w:val="323232"/>
        </w:rPr>
        <w:t>nd then using Splunk’s HTTP Event Collector (HEC) to forward to Splunk’s aggregation engine is an easy way out.</w:t>
      </w:r>
      <w:r w:rsidR="00950E9D">
        <w:rPr>
          <w:rFonts w:ascii="HelvRegularIBM" w:hAnsi="HelvRegularIBM" w:cs="Arial"/>
          <w:color w:val="323232"/>
        </w:rPr>
        <w:t xml:space="preserve"> L</w:t>
      </w:r>
      <w:r w:rsidR="00950E9D" w:rsidRPr="00950E9D">
        <w:rPr>
          <w:rFonts w:ascii="HelvRegularIBM" w:hAnsi="HelvRegularIBM" w:cs="Arial"/>
          <w:color w:val="323232"/>
        </w:rPr>
        <w:t>og management comprises of log collection, secured storage, normalization, analysis, reports and alerts generation.</w:t>
      </w:r>
      <w:r w:rsidR="00950E9D">
        <w:rPr>
          <w:rFonts w:ascii="HelvRegularIBM" w:hAnsi="HelvRegularIBM" w:cs="Arial"/>
          <w:color w:val="323232"/>
        </w:rPr>
        <w:t xml:space="preserve"> </w:t>
      </w:r>
      <w:r w:rsidR="00950E9D" w:rsidRPr="00950E9D">
        <w:rPr>
          <w:rFonts w:ascii="HelvRegularIBM" w:hAnsi="HelvRegularIBM" w:cs="Arial"/>
          <w:color w:val="323232"/>
        </w:rPr>
        <w:t xml:space="preserve">The log data </w:t>
      </w:r>
      <w:r w:rsidR="00950E9D">
        <w:rPr>
          <w:rFonts w:ascii="HelvRegularIBM" w:hAnsi="HelvRegularIBM" w:cs="Arial"/>
          <w:color w:val="323232"/>
        </w:rPr>
        <w:t>is</w:t>
      </w:r>
      <w:r w:rsidR="00950E9D" w:rsidRPr="00950E9D">
        <w:rPr>
          <w:rFonts w:ascii="HelvRegularIBM" w:hAnsi="HelvRegularIBM" w:cs="Arial"/>
          <w:color w:val="323232"/>
        </w:rPr>
        <w:t xml:space="preserve"> stored for forensic analysis and regulatory compliance requirements.</w:t>
      </w:r>
    </w:p>
    <w:p w14:paraId="7BC78F5B" w14:textId="77777777" w:rsidR="00B717C9" w:rsidRDefault="00B717C9" w:rsidP="00B717C9">
      <w:pPr>
        <w:pStyle w:val="Heading4"/>
      </w:pPr>
      <w:bookmarkStart w:id="1028" w:name="_Toc169823985"/>
      <w:bookmarkStart w:id="1029" w:name="_Toc169824212"/>
      <w:r>
        <w:t>Federal HUB Verification</w:t>
      </w:r>
      <w:bookmarkEnd w:id="1028"/>
      <w:bookmarkEnd w:id="1029"/>
    </w:p>
    <w:p w14:paraId="31D3A326" w14:textId="77777777" w:rsidR="00B717C9" w:rsidRPr="00316637" w:rsidRDefault="00B717C9" w:rsidP="00B717C9">
      <w:r>
        <w:t>SOAP UI is used for submitting requests to Federal HUB to verify if the server is up / down. This is done on demand and not part of any active monitoring as it is external to the MA-HIX infrastructure.</w:t>
      </w:r>
    </w:p>
    <w:p w14:paraId="1F26C3D8" w14:textId="77777777" w:rsidR="001A04B1" w:rsidRDefault="001A04B1" w:rsidP="001A04B1">
      <w:pPr>
        <w:pStyle w:val="Heading2"/>
      </w:pPr>
      <w:bookmarkStart w:id="1030" w:name="_Toc449094279"/>
      <w:bookmarkStart w:id="1031" w:name="_Toc169823986"/>
      <w:bookmarkStart w:id="1032" w:name="_Toc169824213"/>
      <w:r>
        <w:t>Middleware Data</w:t>
      </w:r>
      <w:r w:rsidR="0038727C">
        <w:t>base</w:t>
      </w:r>
      <w:r>
        <w:t xml:space="preserve"> Design</w:t>
      </w:r>
      <w:bookmarkEnd w:id="1030"/>
      <w:bookmarkEnd w:id="1031"/>
      <w:bookmarkEnd w:id="1032"/>
    </w:p>
    <w:p w14:paraId="2D34038C" w14:textId="77777777" w:rsidR="007D4C20" w:rsidRDefault="0054545E" w:rsidP="00E21D0D">
      <w:pPr>
        <w:rPr>
          <w:color w:val="FF0000"/>
        </w:rPr>
      </w:pPr>
      <w:r>
        <w:t xml:space="preserve">AWS RDS </w:t>
      </w:r>
      <w:r w:rsidR="003B7FD3">
        <w:t>Oracle database</w:t>
      </w:r>
      <w:r>
        <w:t xml:space="preserve"> is</w:t>
      </w:r>
      <w:r w:rsidR="003B7FD3">
        <w:t xml:space="preserve"> used for maximum scalability and performance.  </w:t>
      </w:r>
      <w:r w:rsidR="00E21D0D">
        <w:t xml:space="preserve">The database components of this system will be treated as a </w:t>
      </w:r>
      <w:r w:rsidR="00E21D0D" w:rsidRPr="00312BDD">
        <w:t>black box</w:t>
      </w:r>
      <w:r w:rsidR="00E21D0D">
        <w:t xml:space="preserve"> for the purposes of this document since the components are vendor supplied and proprietary.  </w:t>
      </w:r>
      <w:r>
        <w:t>Also, t</w:t>
      </w:r>
      <w:r w:rsidR="007D4C20">
        <w:t xml:space="preserve">he database </w:t>
      </w:r>
      <w:r w:rsidR="007D4C20" w:rsidRPr="007D7DAD">
        <w:t xml:space="preserve">is </w:t>
      </w:r>
      <w:r>
        <w:t>managed by AWS and provided to Commonwealth as a service</w:t>
      </w:r>
      <w:r w:rsidR="007D4C20">
        <w:t>.</w:t>
      </w:r>
    </w:p>
    <w:p w14:paraId="3F78CFAD" w14:textId="77777777" w:rsidR="00722D67" w:rsidRPr="00722D67" w:rsidRDefault="00722D67" w:rsidP="00722D67"/>
    <w:p w14:paraId="18C3F412" w14:textId="77777777" w:rsidR="00F96B01" w:rsidRPr="00312BDD" w:rsidRDefault="00F96B01" w:rsidP="00F96B01">
      <w:r w:rsidRPr="00312BDD">
        <w:t xml:space="preserve">The </w:t>
      </w:r>
      <w:r>
        <w:t>MA-HIX</w:t>
      </w:r>
      <w:r w:rsidRPr="00312BDD">
        <w:t xml:space="preserve"> Database partitioning is designed to provide the following benefits:</w:t>
      </w:r>
    </w:p>
    <w:p w14:paraId="3077104F" w14:textId="77777777" w:rsidR="00F96B01" w:rsidRPr="0011156A" w:rsidRDefault="00F96B01" w:rsidP="00603272">
      <w:pPr>
        <w:pStyle w:val="ListParagraph"/>
        <w:numPr>
          <w:ilvl w:val="0"/>
          <w:numId w:val="7"/>
        </w:numPr>
      </w:pPr>
      <w:r w:rsidRPr="0011156A">
        <w:rPr>
          <w:b/>
          <w:iCs/>
          <w:bdr w:val="none" w:sz="0" w:space="0" w:color="auto" w:frame="1"/>
        </w:rPr>
        <w:t>Reduc</w:t>
      </w:r>
      <w:r>
        <w:rPr>
          <w:b/>
          <w:iCs/>
          <w:bdr w:val="none" w:sz="0" w:space="0" w:color="auto" w:frame="1"/>
        </w:rPr>
        <w:t>e</w:t>
      </w:r>
      <w:r w:rsidRPr="0011156A">
        <w:rPr>
          <w:b/>
          <w:iCs/>
          <w:bdr w:val="none" w:sz="0" w:space="0" w:color="auto" w:frame="1"/>
        </w:rPr>
        <w:t xml:space="preserve"> database retrieval time</w:t>
      </w:r>
      <w:r w:rsidRPr="0011156A">
        <w:rPr>
          <w:b/>
        </w:rPr>
        <w:t>:</w:t>
      </w:r>
      <w:r w:rsidRPr="0011156A">
        <w:t xml:space="preserve"> </w:t>
      </w:r>
      <w:r>
        <w:t xml:space="preserve"> </w:t>
      </w:r>
      <w:r w:rsidRPr="0011156A">
        <w:t>The smaller and more manageable HIX system partitions make it possible to perform for example, consumer lookups for case workers more efficiently because each query is performed on the individual units of the database thereby saving time and improving performance.</w:t>
      </w:r>
    </w:p>
    <w:p w14:paraId="62B98243" w14:textId="77777777" w:rsidR="00F96B01" w:rsidRPr="0011156A" w:rsidRDefault="00F96B01" w:rsidP="00603272">
      <w:pPr>
        <w:pStyle w:val="ListParagraph"/>
        <w:numPr>
          <w:ilvl w:val="0"/>
          <w:numId w:val="7"/>
        </w:numPr>
      </w:pPr>
      <w:r w:rsidRPr="0011156A">
        <w:rPr>
          <w:b/>
          <w:iCs/>
          <w:bdr w:val="none" w:sz="0" w:space="0" w:color="auto" w:frame="1"/>
        </w:rPr>
        <w:t>Improve query performance</w:t>
      </w:r>
      <w:r w:rsidRPr="0011156A">
        <w:rPr>
          <w:b/>
        </w:rPr>
        <w:t>:</w:t>
      </w:r>
      <w:r w:rsidRPr="0011156A">
        <w:t xml:space="preserve"> </w:t>
      </w:r>
      <w:r>
        <w:t xml:space="preserve"> MA-HIX </w:t>
      </w:r>
      <w:r w:rsidRPr="0011156A">
        <w:t>partitions are created on column ranges resulting in a query, accessing only the partitions that match the query filters, rather than the entire table.</w:t>
      </w:r>
    </w:p>
    <w:p w14:paraId="01C71CD6" w14:textId="77777777" w:rsidR="00F96B01" w:rsidRPr="0011156A" w:rsidRDefault="00F96B01" w:rsidP="00603272">
      <w:pPr>
        <w:pStyle w:val="ListParagraph"/>
        <w:numPr>
          <w:ilvl w:val="0"/>
          <w:numId w:val="7"/>
        </w:numPr>
      </w:pPr>
      <w:r>
        <w:rPr>
          <w:b/>
          <w:iCs/>
          <w:bdr w:val="none" w:sz="0" w:space="0" w:color="auto" w:frame="1"/>
        </w:rPr>
        <w:t>Reduce s</w:t>
      </w:r>
      <w:r w:rsidRPr="0011156A">
        <w:rPr>
          <w:b/>
          <w:iCs/>
          <w:bdr w:val="none" w:sz="0" w:space="0" w:color="auto" w:frame="1"/>
        </w:rPr>
        <w:t xml:space="preserve">torage </w:t>
      </w:r>
      <w:r>
        <w:rPr>
          <w:b/>
          <w:iCs/>
          <w:bdr w:val="none" w:sz="0" w:space="0" w:color="auto" w:frame="1"/>
        </w:rPr>
        <w:t>c</w:t>
      </w:r>
      <w:r w:rsidRPr="0011156A">
        <w:rPr>
          <w:b/>
          <w:iCs/>
          <w:bdr w:val="none" w:sz="0" w:space="0" w:color="auto" w:frame="1"/>
        </w:rPr>
        <w:t>ost</w:t>
      </w:r>
      <w:r>
        <w:rPr>
          <w:b/>
          <w:iCs/>
          <w:bdr w:val="none" w:sz="0" w:space="0" w:color="auto" w:frame="1"/>
        </w:rPr>
        <w:t>s</w:t>
      </w:r>
      <w:r w:rsidRPr="0011156A">
        <w:rPr>
          <w:b/>
        </w:rPr>
        <w:t>:</w:t>
      </w:r>
      <w:r w:rsidRPr="0011156A">
        <w:t xml:space="preserve"> </w:t>
      </w:r>
      <w:r>
        <w:t xml:space="preserve"> </w:t>
      </w:r>
      <w:r w:rsidRPr="0011156A">
        <w:t>Partitioning can reduce storage costs by placing the table</w:t>
      </w:r>
      <w:r>
        <w:t xml:space="preserve"> </w:t>
      </w:r>
      <w:r w:rsidRPr="0011156A">
        <w:t>space associated with a partition on lower cost storage devices due to inherent efficiencies of our design.</w:t>
      </w:r>
    </w:p>
    <w:p w14:paraId="4EA9DEB6" w14:textId="77777777" w:rsidR="00F96B01" w:rsidRDefault="00F96B01" w:rsidP="00603272">
      <w:pPr>
        <w:pStyle w:val="ListParagraph"/>
        <w:numPr>
          <w:ilvl w:val="0"/>
          <w:numId w:val="7"/>
        </w:numPr>
      </w:pPr>
      <w:r w:rsidRPr="0011156A">
        <w:rPr>
          <w:b/>
          <w:iCs/>
          <w:bdr w:val="none" w:sz="0" w:space="0" w:color="auto" w:frame="1"/>
        </w:rPr>
        <w:t>Increase application availability</w:t>
      </w:r>
      <w:r w:rsidRPr="0011156A">
        <w:rPr>
          <w:b/>
        </w:rPr>
        <w:t xml:space="preserve">: </w:t>
      </w:r>
      <w:r>
        <w:rPr>
          <w:b/>
        </w:rPr>
        <w:t xml:space="preserve"> </w:t>
      </w:r>
      <w:r w:rsidRPr="0011156A">
        <w:t>There may be opportunities for maintenance operations to be done independently for different partitions of the same table or index.</w:t>
      </w:r>
      <w:r>
        <w:t xml:space="preserve"> </w:t>
      </w:r>
      <w:r w:rsidRPr="0011156A">
        <w:t xml:space="preserve"> Dividing critical tables and indexes into partitions shortens maintenance windows; recovery times, and reduces the impact of failures, thereby increasing the availability of mission critical applications.</w:t>
      </w:r>
    </w:p>
    <w:p w14:paraId="21FADB89" w14:textId="77777777" w:rsidR="00E078C1" w:rsidRDefault="00E078C1" w:rsidP="00E078C1">
      <w:pPr>
        <w:pStyle w:val="Heading3"/>
      </w:pPr>
      <w:bookmarkStart w:id="1033" w:name="_Toc169823987"/>
      <w:bookmarkStart w:id="1034" w:name="_Toc169824214"/>
      <w:bookmarkStart w:id="1035" w:name="_Toc449094280"/>
      <w:r>
        <w:t>AxWay Secure FTP</w:t>
      </w:r>
      <w:bookmarkEnd w:id="1033"/>
      <w:bookmarkEnd w:id="1034"/>
    </w:p>
    <w:p w14:paraId="2FC4D6D6" w14:textId="77777777" w:rsidR="00E078C1" w:rsidRDefault="00E078C1" w:rsidP="00E078C1">
      <w:r>
        <w:t>MA HIX</w:t>
      </w:r>
      <w:r w:rsidRPr="00164359">
        <w:t xml:space="preserve"> </w:t>
      </w:r>
      <w:r>
        <w:t>integrates with the following external subsystems using Secure FTP:</w:t>
      </w:r>
    </w:p>
    <w:p w14:paraId="2D728ED5" w14:textId="77777777" w:rsidR="00E078C1" w:rsidRDefault="00E078C1" w:rsidP="00E078C1">
      <w:pPr>
        <w:pStyle w:val="ListParagraph"/>
        <w:numPr>
          <w:ilvl w:val="0"/>
          <w:numId w:val="3"/>
        </w:numPr>
      </w:pPr>
      <w:r>
        <w:t>Federal Data Service Hub</w:t>
      </w:r>
    </w:p>
    <w:p w14:paraId="1EDE58F9" w14:textId="77777777" w:rsidR="00E078C1" w:rsidRDefault="00E078C1" w:rsidP="00E078C1">
      <w:pPr>
        <w:pStyle w:val="ListParagraph"/>
        <w:numPr>
          <w:ilvl w:val="0"/>
          <w:numId w:val="3"/>
        </w:numPr>
      </w:pPr>
      <w:r>
        <w:t>Mass Gov</w:t>
      </w:r>
    </w:p>
    <w:p w14:paraId="530808E5" w14:textId="77777777" w:rsidR="00E078C1" w:rsidRDefault="00E078C1" w:rsidP="00E078C1">
      <w:pPr>
        <w:pStyle w:val="ListParagraph"/>
        <w:numPr>
          <w:ilvl w:val="0"/>
          <w:numId w:val="3"/>
        </w:numPr>
      </w:pPr>
      <w:r>
        <w:t>Private and Non-government Organizations</w:t>
      </w:r>
    </w:p>
    <w:p w14:paraId="764A1B1F" w14:textId="77777777" w:rsidR="00E078C1" w:rsidRDefault="00E078C1" w:rsidP="00E078C1">
      <w:pPr>
        <w:pStyle w:val="ListParagraph"/>
      </w:pPr>
    </w:p>
    <w:p w14:paraId="13FF5D9D" w14:textId="77777777" w:rsidR="00E078C1" w:rsidRPr="00FE5AAC" w:rsidRDefault="00E078C1" w:rsidP="00E078C1">
      <w:r>
        <w:t>Data for batch mode transmission is staged in an EFS storage and transported by AxWay's Secure FTP server. AxWay gateway is part of the VPC Integration.</w:t>
      </w:r>
    </w:p>
    <w:p w14:paraId="65D1C2F6" w14:textId="77777777" w:rsidR="001A04B1" w:rsidRDefault="001A04B1" w:rsidP="001A04B1">
      <w:pPr>
        <w:pStyle w:val="Heading2"/>
      </w:pPr>
      <w:bookmarkStart w:id="1036" w:name="_Toc169823988"/>
      <w:bookmarkStart w:id="1037" w:name="_Toc169824215"/>
      <w:r>
        <w:t>Middleware Security Design</w:t>
      </w:r>
      <w:bookmarkEnd w:id="1035"/>
      <w:bookmarkEnd w:id="1036"/>
      <w:bookmarkEnd w:id="1037"/>
    </w:p>
    <w:p w14:paraId="3B3135DA" w14:textId="77777777" w:rsidR="00D30560" w:rsidRDefault="00265EAE" w:rsidP="00265EAE">
      <w:r>
        <w:t>In addition to application-specific controls, there are a number of general security controls provided by software within the Hosting Zone.  These include solutions for authentication, authorization, logging, monitoring/alerting, auditing, policy enforcement, change management, system integrity, and system protection.</w:t>
      </w:r>
    </w:p>
    <w:p w14:paraId="69EBC7E8" w14:textId="77777777" w:rsidR="00B717C9" w:rsidRDefault="00B717C9" w:rsidP="00265EAE"/>
    <w:p w14:paraId="1560F5B6" w14:textId="77777777" w:rsidR="005E6F83" w:rsidRDefault="005E6F83" w:rsidP="005E6F83">
      <w:pPr>
        <w:pStyle w:val="Heading3"/>
      </w:pPr>
      <w:bookmarkStart w:id="1038" w:name="_Toc449094282"/>
      <w:bookmarkStart w:id="1039" w:name="_Toc450735313"/>
      <w:bookmarkStart w:id="1040" w:name="_Toc449094283"/>
      <w:bookmarkStart w:id="1041" w:name="_Toc450735314"/>
      <w:bookmarkStart w:id="1042" w:name="_Toc449094284"/>
      <w:bookmarkStart w:id="1043" w:name="_Toc450735315"/>
      <w:bookmarkStart w:id="1044" w:name="_Toc449094285"/>
      <w:bookmarkStart w:id="1045" w:name="_Toc450735316"/>
      <w:bookmarkStart w:id="1046" w:name="_Toc449094294"/>
      <w:bookmarkStart w:id="1047" w:name="_Toc450735325"/>
      <w:bookmarkStart w:id="1048" w:name="_Toc449094295"/>
      <w:bookmarkStart w:id="1049" w:name="_Toc450735326"/>
      <w:bookmarkStart w:id="1050" w:name="_Toc449094297"/>
      <w:bookmarkStart w:id="1051" w:name="_Toc450735328"/>
      <w:bookmarkStart w:id="1052" w:name="_Toc449094299"/>
      <w:bookmarkStart w:id="1053" w:name="_Toc450735330"/>
      <w:bookmarkStart w:id="1054" w:name="_Toc449094300"/>
      <w:bookmarkStart w:id="1055" w:name="_Toc450735331"/>
      <w:bookmarkStart w:id="1056" w:name="_Toc449094302"/>
      <w:bookmarkStart w:id="1057" w:name="_Toc450735333"/>
      <w:bookmarkStart w:id="1058" w:name="_Toc449094312"/>
      <w:bookmarkStart w:id="1059" w:name="_Toc450735343"/>
      <w:bookmarkStart w:id="1060" w:name="_Toc449094315"/>
      <w:bookmarkStart w:id="1061" w:name="_Toc450735346"/>
      <w:bookmarkStart w:id="1062" w:name="_Toc449094317"/>
      <w:bookmarkStart w:id="1063" w:name="_Toc450735348"/>
      <w:bookmarkStart w:id="1064" w:name="_Toc449094319"/>
      <w:bookmarkStart w:id="1065" w:name="_Toc450735350"/>
      <w:bookmarkStart w:id="1066" w:name="_Toc449094327"/>
      <w:bookmarkStart w:id="1067" w:name="_Toc450735358"/>
      <w:bookmarkStart w:id="1068" w:name="_Toc449094329"/>
      <w:bookmarkStart w:id="1069" w:name="_Toc450735360"/>
      <w:bookmarkStart w:id="1070" w:name="_Toc449094281"/>
      <w:bookmarkStart w:id="1071" w:name="_Toc449094286"/>
      <w:bookmarkStart w:id="1072" w:name="_Toc449094287"/>
      <w:bookmarkStart w:id="1073" w:name="_Toc449094288"/>
      <w:bookmarkStart w:id="1074" w:name="_Toc449094289"/>
      <w:bookmarkStart w:id="1075" w:name="_Toc449094290"/>
      <w:bookmarkStart w:id="1076" w:name="_Toc449094291"/>
      <w:bookmarkStart w:id="1077" w:name="_Toc449094292"/>
      <w:bookmarkStart w:id="1078" w:name="_Toc449094293"/>
      <w:bookmarkStart w:id="1079" w:name="_Toc449094296"/>
      <w:bookmarkStart w:id="1080" w:name="_Toc449094298"/>
      <w:bookmarkStart w:id="1081" w:name="_Toc449094301"/>
      <w:bookmarkStart w:id="1082" w:name="_Toc449094303"/>
      <w:bookmarkStart w:id="1083" w:name="_Toc449094304"/>
      <w:bookmarkStart w:id="1084" w:name="_Toc449094305"/>
      <w:bookmarkStart w:id="1085" w:name="_Toc449094306"/>
      <w:bookmarkStart w:id="1086" w:name="_Toc449094307"/>
      <w:bookmarkStart w:id="1087" w:name="_Toc449094308"/>
      <w:bookmarkStart w:id="1088" w:name="_Toc449094309"/>
      <w:bookmarkStart w:id="1089" w:name="_Toc449094310"/>
      <w:bookmarkStart w:id="1090" w:name="_Toc449094311"/>
      <w:bookmarkStart w:id="1091" w:name="_Toc449094313"/>
      <w:bookmarkStart w:id="1092" w:name="_Toc449094314"/>
      <w:bookmarkStart w:id="1093" w:name="_Toc449094316"/>
      <w:bookmarkStart w:id="1094" w:name="_Toc449094318"/>
      <w:bookmarkStart w:id="1095" w:name="_Toc449094320"/>
      <w:bookmarkStart w:id="1096" w:name="_Toc449094321"/>
      <w:bookmarkStart w:id="1097" w:name="_Toc449094322"/>
      <w:bookmarkStart w:id="1098" w:name="_Toc449094323"/>
      <w:bookmarkStart w:id="1099" w:name="_Toc449094324"/>
      <w:bookmarkStart w:id="1100" w:name="_Toc449094325"/>
      <w:bookmarkStart w:id="1101" w:name="_Toc449094326"/>
      <w:bookmarkStart w:id="1102" w:name="_Toc449094328"/>
      <w:bookmarkStart w:id="1103" w:name="_Toc169823989"/>
      <w:bookmarkStart w:id="1104" w:name="_Toc169824216"/>
      <w:bookmarkStart w:id="1105" w:name="_Toc449094330"/>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r>
        <w:t>Information Risk Management</w:t>
      </w:r>
      <w:bookmarkEnd w:id="1103"/>
      <w:bookmarkEnd w:id="1104"/>
    </w:p>
    <w:p w14:paraId="43BF0635" w14:textId="77777777" w:rsidR="0003470A" w:rsidRDefault="005E6F83" w:rsidP="005E6F83">
      <w:r>
        <w:t>Information Risk Management (IRM) protects the confidentiality, integrity, and availability of Optum and its customers’ information assets through the establishment, implementation and management of an Information Security Program. This includes creating, administering, and overseeing policies to ensure the prevention, detection, containment, and correction of security breaches. The purpose of the Information Risk Management Program is to ensure Management, Internal Audit, and regulators are satisfied with the security controls that are implemented, and customers and business partners are confident their information is adequately protected.</w:t>
      </w:r>
      <w:r w:rsidR="0003470A">
        <w:t xml:space="preserve"> This area of responsibility is shared by both the vendors, Optum and Smartronix along with the guidance from the Commonwealth Security team. </w:t>
      </w:r>
    </w:p>
    <w:p w14:paraId="125DF6D9" w14:textId="77777777" w:rsidR="0003470A" w:rsidRDefault="0003470A" w:rsidP="005E6F83"/>
    <w:p w14:paraId="39D3A345" w14:textId="77777777" w:rsidR="00305E3F" w:rsidRDefault="0003470A" w:rsidP="005E6F83">
      <w:r>
        <w:t>Optum uses t</w:t>
      </w:r>
      <w:r w:rsidR="00305E3F" w:rsidRPr="00305E3F">
        <w:t xml:space="preserve">he Credential Vault </w:t>
      </w:r>
      <w:r>
        <w:t>to trace</w:t>
      </w:r>
      <w:r w:rsidR="00305E3F" w:rsidRPr="00305E3F">
        <w:t xml:space="preserve"> </w:t>
      </w:r>
      <w:r>
        <w:t xml:space="preserve">all </w:t>
      </w:r>
      <w:r w:rsidR="00305E3F" w:rsidRPr="00305E3F">
        <w:t>shared account usage. Shared accounts which are not in the Vault are documented in Action Plans and shared with CMS in the quarterly POA&amp;M submission.</w:t>
      </w:r>
    </w:p>
    <w:p w14:paraId="072B7000" w14:textId="77777777" w:rsidR="005E6F83" w:rsidRPr="00101BE6" w:rsidRDefault="005E6F83" w:rsidP="005E6F83">
      <w:pPr>
        <w:pStyle w:val="Heading4"/>
      </w:pPr>
      <w:bookmarkStart w:id="1106" w:name="_Toc169823990"/>
      <w:bookmarkStart w:id="1107" w:name="_Toc169824217"/>
      <w:r>
        <w:rPr>
          <w:bCs/>
        </w:rPr>
        <w:t>IRM</w:t>
      </w:r>
      <w:r w:rsidRPr="00101BE6">
        <w:rPr>
          <w:bCs/>
        </w:rPr>
        <w:t xml:space="preserve"> Role</w:t>
      </w:r>
      <w:bookmarkEnd w:id="1106"/>
      <w:bookmarkEnd w:id="1107"/>
    </w:p>
    <w:p w14:paraId="287472FD" w14:textId="77777777" w:rsidR="005E6F83" w:rsidRPr="00101BE6" w:rsidRDefault="005E6F83" w:rsidP="005E6F83">
      <w:r w:rsidRPr="00101BE6">
        <w:t xml:space="preserve">IRM functional areas collaborate to monitor, identify, assess and mitigate cyber threats by addressing: </w:t>
      </w:r>
    </w:p>
    <w:p w14:paraId="166C1639"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Security architecture</w:t>
      </w:r>
      <w:r w:rsidRPr="00101BE6">
        <w:rPr>
          <w:color w:val="auto"/>
          <w:szCs w:val="24"/>
        </w:rPr>
        <w:t xml:space="preserve">. Designing secure solutions and reviewing solution architecture to address risks. </w:t>
      </w:r>
    </w:p>
    <w:p w14:paraId="4B9D5908"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Identity and access</w:t>
      </w:r>
      <w:r w:rsidRPr="00101BE6">
        <w:rPr>
          <w:color w:val="auto"/>
          <w:szCs w:val="24"/>
        </w:rPr>
        <w:t xml:space="preserve">. Ensuring that the right people access the right resources at the right times, for the right reasons. </w:t>
      </w:r>
    </w:p>
    <w:p w14:paraId="6E6D56F4"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Cyber intelligence gathering and analysis</w:t>
      </w:r>
      <w:r w:rsidRPr="00101BE6">
        <w:rPr>
          <w:color w:val="auto"/>
          <w:szCs w:val="24"/>
        </w:rPr>
        <w:t>. Gathering data on threats from multiple sources and translating it into action.</w:t>
      </w:r>
    </w:p>
    <w:p w14:paraId="73ADC0AE"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Compliance monitoring and risk assessments.</w:t>
      </w:r>
      <w:r w:rsidRPr="00101BE6">
        <w:rPr>
          <w:color w:val="auto"/>
          <w:szCs w:val="24"/>
        </w:rPr>
        <w:t xml:space="preserve"> Monitoring company compliance with state and federal regulations, in addition to our own policies, and assessing risks where gaps exist. </w:t>
      </w:r>
    </w:p>
    <w:p w14:paraId="6BC5BEBB"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Threat remediation.</w:t>
      </w:r>
      <w:r w:rsidRPr="00101BE6">
        <w:rPr>
          <w:color w:val="auto"/>
          <w:szCs w:val="24"/>
        </w:rPr>
        <w:t xml:space="preserve"> Working across the company to address known vulnerabilities.</w:t>
      </w:r>
    </w:p>
    <w:p w14:paraId="1C32FEF3"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Business security operations</w:t>
      </w:r>
      <w:r w:rsidRPr="00101BE6">
        <w:rPr>
          <w:color w:val="auto"/>
          <w:szCs w:val="24"/>
        </w:rPr>
        <w:t>. Advising business segments to help them achieve their information security objectives.</w:t>
      </w:r>
    </w:p>
    <w:p w14:paraId="6B6B8338"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Cyber defense operations</w:t>
      </w:r>
      <w:r w:rsidRPr="00101BE6">
        <w:rPr>
          <w:color w:val="auto"/>
          <w:szCs w:val="24"/>
        </w:rPr>
        <w:t>. Identifying threats and defending the enterprise from active attacks.</w:t>
      </w:r>
    </w:p>
    <w:p w14:paraId="1695FE79"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Security operations</w:t>
      </w:r>
      <w:r w:rsidRPr="00101BE6">
        <w:rPr>
          <w:color w:val="auto"/>
          <w:szCs w:val="24"/>
        </w:rPr>
        <w:t>. Operating and maintaining solutions to secure the enterprise.</w:t>
      </w:r>
    </w:p>
    <w:p w14:paraId="135016A4" w14:textId="77777777" w:rsidR="005E6F83" w:rsidRPr="00101BE6" w:rsidRDefault="005E6F83" w:rsidP="005E6F83">
      <w:pPr>
        <w:pStyle w:val="Heading4"/>
      </w:pPr>
      <w:bookmarkStart w:id="1108" w:name="_Toc169823991"/>
      <w:bookmarkStart w:id="1109" w:name="_Toc169824218"/>
      <w:r>
        <w:rPr>
          <w:bCs/>
        </w:rPr>
        <w:t xml:space="preserve">IRM </w:t>
      </w:r>
      <w:r w:rsidRPr="00101BE6">
        <w:rPr>
          <w:bCs/>
        </w:rPr>
        <w:t>Proactive Measures</w:t>
      </w:r>
      <w:bookmarkEnd w:id="1108"/>
      <w:bookmarkEnd w:id="1109"/>
    </w:p>
    <w:p w14:paraId="02814B47" w14:textId="77777777" w:rsidR="005E6F83" w:rsidRPr="00101BE6" w:rsidRDefault="005E6F83" w:rsidP="005E6F83">
      <w:r w:rsidRPr="00101BE6">
        <w:t>IRM get</w:t>
      </w:r>
      <w:r>
        <w:t>s</w:t>
      </w:r>
      <w:r w:rsidRPr="00101BE6">
        <w:t xml:space="preserve"> in front of a</w:t>
      </w:r>
      <w:r>
        <w:t>ll</w:t>
      </w:r>
      <w:r w:rsidRPr="00101BE6">
        <w:t xml:space="preserve"> potential security problems by putting strategies and tools in place to mitigate vulnerabilities before they result in harm. Key initiatives include:</w:t>
      </w:r>
    </w:p>
    <w:p w14:paraId="35319106" w14:textId="77777777" w:rsidR="005E6F83" w:rsidRPr="008D6FBB" w:rsidRDefault="005E6F83">
      <w:pPr>
        <w:pStyle w:val="ListParagraph"/>
        <w:numPr>
          <w:ilvl w:val="0"/>
          <w:numId w:val="31"/>
        </w:numPr>
        <w:rPr>
          <w:color w:val="auto"/>
          <w:szCs w:val="24"/>
        </w:rPr>
      </w:pPr>
      <w:r w:rsidRPr="008D6FBB">
        <w:rPr>
          <w:color w:val="auto"/>
          <w:szCs w:val="24"/>
        </w:rPr>
        <w:t>The Cyber Defense Organization (CDO</w:t>
      </w:r>
      <w:r w:rsidR="006D240C">
        <w:rPr>
          <w:color w:val="auto"/>
          <w:szCs w:val="24"/>
        </w:rPr>
        <w:t>)</w:t>
      </w:r>
      <w:r w:rsidRPr="008D6FBB">
        <w:rPr>
          <w:color w:val="auto"/>
          <w:szCs w:val="24"/>
        </w:rPr>
        <w:t xml:space="preserve"> test</w:t>
      </w:r>
      <w:r w:rsidR="008D6FBB">
        <w:rPr>
          <w:color w:val="auto"/>
          <w:szCs w:val="24"/>
        </w:rPr>
        <w:t>s</w:t>
      </w:r>
      <w:r w:rsidRPr="008D6FBB">
        <w:rPr>
          <w:color w:val="auto"/>
          <w:szCs w:val="24"/>
        </w:rPr>
        <w:t xml:space="preserve"> and monitor</w:t>
      </w:r>
      <w:r w:rsidR="008D6FBB">
        <w:rPr>
          <w:color w:val="auto"/>
          <w:szCs w:val="24"/>
        </w:rPr>
        <w:t>s</w:t>
      </w:r>
      <w:r w:rsidRPr="008D6FBB">
        <w:rPr>
          <w:color w:val="auto"/>
          <w:szCs w:val="24"/>
        </w:rPr>
        <w:t xml:space="preserve"> online environments against cyber threats and respond before the threats become reality.</w:t>
      </w:r>
    </w:p>
    <w:p w14:paraId="49956FCB"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Isolate, a software application, has been installed on computers to identify and block risky connections on the internet.</w:t>
      </w:r>
    </w:p>
    <w:p w14:paraId="04EE9CB6"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 xml:space="preserve">Smart Cards </w:t>
      </w:r>
      <w:r>
        <w:rPr>
          <w:color w:val="auto"/>
          <w:szCs w:val="24"/>
        </w:rPr>
        <w:t xml:space="preserve">are used by </w:t>
      </w:r>
      <w:r w:rsidR="006D240C">
        <w:rPr>
          <w:color w:val="auto"/>
          <w:szCs w:val="24"/>
        </w:rPr>
        <w:t>employees</w:t>
      </w:r>
      <w:r w:rsidR="006D240C" w:rsidRPr="00101BE6">
        <w:rPr>
          <w:color w:val="auto"/>
          <w:szCs w:val="24"/>
        </w:rPr>
        <w:t xml:space="preserve"> and</w:t>
      </w:r>
      <w:r>
        <w:rPr>
          <w:color w:val="auto"/>
          <w:szCs w:val="24"/>
        </w:rPr>
        <w:t xml:space="preserve"> provide an </w:t>
      </w:r>
      <w:r w:rsidRPr="00101BE6">
        <w:rPr>
          <w:color w:val="auto"/>
          <w:szCs w:val="24"/>
        </w:rPr>
        <w:t>additional layer of security when logging in to our network.</w:t>
      </w:r>
    </w:p>
    <w:p w14:paraId="50FE9D0D"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 xml:space="preserve">Software and systems developers and employees who have access to sensitive information are now working within an enhanced security environment. </w:t>
      </w:r>
    </w:p>
    <w:p w14:paraId="52DBD8A2"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Additional layers of protection are being introduced across the enterprise for data warehouses containing sensitive information.</w:t>
      </w:r>
    </w:p>
    <w:p w14:paraId="5712A1AE"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Local workstation administrator rights that allow unauthorized software to be downloaded are being removed across the enterprise.</w:t>
      </w:r>
    </w:p>
    <w:p w14:paraId="00D18075" w14:textId="77777777" w:rsidR="005E6F83" w:rsidRPr="00101BE6" w:rsidRDefault="005E6F83">
      <w:pPr>
        <w:numPr>
          <w:ilvl w:val="0"/>
          <w:numId w:val="31"/>
        </w:numPr>
        <w:spacing w:before="100" w:beforeAutospacing="1" w:after="100" w:afterAutospacing="1"/>
        <w:rPr>
          <w:color w:val="auto"/>
          <w:szCs w:val="24"/>
        </w:rPr>
      </w:pPr>
      <w:r>
        <w:rPr>
          <w:color w:val="auto"/>
          <w:szCs w:val="24"/>
        </w:rPr>
        <w:t xml:space="preserve">Business justifications are </w:t>
      </w:r>
      <w:r w:rsidRPr="00101BE6">
        <w:rPr>
          <w:color w:val="auto"/>
          <w:szCs w:val="24"/>
        </w:rPr>
        <w:t>required for global group access to critical platforms and applications.</w:t>
      </w:r>
    </w:p>
    <w:p w14:paraId="0039BFBB"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Employees and leaders are being armed with information and tested so they will recognize and respond appropriately to cyber threats.</w:t>
      </w:r>
    </w:p>
    <w:p w14:paraId="427D1764" w14:textId="77777777" w:rsidR="005E6F83" w:rsidRPr="00FE5AAC" w:rsidRDefault="005E6F83" w:rsidP="005E6F83">
      <w:pPr>
        <w:rPr>
          <w:i/>
        </w:rPr>
      </w:pPr>
      <w:r w:rsidRPr="00FE5AAC">
        <w:t xml:space="preserve">Supported NIST Control Families: </w:t>
      </w:r>
      <w:r w:rsidRPr="00FE5AAC">
        <w:rPr>
          <w:i/>
        </w:rPr>
        <w:t>Access Control, Audit and Accountability, System and Communications Protection</w:t>
      </w:r>
    </w:p>
    <w:p w14:paraId="53F72DFB" w14:textId="77777777" w:rsidR="000D02D2" w:rsidRDefault="000D02D2" w:rsidP="00265EAE">
      <w:pPr>
        <w:pStyle w:val="Heading3"/>
      </w:pPr>
      <w:bookmarkStart w:id="1110" w:name="_Toc169823992"/>
      <w:bookmarkStart w:id="1111" w:name="_Toc169824219"/>
      <w:bookmarkStart w:id="1112" w:name="_Toc449094331"/>
      <w:bookmarkEnd w:id="1105"/>
      <w:r>
        <w:t>Identity Management</w:t>
      </w:r>
      <w:bookmarkEnd w:id="1110"/>
      <w:bookmarkEnd w:id="1111"/>
    </w:p>
    <w:p w14:paraId="4CABD1AC" w14:textId="77777777" w:rsidR="00265EAE" w:rsidRDefault="00265EAE" w:rsidP="000D02D2">
      <w:pPr>
        <w:pStyle w:val="Heading4"/>
      </w:pPr>
      <w:bookmarkStart w:id="1113" w:name="_Toc169823993"/>
      <w:bookmarkStart w:id="1114" w:name="_Toc169824220"/>
      <w:r>
        <w:t>Active Directory</w:t>
      </w:r>
      <w:bookmarkEnd w:id="1112"/>
      <w:bookmarkEnd w:id="1113"/>
      <w:bookmarkEnd w:id="1114"/>
    </w:p>
    <w:p w14:paraId="76978501" w14:textId="77777777" w:rsidR="00265EAE" w:rsidRDefault="00265EAE" w:rsidP="00265EAE">
      <w:r>
        <w:t>Active Directory is a directory service provided by Microsoft which stores user and system objects along with numerous attributes describing or supporting those objects.  It supports role</w:t>
      </w:r>
      <w:r>
        <w:noBreakHyphen/>
        <w:t xml:space="preserve">based access control mechanisms and allows for user or system objects to be associated with each other in groups.  Active Directory is used as the system of record for user account and credential information associated with the administration of </w:t>
      </w:r>
      <w:r w:rsidR="006D240C">
        <w:t>the EC2 instances</w:t>
      </w:r>
      <w:r>
        <w:t xml:space="preserve"> within the Hosting Zone. </w:t>
      </w:r>
      <w:r w:rsidR="006D240C">
        <w:t>Active Directory is integrated with the Centrify Identity Management system.</w:t>
      </w:r>
    </w:p>
    <w:p w14:paraId="2DD6692E" w14:textId="77777777" w:rsidR="00265EAE" w:rsidRPr="00F40A5B" w:rsidRDefault="00265EAE" w:rsidP="00265EAE">
      <w:r w:rsidRPr="00F40A5B">
        <w:t xml:space="preserve">Supported NIST Control Families: </w:t>
      </w:r>
      <w:r w:rsidRPr="00F40A5B">
        <w:rPr>
          <w:i/>
        </w:rPr>
        <w:t>Access Control, Audit and Accountability, Identification and Authentication, System and Communications Protection</w:t>
      </w:r>
    </w:p>
    <w:p w14:paraId="158DE042" w14:textId="77777777" w:rsidR="006D240C" w:rsidRDefault="000D02D2" w:rsidP="000D02D2">
      <w:pPr>
        <w:pStyle w:val="Heading4"/>
      </w:pPr>
      <w:bookmarkStart w:id="1115" w:name="_Toc169823994"/>
      <w:bookmarkStart w:id="1116" w:name="_Toc169824221"/>
      <w:bookmarkStart w:id="1117" w:name="_Toc449094332"/>
      <w:r>
        <w:t>Privileged User</w:t>
      </w:r>
      <w:r w:rsidR="006D240C">
        <w:t xml:space="preserve"> Identity Management</w:t>
      </w:r>
      <w:bookmarkEnd w:id="1115"/>
      <w:bookmarkEnd w:id="1116"/>
    </w:p>
    <w:p w14:paraId="7EE0EF95" w14:textId="77777777" w:rsidR="006D240C" w:rsidRDefault="006D240C" w:rsidP="00F36EB4">
      <w:r w:rsidRPr="006D240C">
        <w:t>C</w:t>
      </w:r>
      <w:r>
        <w:t>entrify c</w:t>
      </w:r>
      <w:r w:rsidRPr="006D240C">
        <w:t>onsolidate</w:t>
      </w:r>
      <w:r>
        <w:t>s</w:t>
      </w:r>
      <w:r w:rsidRPr="006D240C">
        <w:t xml:space="preserve"> user accounts and groups into Active Directory and enforce</w:t>
      </w:r>
      <w:r>
        <w:t>s</w:t>
      </w:r>
      <w:r w:rsidRPr="006D240C">
        <w:t xml:space="preserve"> separation of administrative duties. </w:t>
      </w:r>
      <w:r>
        <w:t>It e</w:t>
      </w:r>
      <w:r w:rsidRPr="006D240C">
        <w:t>liminate</w:t>
      </w:r>
      <w:r>
        <w:t>s</w:t>
      </w:r>
      <w:r w:rsidRPr="006D240C">
        <w:t xml:space="preserve"> multiple identities and ensure a "one user, one identity" framework that strengthens security. One of the strengths of the Centrify Authentication Service is to allow </w:t>
      </w:r>
      <w:r>
        <w:t>users</w:t>
      </w:r>
      <w:r w:rsidRPr="006D240C">
        <w:t xml:space="preserve"> to join Linux </w:t>
      </w:r>
      <w:r>
        <w:t>through</w:t>
      </w:r>
      <w:r w:rsidRPr="006D240C">
        <w:t xml:space="preserve"> Active Directory. </w:t>
      </w:r>
      <w:r w:rsidR="00F36EB4">
        <w:t>It</w:t>
      </w:r>
      <w:r w:rsidRPr="006D240C">
        <w:t xml:space="preserve"> enables </w:t>
      </w:r>
      <w:r w:rsidR="00F36EB4">
        <w:t>users</w:t>
      </w:r>
      <w:r w:rsidRPr="006D240C">
        <w:t xml:space="preserve"> to secure </w:t>
      </w:r>
      <w:r w:rsidR="00F36EB4">
        <w:t>the EC2 instances,</w:t>
      </w:r>
      <w:r w:rsidRPr="006D240C">
        <w:t xml:space="preserve"> using the same authentication and policy services.</w:t>
      </w:r>
      <w:r w:rsidR="00F36EB4">
        <w:t xml:space="preserve"> It also s</w:t>
      </w:r>
      <w:r w:rsidR="00F36EB4" w:rsidRPr="00F36EB4">
        <w:t>upport</w:t>
      </w:r>
      <w:r w:rsidR="00F36EB4">
        <w:t>s</w:t>
      </w:r>
      <w:r w:rsidR="00F36EB4" w:rsidRPr="00F36EB4">
        <w:t xml:space="preserve"> a centrally managed password policy and </w:t>
      </w:r>
      <w:r w:rsidR="00F36EB4">
        <w:t xml:space="preserve">a </w:t>
      </w:r>
      <w:r w:rsidR="00F36EB4" w:rsidRPr="00F36EB4">
        <w:t>flexible user</w:t>
      </w:r>
      <w:r w:rsidR="00F36EB4">
        <w:t xml:space="preserve"> naming convention. Centrify</w:t>
      </w:r>
      <w:r w:rsidR="00F36EB4" w:rsidRPr="00F36EB4">
        <w:t xml:space="preserve"> </w:t>
      </w:r>
      <w:r w:rsidR="00F36EB4">
        <w:t>associates access rights and privileges to individuals through their Active Directory accounts and ensure accountability and enable comprehensive compliance reporting on who has access to what systems. It allows the user admins (Smartronix) to grant other users (from Optum) the right to access only those systems required for business purposes based on their job role(s).</w:t>
      </w:r>
    </w:p>
    <w:p w14:paraId="16541C65" w14:textId="77777777" w:rsidR="006D240C" w:rsidRPr="00F40A5B" w:rsidRDefault="006D240C" w:rsidP="006D240C">
      <w:r w:rsidRPr="00F40A5B">
        <w:t xml:space="preserve">Supported NIST Control Families: </w:t>
      </w:r>
      <w:r w:rsidRPr="00F40A5B">
        <w:rPr>
          <w:i/>
        </w:rPr>
        <w:t>Access Control, Audit and Accountability, Identification and Authentication, System and Communications Protection</w:t>
      </w:r>
    </w:p>
    <w:p w14:paraId="33D20C82" w14:textId="77777777" w:rsidR="006D240C" w:rsidRDefault="006D240C" w:rsidP="000D02D2">
      <w:pPr>
        <w:pStyle w:val="Heading4"/>
      </w:pPr>
      <w:bookmarkStart w:id="1118" w:name="_Toc169823995"/>
      <w:bookmarkStart w:id="1119" w:name="_Toc169824222"/>
      <w:r>
        <w:t xml:space="preserve">User </w:t>
      </w:r>
      <w:r w:rsidR="00442CCA">
        <w:t>Identity Management</w:t>
      </w:r>
      <w:bookmarkEnd w:id="1117"/>
      <w:bookmarkEnd w:id="1118"/>
      <w:bookmarkEnd w:id="1119"/>
    </w:p>
    <w:p w14:paraId="1C36AB73" w14:textId="77777777" w:rsidR="00265EAE" w:rsidRDefault="006D240C" w:rsidP="006D240C">
      <w:r>
        <w:t xml:space="preserve">User </w:t>
      </w:r>
      <w:r w:rsidR="00B41BBD" w:rsidRPr="00B41BBD">
        <w:t>Identity Management is implemented based on Optum ID. Optum ID delivers centralized, secure identity management that enables a single sign-on to all</w:t>
      </w:r>
      <w:r w:rsidR="00B41BBD">
        <w:t xml:space="preserve"> </w:t>
      </w:r>
      <w:r w:rsidR="00B41BBD" w:rsidRPr="00B41BBD">
        <w:t>integrated applications. Users register for an Optum ID once and use that Optum ID to access all</w:t>
      </w:r>
      <w:r w:rsidR="00B41BBD">
        <w:t xml:space="preserve"> </w:t>
      </w:r>
      <w:r w:rsidR="00B41BBD" w:rsidRPr="00B41BBD">
        <w:t>provisioned applications seamlessly. Within the Optum ID application, users can access self-service</w:t>
      </w:r>
      <w:r w:rsidR="00B41BBD">
        <w:t xml:space="preserve"> </w:t>
      </w:r>
      <w:r w:rsidR="00B41BBD" w:rsidRPr="00B41BBD">
        <w:t>tools for password and Optum ID recovery, and they can maintain their profiles.</w:t>
      </w:r>
      <w:r w:rsidR="00265EAE">
        <w:t xml:space="preserve"> </w:t>
      </w:r>
    </w:p>
    <w:p w14:paraId="62796C4D" w14:textId="44F468D0" w:rsidR="00417A61" w:rsidRDefault="00417A61" w:rsidP="00417A61">
      <w:r>
        <w:t xml:space="preserve">Please refer to OptumID2.0 ICD for additional details by clicking this </w:t>
      </w:r>
      <w:hyperlink r:id="rId110" w:history="1">
        <w:r w:rsidRPr="00150848">
          <w:rPr>
            <w:rStyle w:val="Hyperlink"/>
          </w:rPr>
          <w:t>link</w:t>
        </w:r>
      </w:hyperlink>
    </w:p>
    <w:p w14:paraId="785C148B" w14:textId="16626895" w:rsidR="00265EAE" w:rsidRDefault="00265EAE" w:rsidP="00265EAE">
      <w:r>
        <w:rPr>
          <w:i/>
        </w:rPr>
        <w:t>.</w:t>
      </w:r>
    </w:p>
    <w:p w14:paraId="7F8D1A6B" w14:textId="77777777" w:rsidR="00265EAE" w:rsidRPr="00F40A5B" w:rsidRDefault="00265EAE" w:rsidP="00265EAE">
      <w:r w:rsidRPr="00F40A5B">
        <w:t xml:space="preserve">Supported NIST Control Families: </w:t>
      </w:r>
      <w:r w:rsidRPr="00F40A5B">
        <w:rPr>
          <w:i/>
        </w:rPr>
        <w:t>Access Control, Audit and Accountability, Identification and Authentication, System and Communications Protection</w:t>
      </w:r>
    </w:p>
    <w:p w14:paraId="633B79DF" w14:textId="77777777" w:rsidR="0003470A" w:rsidRDefault="0003470A" w:rsidP="00265EAE">
      <w:pPr>
        <w:pStyle w:val="Heading3"/>
      </w:pPr>
      <w:bookmarkStart w:id="1120" w:name="_Vaccine_Workbench"/>
      <w:bookmarkStart w:id="1121" w:name="_Amazon_Workspaces"/>
      <w:bookmarkStart w:id="1122" w:name="_Toc169823996"/>
      <w:bookmarkStart w:id="1123" w:name="_Toc169824223"/>
      <w:bookmarkStart w:id="1124" w:name="_Toc449094335"/>
      <w:bookmarkEnd w:id="1120"/>
      <w:bookmarkEnd w:id="1121"/>
      <w:r>
        <w:t>Amazon Workspaces</w:t>
      </w:r>
      <w:bookmarkEnd w:id="1122"/>
      <w:bookmarkEnd w:id="1123"/>
    </w:p>
    <w:p w14:paraId="7BBF5BB7" w14:textId="77777777" w:rsidR="0003470A" w:rsidRDefault="0003470A" w:rsidP="0003470A">
      <w:r>
        <w:t xml:space="preserve">In order to provide a secure working environment, access to virtual machines within the Hosting Zone is restricted to specialized Virtual Desktop Infrastructure/Interface (VDI).  These interfaces run Windows </w:t>
      </w:r>
      <w:r w:rsidR="00F71CB2">
        <w:t>2016</w:t>
      </w:r>
      <w:r>
        <w:t xml:space="preserve"> and are virtual instances running on AWS. Amazon Workspace loads only the tools that are authorized for the user and allows access only to those EC2 that are permitted. </w:t>
      </w:r>
    </w:p>
    <w:p w14:paraId="772E7769" w14:textId="77777777" w:rsidR="0003470A" w:rsidRDefault="0003470A" w:rsidP="0003470A"/>
    <w:p w14:paraId="4CA7E1C4" w14:textId="77777777" w:rsidR="0003470A" w:rsidRDefault="0003470A" w:rsidP="0003470A">
      <w:r w:rsidRPr="00CF2746">
        <w:t>Amazon Work</w:t>
      </w:r>
      <w:r>
        <w:t>s</w:t>
      </w:r>
      <w:r w:rsidRPr="00CF2746">
        <w:t xml:space="preserve">pace </w:t>
      </w:r>
      <w:r>
        <w:t xml:space="preserve">reduces </w:t>
      </w:r>
      <w:r w:rsidRPr="00CF2746">
        <w:t>the complexity in managing hardware inventory, OS versions and patch</w:t>
      </w:r>
      <w:r>
        <w:t>ing requirements</w:t>
      </w:r>
      <w:r w:rsidRPr="00CF2746">
        <w:t xml:space="preserve">. </w:t>
      </w:r>
      <w:r>
        <w:t>It</w:t>
      </w:r>
      <w:r w:rsidRPr="00CF2746">
        <w:t xml:space="preserve"> can </w:t>
      </w:r>
      <w:r>
        <w:t xml:space="preserve">be </w:t>
      </w:r>
      <w:r w:rsidRPr="00CF2746">
        <w:t>access</w:t>
      </w:r>
      <w:r>
        <w:t>ed</w:t>
      </w:r>
      <w:r w:rsidRPr="00CF2746">
        <w:t xml:space="preserve"> anywhere, anytime, </w:t>
      </w:r>
      <w:r>
        <w:t xml:space="preserve">and </w:t>
      </w:r>
      <w:r w:rsidRPr="00CF2746">
        <w:t>from any supported device</w:t>
      </w:r>
      <w:r>
        <w:t>s</w:t>
      </w:r>
      <w:r w:rsidRPr="00CF2746">
        <w:t>.</w:t>
      </w:r>
      <w:r>
        <w:t xml:space="preserve"> Amazon Workspace </w:t>
      </w:r>
      <w:r w:rsidRPr="00A60F0F">
        <w:t xml:space="preserve">provides </w:t>
      </w:r>
      <w:r>
        <w:t xml:space="preserve">the </w:t>
      </w:r>
      <w:r w:rsidRPr="00A60F0F">
        <w:t>network connectivity to MA-HIX assets</w:t>
      </w:r>
      <w:r>
        <w:t xml:space="preserve"> on AWS</w:t>
      </w:r>
      <w:r w:rsidRPr="00A60F0F">
        <w:t>. It does not provide access to protected information.</w:t>
      </w:r>
    </w:p>
    <w:p w14:paraId="5F8D0853" w14:textId="77777777" w:rsidR="0003470A" w:rsidRDefault="0003470A" w:rsidP="0003470A"/>
    <w:p w14:paraId="4085361D" w14:textId="77777777" w:rsidR="0003470A" w:rsidRDefault="0003470A" w:rsidP="0003470A">
      <w:r w:rsidRPr="00FE5AAC">
        <w:t xml:space="preserve">Supported NIST Control Families: </w:t>
      </w:r>
      <w:r w:rsidRPr="00FE5AAC">
        <w:rPr>
          <w:i/>
        </w:rPr>
        <w:t>Incident Response, System and Communications Protection, System and Information Integrity</w:t>
      </w:r>
    </w:p>
    <w:p w14:paraId="5179C7D5" w14:textId="77777777" w:rsidR="00265EAE" w:rsidRDefault="00265EAE" w:rsidP="00265EAE">
      <w:pPr>
        <w:pStyle w:val="Heading3"/>
      </w:pPr>
      <w:bookmarkStart w:id="1125" w:name="_Vaccine_Workbench_1"/>
      <w:bookmarkStart w:id="1126" w:name="_Toc169823997"/>
      <w:bookmarkStart w:id="1127" w:name="_Toc169824224"/>
      <w:bookmarkEnd w:id="1125"/>
      <w:r>
        <w:t>Vaccine Workbench</w:t>
      </w:r>
      <w:bookmarkEnd w:id="1124"/>
      <w:bookmarkEnd w:id="1126"/>
      <w:bookmarkEnd w:id="1127"/>
    </w:p>
    <w:p w14:paraId="47F4134A" w14:textId="77777777" w:rsidR="00101BE6" w:rsidRDefault="0003470A" w:rsidP="00265EAE">
      <w:r>
        <w:t>Amazon Workspaces</w:t>
      </w:r>
      <w:r w:rsidR="000D02D2">
        <w:t xml:space="preserve"> are accessible from the Optum network through one’s laptops. Members of the DevOps and Production support team, who are provisioned in Centrify can load the Optum Workbench (Jump Host) with policies enabled for AWS. From the Vaccine Workbench users can launch the Amazon Workspace client to load the Windows 10 image of the VDI after authentication.</w:t>
      </w:r>
      <w:r>
        <w:t xml:space="preserve"> </w:t>
      </w:r>
      <w:r w:rsidR="00A60F0F" w:rsidRPr="00A60F0F">
        <w:t>Periodic access reviews of Vaccine Workbench are used to ensure users are authorized based on “need to use.”</w:t>
      </w:r>
      <w:r w:rsidR="000D02D2">
        <w:t xml:space="preserve"> </w:t>
      </w:r>
    </w:p>
    <w:p w14:paraId="7994E0B6" w14:textId="77777777" w:rsidR="009F353C" w:rsidRDefault="009F353C" w:rsidP="00265EAE"/>
    <w:p w14:paraId="5F7D965C" w14:textId="77777777" w:rsidR="009F353C" w:rsidRDefault="009F353C" w:rsidP="00265EAE">
      <w:r w:rsidRPr="00FE5AAC">
        <w:t xml:space="preserve">Supported NIST Control Families: </w:t>
      </w:r>
      <w:r w:rsidRPr="00FE5AAC">
        <w:rPr>
          <w:i/>
        </w:rPr>
        <w:t>Incident Response, System and Communications Protection, System and Information Integrity</w:t>
      </w:r>
    </w:p>
    <w:p w14:paraId="6FFE2528" w14:textId="77777777" w:rsidR="00265EAE" w:rsidRDefault="009F353C" w:rsidP="00265EAE">
      <w:pPr>
        <w:pStyle w:val="Heading3"/>
      </w:pPr>
      <w:bookmarkStart w:id="1128" w:name="_Toc169823998"/>
      <w:bookmarkStart w:id="1129" w:name="_Toc169824225"/>
      <w:r>
        <w:t>Trend Micro Deep Security</w:t>
      </w:r>
      <w:bookmarkEnd w:id="1128"/>
      <w:bookmarkEnd w:id="1129"/>
    </w:p>
    <w:p w14:paraId="03E4524A" w14:textId="77777777" w:rsidR="009F353C" w:rsidRDefault="009F353C" w:rsidP="009F353C">
      <w:r w:rsidRPr="009F353C">
        <w:t>Trend Micro Deep Security detects and protects against vulnerabilities, malware and unauthorized change with a hybrid cloud security capability for cloud. It also provides security tools that fit into the DevOps processes like automated security deployment, policy management, health checks and compliance reporting.</w:t>
      </w:r>
    </w:p>
    <w:p w14:paraId="6935A3F1" w14:textId="77777777" w:rsidR="009F353C" w:rsidRDefault="009F353C" w:rsidP="009F353C"/>
    <w:p w14:paraId="49DF4432" w14:textId="77777777" w:rsidR="00265EAE" w:rsidRPr="00FE5AAC" w:rsidRDefault="00265EAE" w:rsidP="00265EAE">
      <w:pPr>
        <w:rPr>
          <w:i/>
        </w:rPr>
      </w:pPr>
      <w:r w:rsidRPr="00FE5AAC">
        <w:t xml:space="preserve">Supported NIST Control Families: </w:t>
      </w:r>
      <w:r w:rsidR="009F353C" w:rsidRPr="00FE5AAC">
        <w:rPr>
          <w:i/>
        </w:rPr>
        <w:t xml:space="preserve">Audit and Accountability, </w:t>
      </w:r>
      <w:r w:rsidRPr="00FE5AAC">
        <w:rPr>
          <w:i/>
        </w:rPr>
        <w:t>Incident Response, System and Communications Protection, System and Information Integrity</w:t>
      </w:r>
    </w:p>
    <w:p w14:paraId="1547FE5E" w14:textId="77777777" w:rsidR="00265EAE" w:rsidRDefault="00265EAE" w:rsidP="00265EAE">
      <w:pPr>
        <w:pStyle w:val="Heading3"/>
      </w:pPr>
      <w:bookmarkStart w:id="1130" w:name="_Toc449094340"/>
      <w:bookmarkStart w:id="1131" w:name="_Toc169823999"/>
      <w:bookmarkStart w:id="1132" w:name="_Toc169824226"/>
      <w:r>
        <w:t>Encryption of Data at Rest</w:t>
      </w:r>
      <w:bookmarkEnd w:id="1130"/>
      <w:bookmarkEnd w:id="1131"/>
      <w:bookmarkEnd w:id="1132"/>
    </w:p>
    <w:p w14:paraId="05F62B94" w14:textId="77777777" w:rsidR="007D244A" w:rsidRDefault="00EF3C06" w:rsidP="00EF3C06">
      <w:r w:rsidRPr="00EF3C06">
        <w:t xml:space="preserve">Data in the Oracle repositories is secured based on database encryption techniques provided by Oracle. </w:t>
      </w:r>
      <w:r>
        <w:t>One needs the right credentials to view the encrypted data.</w:t>
      </w:r>
      <w:r w:rsidR="007D244A">
        <w:t xml:space="preserve"> Oracle database </w:t>
      </w:r>
      <w:r w:rsidR="00B80894">
        <w:t>is</w:t>
      </w:r>
      <w:r w:rsidR="007D244A">
        <w:t xml:space="preserve"> upgraded to 12c to be in compliant with NIST FIPS 140-2.</w:t>
      </w:r>
    </w:p>
    <w:p w14:paraId="4FF26E8F" w14:textId="77777777" w:rsidR="00B5577C" w:rsidRDefault="00B5577C" w:rsidP="00B5577C"/>
    <w:p w14:paraId="22883AB8" w14:textId="77777777" w:rsidR="00B5577C" w:rsidRPr="00B5577C" w:rsidRDefault="00B5577C" w:rsidP="00B5577C">
      <w:r w:rsidRPr="00B5577C">
        <w:t>The FIPS 140-2 setting uses the cryptographic libraries which are included in the Oracle database to ensure encryption of the data and are designed to meet the federal requirements for data encryption during rest and during transmission. For this Oracle uses a combination of 3 solutions; a Secure Socket Layer implementation (SSL), Transparent Data Encryption (TDE) and the DBMS_CRYPTO package.</w:t>
      </w:r>
    </w:p>
    <w:p w14:paraId="5F41655B" w14:textId="77777777" w:rsidR="00B5577C" w:rsidRDefault="00B5577C" w:rsidP="00EF3C06"/>
    <w:p w14:paraId="6ADA3CF5" w14:textId="77777777" w:rsidR="00EF3C06" w:rsidRPr="00EF3C06" w:rsidRDefault="00EF3C06" w:rsidP="00EF3C06">
      <w:r w:rsidRPr="00EF3C06">
        <w:t>Other</w:t>
      </w:r>
      <w:r>
        <w:t xml:space="preserve"> than the data in the repositories</w:t>
      </w:r>
      <w:r w:rsidRPr="00EF3C06">
        <w:t>, data in transit to the FDSH is not logged anywhere to encrypt. Similarly</w:t>
      </w:r>
      <w:r w:rsidR="00D241F8">
        <w:t>,</w:t>
      </w:r>
      <w:r w:rsidRPr="00EF3C06">
        <w:t xml:space="preserve"> data exported to MH and CCA are not encrypted. But the files are removed immediately after the transfer occurs.</w:t>
      </w:r>
    </w:p>
    <w:p w14:paraId="5161683B" w14:textId="77777777" w:rsidR="00265EAE" w:rsidRDefault="00265EAE" w:rsidP="00265EAE">
      <w:r>
        <w:t>Oracle Transparent Database encryption is used to provide encryption for data stored within the database.  All file systems are stored on encrypted SAN volumes to provide full disk encryption of the data at rest as well.</w:t>
      </w:r>
    </w:p>
    <w:p w14:paraId="20E8888F" w14:textId="77777777" w:rsidR="00265EAE" w:rsidRPr="001B49FA" w:rsidRDefault="00265EAE" w:rsidP="00265EAE">
      <w:pPr>
        <w:rPr>
          <w:i/>
        </w:rPr>
      </w:pPr>
      <w:r w:rsidRPr="00233C6F">
        <w:t>Supported NIST Control Families:</w:t>
      </w:r>
      <w:r w:rsidRPr="00233C6F">
        <w:rPr>
          <w:i/>
        </w:rPr>
        <w:t xml:space="preserve"> System and Communications Protection</w:t>
      </w:r>
    </w:p>
    <w:p w14:paraId="13CBA9B9" w14:textId="77777777" w:rsidR="00265EAE" w:rsidRDefault="00265EAE" w:rsidP="00265EAE">
      <w:pPr>
        <w:pStyle w:val="Heading3"/>
      </w:pPr>
      <w:bookmarkStart w:id="1133" w:name="_Toc449094341"/>
      <w:bookmarkStart w:id="1134" w:name="_Toc169824000"/>
      <w:bookmarkStart w:id="1135" w:name="_Toc169824227"/>
      <w:r>
        <w:t>Privilege User Management</w:t>
      </w:r>
      <w:bookmarkEnd w:id="1133"/>
      <w:bookmarkEnd w:id="1134"/>
      <w:bookmarkEnd w:id="1135"/>
    </w:p>
    <w:p w14:paraId="073AD489" w14:textId="77777777" w:rsidR="00265EAE" w:rsidRDefault="00265EAE" w:rsidP="00265EAE">
      <w:r>
        <w:t>Shared accounts for privileged users such as root system accounts and DBA shared accounts are stored in a password vault.</w:t>
      </w:r>
      <w:r w:rsidR="00EB04AC">
        <w:t xml:space="preserve"> These vaults are managed by Smartronix and Optum has no access to these passwords or vaults.</w:t>
      </w:r>
      <w:r>
        <w:t xml:space="preserve">  In order to use these privileged accounts</w:t>
      </w:r>
      <w:r w:rsidR="00EB04AC">
        <w:t>,</w:t>
      </w:r>
      <w:r>
        <w:t xml:space="preserve"> they must be checked out of the password vault.  All access to these accounts is logged tracing back usage to the individual user.  Furthermore</w:t>
      </w:r>
      <w:r w:rsidR="00EB04AC">
        <w:t>,</w:t>
      </w:r>
      <w:r>
        <w:t xml:space="preserve"> system logs are sent to SIEM to record privileged account activity including Database Activity Monitoring in place to log database access performed by DBA accounts.</w:t>
      </w:r>
    </w:p>
    <w:p w14:paraId="76F83354" w14:textId="77777777" w:rsidR="00B717C9" w:rsidRDefault="00B717C9" w:rsidP="00265EAE">
      <w:r>
        <w:t xml:space="preserve">Communication from MA HIX to FDSH using file transfer is achieved by using systems to system </w:t>
      </w:r>
      <w:r w:rsidRPr="000946E7">
        <w:t>Secur</w:t>
      </w:r>
      <w:r>
        <w:t xml:space="preserve">e File Transfer protocol (SFTP) using the SSH transport security layer with username and password authentication. The username and password credential to connect to the CMS FDSH EFT server will be configured and managed within the </w:t>
      </w:r>
      <w:r w:rsidR="00EB04AC">
        <w:t>CA API Gateway</w:t>
      </w:r>
      <w:r>
        <w:t xml:space="preserve"> admin group and is used to establish the secure SFTP connection with the host. These credentials cannot be used to connect directly through </w:t>
      </w:r>
      <w:r w:rsidR="00EB04AC">
        <w:t xml:space="preserve">CA API Gateway </w:t>
      </w:r>
      <w:r>
        <w:t>client.</w:t>
      </w:r>
    </w:p>
    <w:p w14:paraId="2AD61A1F" w14:textId="77777777" w:rsidR="00B717C9" w:rsidRDefault="00E155FF" w:rsidP="00B717C9">
      <w:pPr>
        <w:pStyle w:val="Heading3"/>
      </w:pPr>
      <w:bookmarkStart w:id="1136" w:name="_Toc449094342"/>
      <w:r>
        <w:t xml:space="preserve"> </w:t>
      </w:r>
      <w:bookmarkStart w:id="1137" w:name="_Toc169824001"/>
      <w:bookmarkStart w:id="1138" w:name="_Toc169824228"/>
      <w:r w:rsidR="00B717C9">
        <w:t>Database Security</w:t>
      </w:r>
      <w:bookmarkEnd w:id="1136"/>
      <w:bookmarkEnd w:id="1137"/>
      <w:bookmarkEnd w:id="1138"/>
    </w:p>
    <w:p w14:paraId="72B4F3CC" w14:textId="77777777" w:rsidR="00B717C9" w:rsidRDefault="00B717C9" w:rsidP="00514708">
      <w:r>
        <w:t xml:space="preserve">Oracle Transparent Database </w:t>
      </w:r>
      <w:r w:rsidR="00626152">
        <w:t>E</w:t>
      </w:r>
      <w:r>
        <w:t>ncryption</w:t>
      </w:r>
      <w:r w:rsidR="00626152">
        <w:t xml:space="preserve"> (TDE)</w:t>
      </w:r>
      <w:r>
        <w:t xml:space="preserve"> is used to provide encryption for data stored within the database.  All file systems are stored on encrypted SAN volumes to provide full disk encryption of the data at rest as well. </w:t>
      </w:r>
      <w:r w:rsidR="00514708">
        <w:t>Member’s Social Security Number is encrypted. All FTI data access is protected via roles.</w:t>
      </w:r>
    </w:p>
    <w:p w14:paraId="22F9BF77" w14:textId="77777777" w:rsidR="00EB04AC" w:rsidRDefault="00EB04AC" w:rsidP="00514708"/>
    <w:p w14:paraId="6232F080" w14:textId="77777777" w:rsidR="00265EAE" w:rsidRDefault="00265EAE" w:rsidP="00265EAE">
      <w:pPr>
        <w:rPr>
          <w:i/>
        </w:rPr>
      </w:pPr>
      <w:r w:rsidRPr="00233C6F">
        <w:t xml:space="preserve">Supported NIST Control Families: </w:t>
      </w:r>
      <w:r w:rsidRPr="00233C6F">
        <w:rPr>
          <w:i/>
        </w:rPr>
        <w:t>Access Control, Audit and Accountability</w:t>
      </w:r>
    </w:p>
    <w:p w14:paraId="57414826" w14:textId="77777777" w:rsidR="0051664B" w:rsidRDefault="0051664B" w:rsidP="00BD59EF"/>
    <w:p w14:paraId="7E79B7FC" w14:textId="77777777" w:rsidR="00BD59EF" w:rsidRDefault="0051664B" w:rsidP="00265EAE">
      <w:r>
        <w:t>D</w:t>
      </w:r>
      <w:r w:rsidR="00BD59EF">
        <w:t xml:space="preserve">atabases are allowed access based on the role of the person. Database administrator </w:t>
      </w:r>
      <w:r w:rsidR="00EB04AC">
        <w:t xml:space="preserve">within Smartronix </w:t>
      </w:r>
      <w:r w:rsidR="00BD59EF">
        <w:t xml:space="preserve">have access to system </w:t>
      </w:r>
      <w:r w:rsidR="00EB04AC">
        <w:t xml:space="preserve">user </w:t>
      </w:r>
      <w:r w:rsidR="00BD59EF">
        <w:t xml:space="preserve">and the schema where the HIX data is stored. </w:t>
      </w:r>
      <w:r w:rsidR="00EB04AC">
        <w:t xml:space="preserve">Since the database is used as a service, the DBAs won’t have access to the OS of the database. </w:t>
      </w:r>
      <w:r w:rsidR="00BD59EF">
        <w:t>Other users who support and that are part of the Optum</w:t>
      </w:r>
      <w:r w:rsidR="00EB04AC">
        <w:t>,</w:t>
      </w:r>
      <w:r w:rsidR="00BD59EF">
        <w:t xml:space="preserve"> who helps analyze problems can login to their own account </w:t>
      </w:r>
      <w:r w:rsidR="00EB04AC">
        <w:t xml:space="preserve">using the tools available in their VDI </w:t>
      </w:r>
      <w:r w:rsidR="00BD59EF">
        <w:t>and can have read only access to the HIX data. Password change is enforced on all the users periodically and should be at least 16 characters long. Certain tables pertaining to FTI data and DOR are restricted to these users. Users are granted NON-FTI role and the role is not granted any access to the FTI tables. That way, users do not get to query or see any of the FTI tables. If any other table contains FTI data embedded, then a view is created on top of it, without the FTI column and the view granted to the NON-FTI role instead of the table itself.</w:t>
      </w:r>
      <w:r w:rsidR="005C33EB">
        <w:t xml:space="preserve"> </w:t>
      </w:r>
      <w:r w:rsidR="00BC6324">
        <w:t xml:space="preserve">This information is also provided </w:t>
      </w:r>
      <w:hyperlink w:anchor="_Database" w:history="1">
        <w:r w:rsidR="005C33EB" w:rsidRPr="005C33EB">
          <w:rPr>
            <w:rStyle w:val="Hyperlink"/>
          </w:rPr>
          <w:t>here</w:t>
        </w:r>
      </w:hyperlink>
      <w:r w:rsidR="00BC6324">
        <w:t>.</w:t>
      </w:r>
    </w:p>
    <w:p w14:paraId="1E944B1D" w14:textId="77777777" w:rsidR="007908D9" w:rsidRDefault="007908D9" w:rsidP="007908D9">
      <w:pPr>
        <w:pStyle w:val="Heading4"/>
      </w:pPr>
      <w:bookmarkStart w:id="1139" w:name="_Toc169824002"/>
      <w:bookmarkStart w:id="1140" w:name="_Toc169824229"/>
      <w:r>
        <w:t>Application Server connectivity to the database</w:t>
      </w:r>
      <w:bookmarkEnd w:id="1139"/>
      <w:bookmarkEnd w:id="1140"/>
    </w:p>
    <w:p w14:paraId="3A126815" w14:textId="77777777" w:rsidR="00732897" w:rsidRDefault="00732897" w:rsidP="00732897">
      <w:r>
        <w:t xml:space="preserve">The enterprise application server JBoss and the portal applications require passwords to connect to the database. </w:t>
      </w:r>
      <w:r w:rsidR="00572808">
        <w:t xml:space="preserve">These passwords need to be protected from intruders. </w:t>
      </w:r>
      <w:r>
        <w:t>Instead of storing this sensitive information as plain text in the configuration files, administrators use the Password Vault feature to mask the password and the encrypted value is stored in an encrypted keystore. Once the password is stored, the references are included in the configuration file.</w:t>
      </w:r>
      <w:r w:rsidR="00572808">
        <w:t xml:space="preserve"> Only the tool can open the vault and decrypt the password to connect to the database.</w:t>
      </w:r>
    </w:p>
    <w:p w14:paraId="6F2FD195" w14:textId="77777777" w:rsidR="00732897" w:rsidRDefault="00732897" w:rsidP="00732897"/>
    <w:p w14:paraId="188826CF" w14:textId="77777777" w:rsidR="00732897" w:rsidRDefault="00732897" w:rsidP="00732897">
      <w:r>
        <w:t>The Password Vault uses the Java Keystore as its storage mechanism. Password Vault consists of two parts: storage and key storage. Java Keystore is used to store the key, which is used to encrypt or decrypt sensitive strings in Vault storage. The masked keystore password feature provided in Password Vault provides the option to obtain the masked keystore password from Password Vault, which is stored on the JBoss EAP server in a secure restricted folder.</w:t>
      </w:r>
    </w:p>
    <w:p w14:paraId="3A459968" w14:textId="77777777" w:rsidR="008C00D2" w:rsidRDefault="008C00D2" w:rsidP="008C00D2">
      <w:pPr>
        <w:pStyle w:val="Heading4"/>
      </w:pPr>
      <w:bookmarkStart w:id="1141" w:name="_Toc169824003"/>
      <w:bookmarkStart w:id="1142" w:name="_Toc169824230"/>
      <w:r>
        <w:t>Batch Server connectivity to the database</w:t>
      </w:r>
      <w:bookmarkEnd w:id="1141"/>
      <w:bookmarkEnd w:id="1142"/>
    </w:p>
    <w:p w14:paraId="1B1B0C31" w14:textId="77777777" w:rsidR="008C00D2" w:rsidRPr="008C00D2" w:rsidRDefault="008C00D2" w:rsidP="008C00D2">
      <w:r>
        <w:t xml:space="preserve">Property files are used by hCentive to store the credentials for batch processes. The password is encrypted using a </w:t>
      </w:r>
      <w:r w:rsidR="00572808">
        <w:t xml:space="preserve">job (170) </w:t>
      </w:r>
      <w:r>
        <w:t>utility provided by hCentive and the password is encrypted by the DBA and the encrypted string is stored in the property file. When the batch is executed, the java code uses the same key (which is used in the utility) to decrypt the password. It uses Advanced Encryption Standards (AES) with SHA 256 byte key length</w:t>
      </w:r>
      <w:r w:rsidR="00B870F1">
        <w:t xml:space="preserve"> so that it is </w:t>
      </w:r>
      <w:r>
        <w:t>FIPS 140-2 compliant.</w:t>
      </w:r>
    </w:p>
    <w:p w14:paraId="77AF6C5E" w14:textId="77777777" w:rsidR="00BD01F8" w:rsidRDefault="00BD01F8" w:rsidP="00BD01F8">
      <w:pPr>
        <w:pStyle w:val="Heading3"/>
      </w:pPr>
      <w:bookmarkStart w:id="1143" w:name="_Toc169824004"/>
      <w:bookmarkStart w:id="1144" w:name="_Toc169824231"/>
      <w:r>
        <w:t>Application/Network Pen Testing (Ethical Hacking)</w:t>
      </w:r>
      <w:bookmarkEnd w:id="1143"/>
      <w:bookmarkEnd w:id="1144"/>
    </w:p>
    <w:p w14:paraId="1FDD57AC" w14:textId="77777777" w:rsidR="00BD01F8" w:rsidRDefault="00BD01F8" w:rsidP="00BD01F8">
      <w:r>
        <w:t>Application/Network Pen Testing is a method of evaluating the security of an application/network by simulating an attack from malicious outsiders (who do not have an authorized means of accessing the organization's systems) and malicious insiders (who have some level of authorized access). The process involves an active analysis of the system for any potential vulnerabilities that could result from improper system configuration, either known and unknown hardware or software flaws, or operational weaknesses in process or technical countermeasures. This analysis is carried out from the position of a potential attacker and can involve active exploitation of security vulnerabilities.</w:t>
      </w:r>
    </w:p>
    <w:p w14:paraId="09792F57" w14:textId="77777777" w:rsidR="004823CF" w:rsidRDefault="004823CF" w:rsidP="00BD01F8"/>
    <w:p w14:paraId="0919C585" w14:textId="77777777" w:rsidR="004823CF" w:rsidRDefault="004823CF" w:rsidP="00BD01F8">
      <w:r>
        <w:t xml:space="preserve">Currently it is done once by Optum and once by a </w:t>
      </w:r>
      <w:r w:rsidR="005C33EB">
        <w:t>third-party</w:t>
      </w:r>
      <w:r>
        <w:t xml:space="preserve"> vendor hired by the Co</w:t>
      </w:r>
      <w:r w:rsidR="00D67C0F">
        <w:t xml:space="preserve">mmonwealth of </w:t>
      </w:r>
      <w:r>
        <w:t>M</w:t>
      </w:r>
      <w:r w:rsidR="00D67C0F">
        <w:t>assachusetts</w:t>
      </w:r>
      <w:r>
        <w:t>, in the middle of the year, before the Open Enrollment starts.</w:t>
      </w:r>
    </w:p>
    <w:p w14:paraId="3CBB3989" w14:textId="77777777" w:rsidR="003325DA" w:rsidRDefault="003325DA" w:rsidP="003325DA">
      <w:pPr>
        <w:pStyle w:val="Heading3"/>
      </w:pPr>
      <w:r>
        <w:t xml:space="preserve"> </w:t>
      </w:r>
      <w:bookmarkStart w:id="1145" w:name="_Toc169824005"/>
      <w:bookmarkStart w:id="1146" w:name="_Toc169824232"/>
      <w:r w:rsidR="005761A1">
        <w:t xml:space="preserve">Monitoring and </w:t>
      </w:r>
      <w:r>
        <w:t xml:space="preserve">Security Information and Event Management (SIEM) </w:t>
      </w:r>
      <w:r w:rsidR="00AB6A46">
        <w:t>S</w:t>
      </w:r>
      <w:r>
        <w:t>ervices</w:t>
      </w:r>
      <w:bookmarkEnd w:id="1145"/>
      <w:bookmarkEnd w:id="1146"/>
    </w:p>
    <w:p w14:paraId="759B1BC7" w14:textId="77777777" w:rsidR="003325DA" w:rsidRPr="00956FCB" w:rsidRDefault="008457AB">
      <w:pPr>
        <w:pStyle w:val="Bullet1"/>
        <w:numPr>
          <w:ilvl w:val="0"/>
          <w:numId w:val="56"/>
        </w:numPr>
        <w:rPr>
          <w:rFonts w:ascii="Times New Roman" w:hAnsi="Times New Roman"/>
        </w:rPr>
      </w:pPr>
      <w:r>
        <w:rPr>
          <w:rFonts w:ascii="Times New Roman" w:hAnsi="Times New Roman"/>
        </w:rPr>
        <w:t>Imperva</w:t>
      </w:r>
      <w:r w:rsidR="003325DA" w:rsidRPr="00956FCB">
        <w:rPr>
          <w:rFonts w:ascii="Times New Roman" w:hAnsi="Times New Roman"/>
        </w:rPr>
        <w:t xml:space="preserve"> for database </w:t>
      </w:r>
      <w:r>
        <w:rPr>
          <w:rFonts w:ascii="Times New Roman" w:hAnsi="Times New Roman"/>
        </w:rPr>
        <w:t xml:space="preserve">activity </w:t>
      </w:r>
      <w:r w:rsidR="003325DA" w:rsidRPr="00956FCB">
        <w:rPr>
          <w:rFonts w:ascii="Times New Roman" w:hAnsi="Times New Roman"/>
        </w:rPr>
        <w:t>monitoring</w:t>
      </w:r>
    </w:p>
    <w:p w14:paraId="5A85876B" w14:textId="77777777" w:rsidR="003325DA" w:rsidRPr="00956FCB" w:rsidRDefault="003325DA">
      <w:pPr>
        <w:pStyle w:val="Bullet1"/>
        <w:numPr>
          <w:ilvl w:val="0"/>
          <w:numId w:val="56"/>
        </w:numPr>
        <w:rPr>
          <w:rFonts w:ascii="Times New Roman" w:hAnsi="Times New Roman"/>
        </w:rPr>
      </w:pPr>
      <w:r w:rsidRPr="00956FCB">
        <w:rPr>
          <w:rFonts w:ascii="Times New Roman" w:hAnsi="Times New Roman"/>
        </w:rPr>
        <w:t>Optum ID for authentication events</w:t>
      </w:r>
    </w:p>
    <w:p w14:paraId="4FA903E3" w14:textId="77777777" w:rsidR="003325DA" w:rsidRPr="00956FCB" w:rsidRDefault="003325DA">
      <w:pPr>
        <w:pStyle w:val="Bullet1"/>
        <w:numPr>
          <w:ilvl w:val="0"/>
          <w:numId w:val="56"/>
        </w:numPr>
        <w:rPr>
          <w:rFonts w:ascii="Times New Roman" w:hAnsi="Times New Roman"/>
        </w:rPr>
      </w:pPr>
      <w:r w:rsidRPr="00956FCB">
        <w:rPr>
          <w:rFonts w:ascii="Times New Roman" w:hAnsi="Times New Roman"/>
        </w:rPr>
        <w:t>AUDIT_LOG database for Assister and Agent Portal application view/search events</w:t>
      </w:r>
    </w:p>
    <w:p w14:paraId="22070A83" w14:textId="77777777" w:rsidR="003325DA" w:rsidRPr="00956FCB" w:rsidRDefault="008457AB">
      <w:pPr>
        <w:pStyle w:val="Bullet1"/>
        <w:numPr>
          <w:ilvl w:val="0"/>
          <w:numId w:val="56"/>
        </w:numPr>
        <w:rPr>
          <w:rFonts w:ascii="Times New Roman" w:hAnsi="Times New Roman"/>
        </w:rPr>
      </w:pPr>
      <w:r>
        <w:rPr>
          <w:rFonts w:ascii="Times New Roman" w:hAnsi="Times New Roman"/>
        </w:rPr>
        <w:t>Splunk Event Log and Management</w:t>
      </w:r>
    </w:p>
    <w:p w14:paraId="032AFE6A" w14:textId="77777777" w:rsidR="003325DA" w:rsidRPr="00956FCB" w:rsidRDefault="003325DA" w:rsidP="003325DA">
      <w:pPr>
        <w:rPr>
          <w:sz w:val="22"/>
          <w:szCs w:val="22"/>
        </w:rPr>
      </w:pPr>
      <w:r w:rsidRPr="00956FCB">
        <w:rPr>
          <w:sz w:val="22"/>
          <w:szCs w:val="22"/>
        </w:rPr>
        <w:t> </w:t>
      </w:r>
    </w:p>
    <w:p w14:paraId="236ECC2D" w14:textId="77777777" w:rsidR="003325DA" w:rsidRPr="00956FCB" w:rsidRDefault="003325DA" w:rsidP="003325DA">
      <w:pPr>
        <w:rPr>
          <w:sz w:val="22"/>
          <w:szCs w:val="22"/>
        </w:rPr>
      </w:pPr>
      <w:r w:rsidRPr="00956FCB">
        <w:rPr>
          <w:sz w:val="22"/>
          <w:szCs w:val="22"/>
        </w:rPr>
        <w:t xml:space="preserve">The following is a list of logging sources for the MA HIX technology stack. </w:t>
      </w:r>
    </w:p>
    <w:p w14:paraId="6C9B9F82" w14:textId="77777777" w:rsidR="00956FCB" w:rsidRDefault="00956FCB" w:rsidP="003325DA">
      <w:pPr>
        <w:rPr>
          <w:rFonts w:ascii="Calibri" w:hAnsi="Calibri" w:cs="Calibri"/>
          <w:sz w:val="22"/>
          <w:szCs w:val="22"/>
        </w:rPr>
      </w:pPr>
    </w:p>
    <w:p w14:paraId="294321CF" w14:textId="77777777" w:rsidR="00A23B54" w:rsidRDefault="00A23B54" w:rsidP="00A23B54">
      <w:pPr>
        <w:pStyle w:val="Caption"/>
        <w:keepNext/>
      </w:pPr>
      <w:bookmarkStart w:id="1147" w:name="_Toc169824390"/>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6</w:t>
      </w:r>
      <w:r w:rsidR="0084202D">
        <w:rPr>
          <w:noProof/>
        </w:rPr>
        <w:fldChar w:fldCharType="end"/>
      </w:r>
      <w:r>
        <w:t xml:space="preserve">: </w:t>
      </w:r>
      <w:r w:rsidRPr="00CD1A64">
        <w:t>Logging Sources for infrastructure components</w:t>
      </w:r>
      <w:bookmarkEnd w:id="1147"/>
    </w:p>
    <w:tbl>
      <w:tblPr>
        <w:tblStyle w:val="TableGrid"/>
        <w:tblW w:w="0" w:type="auto"/>
        <w:tblLook w:val="04A0" w:firstRow="1" w:lastRow="0" w:firstColumn="1" w:lastColumn="0" w:noHBand="0" w:noVBand="1"/>
      </w:tblPr>
      <w:tblGrid>
        <w:gridCol w:w="6600"/>
        <w:gridCol w:w="2750"/>
      </w:tblGrid>
      <w:tr w:rsidR="0046284F" w:rsidRPr="006D1BB8" w14:paraId="4C54202F" w14:textId="77777777" w:rsidTr="004E53A8">
        <w:tc>
          <w:tcPr>
            <w:tcW w:w="6600" w:type="dxa"/>
            <w:shd w:val="clear" w:color="auto" w:fill="C6D9F1" w:themeFill="text2" w:themeFillTint="33"/>
          </w:tcPr>
          <w:p w14:paraId="0F74C51D" w14:textId="77777777" w:rsidR="0046284F" w:rsidRPr="006D1BB8" w:rsidRDefault="00AB6A46" w:rsidP="003325DA">
            <w:pPr>
              <w:rPr>
                <w:b/>
                <w:szCs w:val="24"/>
              </w:rPr>
            </w:pPr>
            <w:r>
              <w:rPr>
                <w:b/>
                <w:szCs w:val="24"/>
              </w:rPr>
              <w:t xml:space="preserve">MAHIX Application </w:t>
            </w:r>
            <w:r w:rsidR="0046284F" w:rsidRPr="006D1BB8">
              <w:rPr>
                <w:b/>
                <w:szCs w:val="24"/>
              </w:rPr>
              <w:t>Logging Source</w:t>
            </w:r>
          </w:p>
        </w:tc>
        <w:tc>
          <w:tcPr>
            <w:tcW w:w="2750" w:type="dxa"/>
            <w:shd w:val="clear" w:color="auto" w:fill="C6D9F1" w:themeFill="text2" w:themeFillTint="33"/>
          </w:tcPr>
          <w:p w14:paraId="0DBAA4E2" w14:textId="77777777" w:rsidR="0046284F" w:rsidRPr="006D1BB8" w:rsidRDefault="0046284F" w:rsidP="003325DA">
            <w:pPr>
              <w:rPr>
                <w:b/>
                <w:szCs w:val="24"/>
              </w:rPr>
            </w:pPr>
            <w:r w:rsidRPr="006D1BB8">
              <w:rPr>
                <w:b/>
                <w:szCs w:val="24"/>
              </w:rPr>
              <w:t>Logging Target</w:t>
            </w:r>
          </w:p>
        </w:tc>
      </w:tr>
      <w:tr w:rsidR="0046284F" w:rsidRPr="0046284F" w14:paraId="0CB308E5" w14:textId="77777777" w:rsidTr="008457AB">
        <w:tc>
          <w:tcPr>
            <w:tcW w:w="6600" w:type="dxa"/>
          </w:tcPr>
          <w:p w14:paraId="526379C0" w14:textId="77777777" w:rsidR="0046284F" w:rsidRPr="0046284F" w:rsidRDefault="008457AB" w:rsidP="003325DA">
            <w:pPr>
              <w:rPr>
                <w:szCs w:val="24"/>
              </w:rPr>
            </w:pPr>
            <w:r>
              <w:rPr>
                <w:szCs w:val="24"/>
              </w:rPr>
              <w:t>Portal Application and Batch Programs</w:t>
            </w:r>
          </w:p>
        </w:tc>
        <w:tc>
          <w:tcPr>
            <w:tcW w:w="2750" w:type="dxa"/>
          </w:tcPr>
          <w:p w14:paraId="4D4289F3" w14:textId="77777777" w:rsidR="0046284F" w:rsidRPr="0046284F" w:rsidRDefault="008457AB" w:rsidP="00E6754D">
            <w:pPr>
              <w:rPr>
                <w:szCs w:val="24"/>
              </w:rPr>
            </w:pPr>
            <w:r>
              <w:rPr>
                <w:szCs w:val="24"/>
              </w:rPr>
              <w:t>Database / Splunk</w:t>
            </w:r>
          </w:p>
        </w:tc>
      </w:tr>
      <w:tr w:rsidR="008457AB" w:rsidRPr="0046284F" w14:paraId="56A0E894" w14:textId="77777777" w:rsidTr="008457AB">
        <w:tc>
          <w:tcPr>
            <w:tcW w:w="6600" w:type="dxa"/>
          </w:tcPr>
          <w:p w14:paraId="4B68F5F5" w14:textId="77777777" w:rsidR="008457AB" w:rsidRDefault="008457AB" w:rsidP="003325DA">
            <w:pPr>
              <w:rPr>
                <w:szCs w:val="24"/>
              </w:rPr>
            </w:pPr>
            <w:r>
              <w:rPr>
                <w:szCs w:val="24"/>
              </w:rPr>
              <w:t>Application Audit Log</w:t>
            </w:r>
          </w:p>
        </w:tc>
        <w:tc>
          <w:tcPr>
            <w:tcW w:w="2750" w:type="dxa"/>
          </w:tcPr>
          <w:p w14:paraId="14B09DC2" w14:textId="77777777" w:rsidR="008457AB" w:rsidRDefault="008457AB" w:rsidP="00E6754D">
            <w:pPr>
              <w:rPr>
                <w:szCs w:val="24"/>
              </w:rPr>
            </w:pPr>
            <w:r>
              <w:rPr>
                <w:szCs w:val="24"/>
              </w:rPr>
              <w:t>Database</w:t>
            </w:r>
          </w:p>
        </w:tc>
      </w:tr>
      <w:tr w:rsidR="0046284F" w:rsidRPr="0046284F" w14:paraId="140F0BCA" w14:textId="77777777" w:rsidTr="008457AB">
        <w:tc>
          <w:tcPr>
            <w:tcW w:w="6600" w:type="dxa"/>
            <w:vAlign w:val="center"/>
          </w:tcPr>
          <w:p w14:paraId="76074C14" w14:textId="77777777" w:rsidR="0046284F" w:rsidRPr="0046284F" w:rsidRDefault="008457AB" w:rsidP="006D1BB8">
            <w:pPr>
              <w:rPr>
                <w:szCs w:val="24"/>
              </w:rPr>
            </w:pPr>
            <w:r>
              <w:rPr>
                <w:szCs w:val="24"/>
              </w:rPr>
              <w:t>Oracle Database</w:t>
            </w:r>
          </w:p>
        </w:tc>
        <w:tc>
          <w:tcPr>
            <w:tcW w:w="2750" w:type="dxa"/>
            <w:vAlign w:val="center"/>
          </w:tcPr>
          <w:p w14:paraId="10FEA510" w14:textId="77777777" w:rsidR="0046284F" w:rsidRPr="0046284F" w:rsidRDefault="008457AB" w:rsidP="003325DA">
            <w:pPr>
              <w:rPr>
                <w:szCs w:val="24"/>
              </w:rPr>
            </w:pPr>
            <w:r>
              <w:rPr>
                <w:szCs w:val="24"/>
              </w:rPr>
              <w:t>Imperva</w:t>
            </w:r>
          </w:p>
        </w:tc>
      </w:tr>
      <w:tr w:rsidR="008457AB" w:rsidRPr="0046284F" w14:paraId="2F76831A" w14:textId="77777777" w:rsidTr="008457AB">
        <w:tc>
          <w:tcPr>
            <w:tcW w:w="6600" w:type="dxa"/>
            <w:vAlign w:val="center"/>
          </w:tcPr>
          <w:p w14:paraId="204407F8" w14:textId="77777777" w:rsidR="008457AB" w:rsidRPr="0046284F" w:rsidRDefault="008457AB" w:rsidP="008457AB">
            <w:pPr>
              <w:rPr>
                <w:szCs w:val="24"/>
              </w:rPr>
            </w:pPr>
            <w:r w:rsidRPr="0046284F">
              <w:rPr>
                <w:szCs w:val="24"/>
              </w:rPr>
              <w:t>JBOSS EAP</w:t>
            </w:r>
          </w:p>
        </w:tc>
        <w:tc>
          <w:tcPr>
            <w:tcW w:w="2750" w:type="dxa"/>
            <w:vAlign w:val="center"/>
          </w:tcPr>
          <w:p w14:paraId="6CF288C9" w14:textId="77777777" w:rsidR="008457AB" w:rsidRPr="0046284F" w:rsidRDefault="008457AB" w:rsidP="008457AB">
            <w:pPr>
              <w:rPr>
                <w:szCs w:val="24"/>
              </w:rPr>
            </w:pPr>
            <w:r>
              <w:rPr>
                <w:szCs w:val="24"/>
              </w:rPr>
              <w:t>Splunk</w:t>
            </w:r>
          </w:p>
        </w:tc>
      </w:tr>
      <w:tr w:rsidR="008457AB" w:rsidRPr="0046284F" w14:paraId="47B82CB6" w14:textId="77777777" w:rsidTr="008457AB">
        <w:tc>
          <w:tcPr>
            <w:tcW w:w="6600" w:type="dxa"/>
            <w:vAlign w:val="center"/>
          </w:tcPr>
          <w:p w14:paraId="70904E7D" w14:textId="77777777" w:rsidR="008457AB" w:rsidRPr="0046284F" w:rsidRDefault="008457AB" w:rsidP="008457AB">
            <w:pPr>
              <w:rPr>
                <w:szCs w:val="24"/>
              </w:rPr>
            </w:pPr>
            <w:r w:rsidRPr="0046284F">
              <w:rPr>
                <w:szCs w:val="24"/>
              </w:rPr>
              <w:t>JBOSS FUSE</w:t>
            </w:r>
          </w:p>
        </w:tc>
        <w:tc>
          <w:tcPr>
            <w:tcW w:w="2750" w:type="dxa"/>
            <w:vAlign w:val="center"/>
          </w:tcPr>
          <w:p w14:paraId="6B200DA4" w14:textId="77777777" w:rsidR="008457AB" w:rsidRPr="0046284F" w:rsidRDefault="008457AB" w:rsidP="008457AB">
            <w:pPr>
              <w:rPr>
                <w:szCs w:val="24"/>
              </w:rPr>
            </w:pPr>
            <w:r>
              <w:rPr>
                <w:szCs w:val="24"/>
              </w:rPr>
              <w:t>Splunk</w:t>
            </w:r>
          </w:p>
        </w:tc>
      </w:tr>
    </w:tbl>
    <w:p w14:paraId="7F981DC0" w14:textId="77777777" w:rsidR="00CF035F" w:rsidRDefault="000749B4" w:rsidP="00CF035F">
      <w:pPr>
        <w:pStyle w:val="Heading3"/>
      </w:pPr>
      <w:bookmarkStart w:id="1148" w:name="_Toc169824006"/>
      <w:bookmarkStart w:id="1149" w:name="_Toc169824233"/>
      <w:bookmarkStart w:id="1150" w:name="_Toc449094343"/>
      <w:r>
        <w:t>Distributed Denial of Service (</w:t>
      </w:r>
      <w:r w:rsidR="00CF035F">
        <w:t>DD</w:t>
      </w:r>
      <w:r>
        <w:t>o</w:t>
      </w:r>
      <w:r w:rsidR="00CF035F">
        <w:t>S</w:t>
      </w:r>
      <w:r>
        <w:t>)</w:t>
      </w:r>
      <w:bookmarkEnd w:id="1148"/>
      <w:bookmarkEnd w:id="1149"/>
    </w:p>
    <w:p w14:paraId="09BA5493" w14:textId="49475F30" w:rsidR="000749B4" w:rsidRPr="000749B4" w:rsidRDefault="00794522" w:rsidP="000749B4">
      <w:r>
        <w:t>AWS Shield Advanced service</w:t>
      </w:r>
      <w:r w:rsidR="000749B4" w:rsidRPr="000749B4">
        <w:t xml:space="preserve"> delivers a multi-layered defense that effectively protect websites and web applications against the increasing threat, sophistication and scale of DDoS attacks.</w:t>
      </w:r>
      <w:r w:rsidR="000749B4">
        <w:t xml:space="preserve"> </w:t>
      </w:r>
      <w:r w:rsidR="000749B4" w:rsidRPr="000749B4">
        <w:t xml:space="preserve">Network-layer DDoS traffic is </w:t>
      </w:r>
      <w:r w:rsidR="008457AB" w:rsidRPr="000749B4">
        <w:t>deflected,</w:t>
      </w:r>
      <w:r w:rsidR="000749B4" w:rsidRPr="000749B4">
        <w:t xml:space="preserve"> and application-layer DDoS traffic is absorbed at the network edge, while mitigation capabilities are implemented natively in-path, protecting against attacks in the cloud before they reach the</w:t>
      </w:r>
      <w:r w:rsidR="000749B4">
        <w:t xml:space="preserve"> Optum network.</w:t>
      </w:r>
    </w:p>
    <w:p w14:paraId="4C4B4EC3" w14:textId="094A47A5" w:rsidR="00B717C9" w:rsidRPr="000D3E27" w:rsidRDefault="00794522" w:rsidP="00EF2C5D">
      <w:pPr>
        <w:pStyle w:val="Heading3"/>
      </w:pPr>
      <w:bookmarkStart w:id="1151" w:name="_Toc169824007"/>
      <w:bookmarkStart w:id="1152" w:name="_Toc169824234"/>
      <w:bookmarkStart w:id="1153" w:name="_Toc447798037"/>
      <w:bookmarkStart w:id="1154" w:name="_Toc448764150"/>
      <w:bookmarkEnd w:id="1150"/>
      <w:r>
        <w:t>CloudFront</w:t>
      </w:r>
      <w:r w:rsidR="00E160E9">
        <w:t xml:space="preserve"> Maintenance Page Pipeline</w:t>
      </w:r>
      <w:bookmarkEnd w:id="1151"/>
      <w:bookmarkEnd w:id="1152"/>
    </w:p>
    <w:p w14:paraId="001973FF" w14:textId="09A91BB9" w:rsidR="00B717C9" w:rsidRDefault="00B717C9" w:rsidP="00340601">
      <w:pPr>
        <w:rPr>
          <w:color w:val="auto"/>
        </w:rPr>
      </w:pPr>
      <w:r w:rsidRPr="000D3E27">
        <w:rPr>
          <w:color w:val="auto"/>
        </w:rPr>
        <w:t xml:space="preserve">Whenever there is a server upgrade or patching required </w:t>
      </w:r>
      <w:r>
        <w:rPr>
          <w:color w:val="auto"/>
        </w:rPr>
        <w:t>or</w:t>
      </w:r>
      <w:r w:rsidRPr="000D3E27">
        <w:rPr>
          <w:color w:val="auto"/>
        </w:rPr>
        <w:t xml:space="preserve"> services are brought down for unscheduled maintenance</w:t>
      </w:r>
      <w:r>
        <w:rPr>
          <w:color w:val="auto"/>
        </w:rPr>
        <w:t xml:space="preserve">, </w:t>
      </w:r>
      <w:r w:rsidR="00E160E9">
        <w:rPr>
          <w:color w:val="auto"/>
        </w:rPr>
        <w:t>a user friendly maintenance page is enabled by running the Maintenance Page Pipeline. This will enable a static user-friendly response to the user’s requests during the system is down for maintenance.</w:t>
      </w:r>
    </w:p>
    <w:p w14:paraId="6B83B95A" w14:textId="77777777" w:rsidR="00953E2A" w:rsidRDefault="00953E2A" w:rsidP="00953E2A">
      <w:pPr>
        <w:pStyle w:val="Heading2"/>
      </w:pPr>
      <w:bookmarkStart w:id="1155" w:name="_Middleware_Workbench_Tools"/>
      <w:bookmarkStart w:id="1156" w:name="_Toc169824008"/>
      <w:bookmarkStart w:id="1157" w:name="_Toc169824235"/>
      <w:bookmarkEnd w:id="1153"/>
      <w:bookmarkEnd w:id="1154"/>
      <w:bookmarkEnd w:id="1155"/>
      <w:r>
        <w:t xml:space="preserve">Middleware </w:t>
      </w:r>
      <w:r w:rsidR="006F618C">
        <w:t>VDI</w:t>
      </w:r>
      <w:r>
        <w:t xml:space="preserve"> Tools</w:t>
      </w:r>
      <w:bookmarkEnd w:id="1156"/>
      <w:bookmarkEnd w:id="1157"/>
    </w:p>
    <w:p w14:paraId="376AA8FC" w14:textId="77777777" w:rsidR="006F618C" w:rsidRDefault="00953E2A" w:rsidP="006F618C">
      <w:r>
        <w:t xml:space="preserve">As described in </w:t>
      </w:r>
      <w:hyperlink w:anchor="_Amazon_Workspaces" w:history="1">
        <w:r w:rsidR="006F618C" w:rsidRPr="00502196">
          <w:rPr>
            <w:rStyle w:val="Hyperlink"/>
          </w:rPr>
          <w:t>Amazon Workspace</w:t>
        </w:r>
        <w:r w:rsidR="005C33EB" w:rsidRPr="00502196">
          <w:rPr>
            <w:rStyle w:val="Hyperlink"/>
          </w:rPr>
          <w:t>s</w:t>
        </w:r>
      </w:hyperlink>
      <w:r>
        <w:t xml:space="preserve"> </w:t>
      </w:r>
      <w:r w:rsidR="005C33EB">
        <w:t xml:space="preserve">and </w:t>
      </w:r>
      <w:hyperlink w:anchor="_Vaccine_Workbench_1" w:history="1">
        <w:r w:rsidR="005C33EB" w:rsidRPr="005C33EB">
          <w:rPr>
            <w:rStyle w:val="Hyperlink"/>
          </w:rPr>
          <w:t>Vaccine Workbench</w:t>
        </w:r>
      </w:hyperlink>
      <w:r w:rsidR="005C33EB">
        <w:t xml:space="preserve"> </w:t>
      </w:r>
      <w:r>
        <w:t>section</w:t>
      </w:r>
      <w:r w:rsidR="005C33EB">
        <w:t>s</w:t>
      </w:r>
      <w:r>
        <w:t xml:space="preserve"> above, direct access to the all the servers are restricted from laptops</w:t>
      </w:r>
      <w:r w:rsidR="00650545">
        <w:t xml:space="preserve"> and desktops.</w:t>
      </w:r>
      <w:r>
        <w:t xml:space="preserve"> </w:t>
      </w:r>
      <w:r w:rsidR="00894893">
        <w:t>Various o</w:t>
      </w:r>
      <w:r w:rsidR="00650545">
        <w:t>peration</w:t>
      </w:r>
      <w:r w:rsidR="00894893">
        <w:t>s</w:t>
      </w:r>
      <w:r w:rsidR="00650545">
        <w:t xml:space="preserve"> team members</w:t>
      </w:r>
      <w:r>
        <w:t xml:space="preserve"> can get to </w:t>
      </w:r>
      <w:r w:rsidR="00894893">
        <w:t>those servers</w:t>
      </w:r>
      <w:r>
        <w:t xml:space="preserve"> only via a</w:t>
      </w:r>
      <w:r w:rsidR="008457AB">
        <w:t xml:space="preserve">n Amazon workspace </w:t>
      </w:r>
      <w:r>
        <w:t xml:space="preserve">which is primarily a Windows Virtual Desktop Infrastructure (VDI) machine. </w:t>
      </w:r>
      <w:r w:rsidR="006F618C">
        <w:t>To launch the Amazon workspace, using the registration key and password and an OAuth Authenticator, users can launch Windows 10 image. Once logged on to the workspace, based on the individual’s functional area the support team member can launch their familiar tools to maintain and service the HIX system.</w:t>
      </w:r>
    </w:p>
    <w:p w14:paraId="11E19368" w14:textId="77777777" w:rsidR="006F618C" w:rsidRDefault="006F618C"/>
    <w:p w14:paraId="15E0B7AE" w14:textId="77777777" w:rsidR="00953E2A" w:rsidRDefault="006F618C">
      <w:r>
        <w:t xml:space="preserve">From Optum laptops it is a three-step process. First the user must load a vaccine workbench to get access to Amazon workspace, and once authenticated the workspace is loaded. To spinoff </w:t>
      </w:r>
      <w:r w:rsidR="00650545">
        <w:t xml:space="preserve">their </w:t>
      </w:r>
      <w:r>
        <w:t xml:space="preserve">workbench </w:t>
      </w:r>
      <w:r w:rsidR="00650545">
        <w:t>instance</w:t>
      </w:r>
      <w:r>
        <w:t>, the</w:t>
      </w:r>
      <w:r w:rsidR="00650545">
        <w:t xml:space="preserve"> user</w:t>
      </w:r>
      <w:r w:rsidR="00953E2A">
        <w:t xml:space="preserve"> </w:t>
      </w:r>
      <w:r>
        <w:t>must</w:t>
      </w:r>
      <w:r w:rsidR="00953E2A">
        <w:t xml:space="preserve"> go through a two</w:t>
      </w:r>
      <w:r>
        <w:t>-</w:t>
      </w:r>
      <w:r w:rsidR="00953E2A">
        <w:t>factor authentication, first one to VPN with a</w:t>
      </w:r>
      <w:r>
        <w:t xml:space="preserve">n OTP </w:t>
      </w:r>
      <w:r w:rsidR="00953E2A">
        <w:t xml:space="preserve">and the second one with their </w:t>
      </w:r>
      <w:r>
        <w:t>LAN</w:t>
      </w:r>
      <w:r w:rsidR="00953E2A">
        <w:t xml:space="preserve"> ID</w:t>
      </w:r>
      <w:r w:rsidR="00650545">
        <w:t xml:space="preserve"> to login to workbench</w:t>
      </w:r>
      <w:r w:rsidR="00953E2A">
        <w:t>.</w:t>
      </w:r>
    </w:p>
    <w:p w14:paraId="68F338D8" w14:textId="77777777" w:rsidR="00894893" w:rsidRDefault="00894893"/>
    <w:p w14:paraId="55D89DDE" w14:textId="77777777" w:rsidR="00A70D46" w:rsidRDefault="00953E2A">
      <w:r>
        <w:t xml:space="preserve">There are </w:t>
      </w:r>
      <w:r w:rsidR="00650545">
        <w:t>different</w:t>
      </w:r>
      <w:r w:rsidR="00894893">
        <w:t xml:space="preserve"> teams that operate</w:t>
      </w:r>
      <w:r>
        <w:t xml:space="preserve"> on</w:t>
      </w:r>
      <w:r w:rsidR="00650545">
        <w:t xml:space="preserve"> diff</w:t>
      </w:r>
      <w:r w:rsidR="00894893">
        <w:t>erent servers at different time.</w:t>
      </w:r>
      <w:r w:rsidR="00650545">
        <w:t xml:space="preserve"> </w:t>
      </w:r>
      <w:r w:rsidR="00894893">
        <w:t>T</w:t>
      </w:r>
      <w:r w:rsidR="00A70D46">
        <w:t xml:space="preserve">o list a few, DevOps is responsible for all code promotion, setup and configuration changes, Operations and Maintenance (O&amp;M) team is responsible for all production server related activities, Quality Assurance (QA) handles testing and </w:t>
      </w:r>
      <w:r w:rsidR="00DF4024">
        <w:t>automating testing</w:t>
      </w:r>
      <w:r w:rsidR="00A70D46">
        <w:t xml:space="preserve"> tools</w:t>
      </w:r>
      <w:r w:rsidR="0043452E">
        <w:t>, Smartronix on the infrastructure and database performance activities</w:t>
      </w:r>
      <w:r w:rsidR="00A70D46">
        <w:t xml:space="preserve">. Depending on their functional area and based on </w:t>
      </w:r>
      <w:r w:rsidR="0043452E">
        <w:t>everyone’s</w:t>
      </w:r>
      <w:r w:rsidR="00DF4024">
        <w:t xml:space="preserve"> familiarity and</w:t>
      </w:r>
      <w:r w:rsidR="00A70D46">
        <w:t xml:space="preserve"> preference</w:t>
      </w:r>
      <w:r w:rsidR="00650545">
        <w:t>s</w:t>
      </w:r>
      <w:r w:rsidR="0043452E">
        <w:t>,</w:t>
      </w:r>
      <w:r w:rsidR="00A70D46">
        <w:t xml:space="preserve"> different tools are used for different purposes. </w:t>
      </w:r>
      <w:r w:rsidR="00DF4024">
        <w:t xml:space="preserve">Based on Optum’s corporate policies and standards these tools are approved and purchased. </w:t>
      </w:r>
      <w:r w:rsidR="00A70D46">
        <w:t xml:space="preserve">Though a lot of them are bundled with Microsoft windows, </w:t>
      </w:r>
      <w:r w:rsidR="00DF4024">
        <w:t xml:space="preserve">most of them </w:t>
      </w:r>
      <w:r w:rsidR="00A70D46">
        <w:t xml:space="preserve">are </w:t>
      </w:r>
      <w:r w:rsidR="00DF4024">
        <w:t xml:space="preserve">standard </w:t>
      </w:r>
      <w:r w:rsidR="00A70D46">
        <w:t xml:space="preserve">open sourced </w:t>
      </w:r>
      <w:r w:rsidR="00DF4024">
        <w:t xml:space="preserve">and there are a few that </w:t>
      </w:r>
      <w:r w:rsidR="00A70D46">
        <w:t>are licensed too. This section lists those tools, license requirements, the company that owns</w:t>
      </w:r>
      <w:r w:rsidR="00DF4024">
        <w:t>/</w:t>
      </w:r>
      <w:r w:rsidR="00A70D46">
        <w:t>develops</w:t>
      </w:r>
      <w:r w:rsidR="00DF4024">
        <w:t>/manages</w:t>
      </w:r>
      <w:r w:rsidR="00A70D46">
        <w:t xml:space="preserve"> the product and their purpose within the Optum HIX team.</w:t>
      </w:r>
    </w:p>
    <w:p w14:paraId="722D40F6" w14:textId="77777777" w:rsidR="00A70D46" w:rsidRDefault="00A70D46"/>
    <w:p w14:paraId="4D220C1C" w14:textId="77777777" w:rsidR="00A70D46" w:rsidRDefault="00A70D46">
      <w:r>
        <w:t xml:space="preserve">At the time of writing this section, Windows </w:t>
      </w:r>
      <w:r w:rsidR="0043452E">
        <w:t>10</w:t>
      </w:r>
      <w:r>
        <w:t xml:space="preserve"> was the primary VDI platform and all these tools are packaged</w:t>
      </w:r>
      <w:r w:rsidR="00F06B92">
        <w:t>/built</w:t>
      </w:r>
      <w:r>
        <w:t xml:space="preserve"> for Windows.</w:t>
      </w:r>
      <w:r w:rsidR="000B3E46">
        <w:t xml:space="preserve"> </w:t>
      </w:r>
      <w:r w:rsidR="00F06B92">
        <w:t>These tools are used to login to an environment for maintenance purposes, validation, configuration/file transfers from one environment to another, or to run reports that are requested by the Commonwealth. For example, t</w:t>
      </w:r>
      <w:r w:rsidR="000B3E46">
        <w:t xml:space="preserve">o validate the portal pages, </w:t>
      </w:r>
      <w:r w:rsidR="00F06B92">
        <w:t>operations</w:t>
      </w:r>
      <w:r w:rsidR="000B3E46">
        <w:t xml:space="preserve"> sometimes launch a browser on the VDI and login directly to the app server.</w:t>
      </w:r>
      <w:r w:rsidR="00F06B92">
        <w:t xml:space="preserve"> That means the VDI should support browser capabilities.</w:t>
      </w:r>
    </w:p>
    <w:p w14:paraId="2E3779FF" w14:textId="77777777" w:rsidR="00F06B92" w:rsidRDefault="00F06B92"/>
    <w:p w14:paraId="214FEDBA" w14:textId="77777777" w:rsidR="00F06B92" w:rsidRPr="00EA044E" w:rsidRDefault="00F06B92">
      <w:pPr>
        <w:rPr>
          <w:color w:val="auto"/>
        </w:rPr>
      </w:pPr>
      <w:r>
        <w:t>Here is a list of software that are in use at the time of authoring this section.</w:t>
      </w:r>
      <w:r w:rsidR="00DC066E">
        <w:t xml:space="preserve"> </w:t>
      </w:r>
      <w:r w:rsidR="00DC066E" w:rsidRPr="00EA044E">
        <w:rPr>
          <w:color w:val="auto"/>
        </w:rPr>
        <w:t xml:space="preserve">Not all tools are used by all the engineers and some of them do need license and only a handful of engineers have those licenses. </w:t>
      </w:r>
      <w:r w:rsidR="00EA044E">
        <w:rPr>
          <w:color w:val="auto"/>
        </w:rPr>
        <w:t xml:space="preserve">Those that are license are represented in </w:t>
      </w:r>
      <w:r w:rsidR="00EA044E">
        <w:rPr>
          <w:color w:val="FFFFFF" w:themeColor="background1"/>
          <w:highlight w:val="darkMagenta"/>
        </w:rPr>
        <w:t>violet</w:t>
      </w:r>
      <w:r w:rsidR="00EA044E">
        <w:rPr>
          <w:color w:val="auto"/>
        </w:rPr>
        <w:t xml:space="preserve"> and those are used within Optum network are in </w:t>
      </w:r>
      <w:r w:rsidR="00EA044E" w:rsidRPr="00EA044E">
        <w:rPr>
          <w:color w:val="auto"/>
          <w:highlight w:val="lightGray"/>
        </w:rPr>
        <w:t>gray</w:t>
      </w:r>
      <w:r w:rsidR="00EA044E">
        <w:rPr>
          <w:color w:val="auto"/>
        </w:rPr>
        <w:t>.</w:t>
      </w:r>
    </w:p>
    <w:p w14:paraId="125FB3FE" w14:textId="77777777" w:rsidR="000B3E46" w:rsidRDefault="000B3E46"/>
    <w:tbl>
      <w:tblPr>
        <w:tblStyle w:val="TableProfessional"/>
        <w:tblW w:w="0" w:type="auto"/>
        <w:tblLook w:val="04A0" w:firstRow="1" w:lastRow="0" w:firstColumn="1" w:lastColumn="0" w:noHBand="0" w:noVBand="1"/>
      </w:tblPr>
      <w:tblGrid>
        <w:gridCol w:w="3115"/>
        <w:gridCol w:w="6057"/>
      </w:tblGrid>
      <w:tr w:rsidR="000440E6" w:rsidRPr="000B3E46" w14:paraId="2BF22D67" w14:textId="77777777" w:rsidTr="000440E6">
        <w:trPr>
          <w:cnfStyle w:val="100000000000" w:firstRow="1" w:lastRow="0" w:firstColumn="0" w:lastColumn="0" w:oddVBand="0" w:evenVBand="0" w:oddHBand="0" w:evenHBand="0" w:firstRowFirstColumn="0" w:firstRowLastColumn="0" w:lastRowFirstColumn="0" w:lastRowLastColumn="0"/>
        </w:trPr>
        <w:tc>
          <w:tcPr>
            <w:tcW w:w="3115" w:type="dxa"/>
          </w:tcPr>
          <w:p w14:paraId="7C88CC52" w14:textId="77777777" w:rsidR="000440E6" w:rsidRPr="000B3E46" w:rsidRDefault="000440E6">
            <w:pPr>
              <w:rPr>
                <w:color w:val="FFFFFF" w:themeColor="background1"/>
              </w:rPr>
            </w:pPr>
            <w:r>
              <w:rPr>
                <w:color w:val="FFFFFF" w:themeColor="background1"/>
              </w:rPr>
              <w:t>Utilities / Manufacturer</w:t>
            </w:r>
          </w:p>
        </w:tc>
        <w:tc>
          <w:tcPr>
            <w:tcW w:w="6057" w:type="dxa"/>
          </w:tcPr>
          <w:p w14:paraId="271356B5" w14:textId="77777777" w:rsidR="000440E6" w:rsidRPr="000B3E46" w:rsidRDefault="000440E6">
            <w:pPr>
              <w:rPr>
                <w:color w:val="FFFFFF" w:themeColor="background1"/>
              </w:rPr>
            </w:pPr>
            <w:r w:rsidRPr="000B3E46">
              <w:rPr>
                <w:color w:val="FFFFFF" w:themeColor="background1"/>
              </w:rPr>
              <w:t>Purpose</w:t>
            </w:r>
          </w:p>
        </w:tc>
      </w:tr>
      <w:tr w:rsidR="000440E6" w14:paraId="1F1475FF" w14:textId="77777777" w:rsidTr="002168F8">
        <w:tc>
          <w:tcPr>
            <w:tcW w:w="3115" w:type="dxa"/>
            <w:shd w:val="clear" w:color="auto" w:fill="DBE5F1" w:themeFill="accent1" w:themeFillTint="33"/>
          </w:tcPr>
          <w:p w14:paraId="04C4A57C" w14:textId="77777777" w:rsidR="000440E6" w:rsidRPr="000440E6" w:rsidRDefault="000440E6">
            <w:pPr>
              <w:rPr>
                <w:b/>
              </w:rPr>
            </w:pPr>
            <w:r w:rsidRPr="000440E6">
              <w:rPr>
                <w:b/>
              </w:rPr>
              <w:t>Basic Tools</w:t>
            </w:r>
            <w:r w:rsidR="00E6021C">
              <w:rPr>
                <w:b/>
              </w:rPr>
              <w:t xml:space="preserve"> / Testing</w:t>
            </w:r>
          </w:p>
        </w:tc>
        <w:tc>
          <w:tcPr>
            <w:tcW w:w="6057" w:type="dxa"/>
            <w:shd w:val="clear" w:color="auto" w:fill="DBE5F1" w:themeFill="accent1" w:themeFillTint="33"/>
          </w:tcPr>
          <w:p w14:paraId="070D2A17" w14:textId="77777777" w:rsidR="000440E6" w:rsidRDefault="000440E6" w:rsidP="000B3E46"/>
        </w:tc>
      </w:tr>
      <w:tr w:rsidR="000440E6" w14:paraId="77A88712" w14:textId="77777777" w:rsidTr="000440E6">
        <w:tc>
          <w:tcPr>
            <w:tcW w:w="3115" w:type="dxa"/>
          </w:tcPr>
          <w:p w14:paraId="6EFF6F9B" w14:textId="77777777" w:rsidR="000440E6" w:rsidRDefault="000440E6" w:rsidP="00025A1C">
            <w:r>
              <w:t xml:space="preserve">Adobe Acrobat Reader </w:t>
            </w:r>
            <w:r w:rsidR="00025A1C">
              <w:t>–</w:t>
            </w:r>
            <w:r>
              <w:t xml:space="preserve"> Adobe – Free tool</w:t>
            </w:r>
          </w:p>
        </w:tc>
        <w:tc>
          <w:tcPr>
            <w:tcW w:w="6057" w:type="dxa"/>
          </w:tcPr>
          <w:p w14:paraId="58698172" w14:textId="77777777" w:rsidR="00F348D5" w:rsidRDefault="000440E6" w:rsidP="00461E02">
            <w:r>
              <w:t xml:space="preserve">Acrobat Reader is used for reading PDFs on the browser or </w:t>
            </w:r>
            <w:r w:rsidR="00461E02">
              <w:t>as a standalone</w:t>
            </w:r>
            <w:r>
              <w:t xml:space="preserve">. </w:t>
            </w:r>
          </w:p>
          <w:p w14:paraId="6297E13B" w14:textId="77777777" w:rsidR="000440E6" w:rsidRDefault="000440E6" w:rsidP="00025A1C">
            <w:r>
              <w:t xml:space="preserve">Lots of </w:t>
            </w:r>
            <w:r w:rsidR="00025A1C">
              <w:t>documents for different purposes are</w:t>
            </w:r>
            <w:r>
              <w:t xml:space="preserve"> </w:t>
            </w:r>
            <w:r w:rsidR="00426871">
              <w:t xml:space="preserve">only </w:t>
            </w:r>
            <w:r>
              <w:t xml:space="preserve">available in PDF format </w:t>
            </w:r>
            <w:r w:rsidR="0043452E">
              <w:t>and</w:t>
            </w:r>
            <w:r>
              <w:t xml:space="preserve"> the HIX portal generates notices in PDF format.</w:t>
            </w:r>
          </w:p>
        </w:tc>
      </w:tr>
      <w:tr w:rsidR="000440E6" w14:paraId="31FEA5F4" w14:textId="77777777" w:rsidTr="000440E6">
        <w:tc>
          <w:tcPr>
            <w:tcW w:w="3115" w:type="dxa"/>
          </w:tcPr>
          <w:p w14:paraId="1752BA4C" w14:textId="77777777" w:rsidR="000440E6" w:rsidRDefault="00025A1C">
            <w:r>
              <w:t>Chrome –</w:t>
            </w:r>
            <w:r w:rsidR="000440E6">
              <w:t xml:space="preserve"> Google – Free tool</w:t>
            </w:r>
          </w:p>
        </w:tc>
        <w:tc>
          <w:tcPr>
            <w:tcW w:w="6057" w:type="dxa"/>
          </w:tcPr>
          <w:p w14:paraId="5BC1B9B8" w14:textId="77777777" w:rsidR="000440E6" w:rsidRDefault="000440E6" w:rsidP="000440E6">
            <w:r>
              <w:t>Chrome is an advanced browser and it is used for loading HIX portal pages for verification.</w:t>
            </w:r>
          </w:p>
        </w:tc>
      </w:tr>
      <w:tr w:rsidR="000440E6" w14:paraId="5373AB9A" w14:textId="77777777" w:rsidTr="000440E6">
        <w:tc>
          <w:tcPr>
            <w:tcW w:w="3115" w:type="dxa"/>
          </w:tcPr>
          <w:p w14:paraId="113160E1" w14:textId="77777777" w:rsidR="000440E6" w:rsidRDefault="000440E6">
            <w:r>
              <w:t>Internet Explorer – Bundled with Windows</w:t>
            </w:r>
          </w:p>
        </w:tc>
        <w:tc>
          <w:tcPr>
            <w:tcW w:w="6057" w:type="dxa"/>
          </w:tcPr>
          <w:p w14:paraId="2E5E460C" w14:textId="77777777" w:rsidR="00F348D5" w:rsidRDefault="000440E6" w:rsidP="000440E6">
            <w:r>
              <w:t xml:space="preserve">Internet Explorer is </w:t>
            </w:r>
            <w:r w:rsidR="00025A1C">
              <w:t xml:space="preserve">also a browser and it is </w:t>
            </w:r>
            <w:r>
              <w:t xml:space="preserve">used for loading HIX portal pages for verification. </w:t>
            </w:r>
          </w:p>
          <w:p w14:paraId="71B1F793" w14:textId="77777777" w:rsidR="000440E6" w:rsidRDefault="000440E6" w:rsidP="00025A1C">
            <w:r>
              <w:t xml:space="preserve">Internally at Optum a lot of management tools require Internet Explorer instead of Chrome or Firefox, as </w:t>
            </w:r>
            <w:r w:rsidR="00025A1C">
              <w:t>certain applications</w:t>
            </w:r>
            <w:r>
              <w:t xml:space="preserve"> </w:t>
            </w:r>
            <w:r w:rsidR="00025A1C">
              <w:t xml:space="preserve">run </w:t>
            </w:r>
            <w:r>
              <w:t>only in IE.</w:t>
            </w:r>
            <w:r w:rsidR="00025A1C">
              <w:t xml:space="preserve"> Example, HP’s Application </w:t>
            </w:r>
            <w:r w:rsidR="00281A55">
              <w:t>Lifecycle</w:t>
            </w:r>
            <w:r w:rsidR="00025A1C">
              <w:t xml:space="preserve"> Management.</w:t>
            </w:r>
          </w:p>
        </w:tc>
      </w:tr>
      <w:tr w:rsidR="00E6021C" w14:paraId="0B2045F6" w14:textId="77777777" w:rsidTr="00B22304">
        <w:tc>
          <w:tcPr>
            <w:tcW w:w="3115" w:type="dxa"/>
          </w:tcPr>
          <w:p w14:paraId="178B0DB0" w14:textId="77777777" w:rsidR="00E6021C" w:rsidRDefault="00E6021C" w:rsidP="00E6021C">
            <w:r>
              <w:t>SOAPUI – Managed by SmartBear – Open Source</w:t>
            </w:r>
          </w:p>
        </w:tc>
        <w:tc>
          <w:tcPr>
            <w:tcW w:w="6057" w:type="dxa"/>
          </w:tcPr>
          <w:p w14:paraId="4C98CB24" w14:textId="77777777" w:rsidR="00E6021C" w:rsidRDefault="00E6021C" w:rsidP="00B22304">
            <w:r w:rsidRPr="00EF282F">
              <w:t xml:space="preserve">SoapUI is a web service testing </w:t>
            </w:r>
            <w:r>
              <w:t>tool</w:t>
            </w:r>
            <w:r w:rsidRPr="00EF282F">
              <w:t xml:space="preserve"> for service-oriented architectures and representational state transfers</w:t>
            </w:r>
            <w:r>
              <w:t xml:space="preserve"> REST)</w:t>
            </w:r>
            <w:r w:rsidRPr="00EF282F">
              <w:t>. Its functionality covers web service inspection, invoking, development, simulation and mocking, functional testing, load and compliance testing.</w:t>
            </w:r>
          </w:p>
          <w:p w14:paraId="1CB5F261" w14:textId="77777777" w:rsidR="00E6021C" w:rsidRDefault="00E6021C" w:rsidP="00B22304">
            <w:r>
              <w:t>SOAPUI is used for testing connectivity and integrity with external interfaces.</w:t>
            </w:r>
          </w:p>
        </w:tc>
      </w:tr>
      <w:tr w:rsidR="000440E6" w14:paraId="083099E2" w14:textId="77777777" w:rsidTr="002168F8">
        <w:tc>
          <w:tcPr>
            <w:tcW w:w="3115" w:type="dxa"/>
            <w:shd w:val="clear" w:color="auto" w:fill="DBE5F1" w:themeFill="accent1" w:themeFillTint="33"/>
          </w:tcPr>
          <w:p w14:paraId="7028B639" w14:textId="77777777" w:rsidR="000440E6" w:rsidRPr="000440E6" w:rsidRDefault="000440E6">
            <w:pPr>
              <w:rPr>
                <w:b/>
              </w:rPr>
            </w:pPr>
            <w:r w:rsidRPr="000440E6">
              <w:rPr>
                <w:b/>
              </w:rPr>
              <w:t>Linux Server Access</w:t>
            </w:r>
          </w:p>
        </w:tc>
        <w:tc>
          <w:tcPr>
            <w:tcW w:w="6057" w:type="dxa"/>
            <w:shd w:val="clear" w:color="auto" w:fill="DBE5F1" w:themeFill="accent1" w:themeFillTint="33"/>
          </w:tcPr>
          <w:p w14:paraId="64E389F6" w14:textId="77777777" w:rsidR="000440E6" w:rsidRDefault="00406B99">
            <w:r>
              <w:t>Tools to connect to a Linux Server</w:t>
            </w:r>
          </w:p>
        </w:tc>
      </w:tr>
      <w:tr w:rsidR="000440E6" w14:paraId="2BD02F17" w14:textId="77777777" w:rsidTr="005149B2">
        <w:tc>
          <w:tcPr>
            <w:tcW w:w="3115" w:type="dxa"/>
          </w:tcPr>
          <w:p w14:paraId="4B8C1BB6" w14:textId="77777777" w:rsidR="000440E6" w:rsidRDefault="000440E6" w:rsidP="00F348D5">
            <w:r>
              <w:t>Pu</w:t>
            </w:r>
            <w:r w:rsidR="00F348D5">
              <w:t>TTY</w:t>
            </w:r>
            <w:r>
              <w:t xml:space="preserve"> – </w:t>
            </w:r>
            <w:r w:rsidR="00461E02">
              <w:t>Simon Tatham, Cambridge, UK - Open Source</w:t>
            </w:r>
          </w:p>
        </w:tc>
        <w:tc>
          <w:tcPr>
            <w:tcW w:w="6057" w:type="dxa"/>
          </w:tcPr>
          <w:p w14:paraId="59100030" w14:textId="77777777" w:rsidR="000440E6" w:rsidRDefault="00461E02" w:rsidP="005149B2">
            <w:r w:rsidRPr="00461E02">
              <w:t>Pu</w:t>
            </w:r>
            <w:r w:rsidR="00F348D5">
              <w:t>tty</w:t>
            </w:r>
            <w:r w:rsidRPr="00461E02">
              <w:t xml:space="preserve"> is a free and open-source terminal emulator, serial console and network file transfer application. It supports several network protocols, including SCP, SSH, Telnet, rlogin, and raw socket connection.</w:t>
            </w:r>
          </w:p>
          <w:p w14:paraId="55E420EE" w14:textId="77777777" w:rsidR="00461E02" w:rsidRDefault="00461E02" w:rsidP="005149B2">
            <w:r>
              <w:t>This is used for connecting to Linux/Unix server and</w:t>
            </w:r>
            <w:r w:rsidR="00406B99">
              <w:t xml:space="preserve"> to</w:t>
            </w:r>
            <w:r>
              <w:t xml:space="preserve"> open a TTY session to interact with the server</w:t>
            </w:r>
          </w:p>
        </w:tc>
      </w:tr>
      <w:tr w:rsidR="00F348D5" w:rsidRPr="00825EEC" w14:paraId="4678F191" w14:textId="77777777" w:rsidTr="000440E6">
        <w:tc>
          <w:tcPr>
            <w:tcW w:w="3115" w:type="dxa"/>
          </w:tcPr>
          <w:p w14:paraId="6CAB5D05" w14:textId="77777777" w:rsidR="00F71C24" w:rsidRPr="00825EEC" w:rsidRDefault="00825EEC">
            <w:pPr>
              <w:rPr>
                <w:color w:val="auto"/>
              </w:rPr>
            </w:pPr>
            <w:r w:rsidRPr="00825EEC">
              <w:rPr>
                <w:color w:val="auto"/>
              </w:rPr>
              <w:t>WinSCP – File Transfer client utility</w:t>
            </w:r>
          </w:p>
        </w:tc>
        <w:tc>
          <w:tcPr>
            <w:tcW w:w="6057" w:type="dxa"/>
          </w:tcPr>
          <w:p w14:paraId="051C7697" w14:textId="77777777" w:rsidR="00825EEC" w:rsidRPr="00825EEC" w:rsidRDefault="00825EEC" w:rsidP="00F348D5">
            <w:pPr>
              <w:rPr>
                <w:color w:val="auto"/>
              </w:rPr>
            </w:pPr>
            <w:r w:rsidRPr="00825EEC">
              <w:rPr>
                <w:color w:val="auto"/>
              </w:rPr>
              <w:t>Windows Secure Copy (WinSCP) is a free and open-source SFTP, FTP, WebDAV, Amazon S3 and SCP client for Windows.</w:t>
            </w:r>
          </w:p>
          <w:p w14:paraId="2FFE3661" w14:textId="77777777" w:rsidR="00F348D5" w:rsidRPr="00825EEC" w:rsidRDefault="00F348D5" w:rsidP="00F348D5">
            <w:pPr>
              <w:rPr>
                <w:color w:val="auto"/>
              </w:rPr>
            </w:pPr>
            <w:r w:rsidRPr="00825EEC">
              <w:rPr>
                <w:color w:val="auto"/>
              </w:rPr>
              <w:t>In DevOps a lot of scripts/configuratio</w:t>
            </w:r>
            <w:r w:rsidR="00406B99" w:rsidRPr="00825EEC">
              <w:rPr>
                <w:color w:val="auto"/>
              </w:rPr>
              <w:t>n are kept or brought into the</w:t>
            </w:r>
            <w:r w:rsidRPr="00825EEC">
              <w:rPr>
                <w:color w:val="auto"/>
              </w:rPr>
              <w:t xml:space="preserve"> (VDI) Windows machine and transferred to the server. This FTP utility makes that job easier for the team working on it.</w:t>
            </w:r>
          </w:p>
        </w:tc>
      </w:tr>
      <w:tr w:rsidR="000440E6" w14:paraId="68290704" w14:textId="77777777" w:rsidTr="002168F8">
        <w:tc>
          <w:tcPr>
            <w:tcW w:w="3115" w:type="dxa"/>
            <w:shd w:val="clear" w:color="auto" w:fill="DBE5F1" w:themeFill="accent1" w:themeFillTint="33"/>
          </w:tcPr>
          <w:p w14:paraId="28D828B6" w14:textId="77777777" w:rsidR="000440E6" w:rsidRPr="000440E6" w:rsidRDefault="000440E6">
            <w:pPr>
              <w:rPr>
                <w:b/>
              </w:rPr>
            </w:pPr>
            <w:r w:rsidRPr="000440E6">
              <w:rPr>
                <w:b/>
              </w:rPr>
              <w:t>Database Access</w:t>
            </w:r>
          </w:p>
        </w:tc>
        <w:tc>
          <w:tcPr>
            <w:tcW w:w="6057" w:type="dxa"/>
            <w:shd w:val="clear" w:color="auto" w:fill="DBE5F1" w:themeFill="accent1" w:themeFillTint="33"/>
          </w:tcPr>
          <w:p w14:paraId="079E8A37" w14:textId="77777777" w:rsidR="000440E6" w:rsidRDefault="000C1EA9">
            <w:r>
              <w:t>IDE</w:t>
            </w:r>
            <w:r w:rsidR="00406B99">
              <w:t>s</w:t>
            </w:r>
            <w:r>
              <w:t xml:space="preserve"> for database management, administration and development</w:t>
            </w:r>
          </w:p>
        </w:tc>
      </w:tr>
      <w:tr w:rsidR="00F348D5" w:rsidRPr="00827B38" w14:paraId="71E381D9" w14:textId="77777777" w:rsidTr="000440E6">
        <w:tc>
          <w:tcPr>
            <w:tcW w:w="3115" w:type="dxa"/>
          </w:tcPr>
          <w:p w14:paraId="08FF16A6" w14:textId="77777777" w:rsidR="00F348D5" w:rsidRPr="00EA044E" w:rsidRDefault="00406B99">
            <w:pPr>
              <w:rPr>
                <w:color w:val="auto"/>
              </w:rPr>
            </w:pPr>
            <w:r w:rsidRPr="00EA044E">
              <w:rPr>
                <w:color w:val="FFFFFF" w:themeColor="background1"/>
                <w:highlight w:val="darkMagenta"/>
              </w:rPr>
              <w:t>TOAD</w:t>
            </w:r>
            <w:r w:rsidR="00AC2412" w:rsidRPr="00EA044E">
              <w:rPr>
                <w:color w:val="auto"/>
              </w:rPr>
              <w:t xml:space="preserve"> – Quest </w:t>
            </w:r>
            <w:r w:rsidR="00F348D5" w:rsidRPr="00EA044E">
              <w:rPr>
                <w:color w:val="auto"/>
              </w:rPr>
              <w:t>(single user tool)</w:t>
            </w:r>
          </w:p>
          <w:p w14:paraId="3D148AE3" w14:textId="77777777" w:rsidR="00AC2412" w:rsidRPr="00EA044E" w:rsidRDefault="00AC2412" w:rsidP="00406B99">
            <w:pPr>
              <w:rPr>
                <w:color w:val="auto"/>
              </w:rPr>
            </w:pPr>
            <w:r w:rsidRPr="00EA044E">
              <w:rPr>
                <w:color w:val="auto"/>
              </w:rPr>
              <w:t>Licensed (based on features)</w:t>
            </w:r>
          </w:p>
        </w:tc>
        <w:tc>
          <w:tcPr>
            <w:tcW w:w="6057" w:type="dxa"/>
          </w:tcPr>
          <w:p w14:paraId="5821033A" w14:textId="77777777" w:rsidR="00AC2412" w:rsidRPr="00EA044E" w:rsidRDefault="00F348D5" w:rsidP="00F348D5">
            <w:pPr>
              <w:rPr>
                <w:color w:val="auto"/>
              </w:rPr>
            </w:pPr>
            <w:r w:rsidRPr="00EA044E">
              <w:rPr>
                <w:color w:val="auto"/>
              </w:rPr>
              <w:t>A database management toolset used for database administration and development. One of the versatile tools that has been in the market since the late 90s and very popular among developers.</w:t>
            </w:r>
            <w:r w:rsidR="00406B99" w:rsidRPr="00EA044E">
              <w:rPr>
                <w:color w:val="auto"/>
              </w:rPr>
              <w:t xml:space="preserve"> The licensed version allows for parallel connection to multiple database</w:t>
            </w:r>
            <w:r w:rsidR="00A74121" w:rsidRPr="00EA044E">
              <w:rPr>
                <w:color w:val="auto"/>
              </w:rPr>
              <w:t>.</w:t>
            </w:r>
          </w:p>
          <w:p w14:paraId="05859CF8" w14:textId="77777777" w:rsidR="00F348D5" w:rsidRPr="00EA044E" w:rsidRDefault="00F348D5" w:rsidP="00F348D5">
            <w:pPr>
              <w:rPr>
                <w:color w:val="auto"/>
              </w:rPr>
            </w:pPr>
            <w:r w:rsidRPr="00EA044E">
              <w:rPr>
                <w:color w:val="auto"/>
              </w:rPr>
              <w:t>This IDE is used only by a few developers and DBAs on the HIX project.</w:t>
            </w:r>
          </w:p>
        </w:tc>
      </w:tr>
      <w:tr w:rsidR="000C1EA9" w:rsidRPr="00827B38" w14:paraId="3ABD9670" w14:textId="77777777" w:rsidTr="000440E6">
        <w:tc>
          <w:tcPr>
            <w:tcW w:w="3115" w:type="dxa"/>
          </w:tcPr>
          <w:p w14:paraId="3FF96508" w14:textId="77777777" w:rsidR="00AC2412" w:rsidRPr="00EA044E" w:rsidRDefault="00AC2412" w:rsidP="00AC2412">
            <w:pPr>
              <w:rPr>
                <w:color w:val="auto"/>
              </w:rPr>
            </w:pPr>
            <w:r w:rsidRPr="00EA044E">
              <w:rPr>
                <w:color w:val="FFFFFF" w:themeColor="background1"/>
                <w:highlight w:val="darkMagenta"/>
              </w:rPr>
              <w:t>PL/SQL</w:t>
            </w:r>
            <w:r w:rsidRPr="00EA044E">
              <w:rPr>
                <w:color w:val="FFFFFF" w:themeColor="background1"/>
              </w:rPr>
              <w:t xml:space="preserve"> </w:t>
            </w:r>
            <w:r w:rsidRPr="00EA044E">
              <w:rPr>
                <w:color w:val="auto"/>
              </w:rPr>
              <w:t>Developer – All Round Automations – Licensed (Sitewide)</w:t>
            </w:r>
          </w:p>
        </w:tc>
        <w:tc>
          <w:tcPr>
            <w:tcW w:w="6057" w:type="dxa"/>
          </w:tcPr>
          <w:p w14:paraId="5DA5BFD7" w14:textId="77777777" w:rsidR="00AC2412" w:rsidRPr="00EA044E" w:rsidRDefault="00F348D5" w:rsidP="00A74121">
            <w:pPr>
              <w:rPr>
                <w:color w:val="auto"/>
              </w:rPr>
            </w:pPr>
            <w:r w:rsidRPr="00EA044E">
              <w:rPr>
                <w:color w:val="auto"/>
              </w:rPr>
              <w:t xml:space="preserve">A database management toolset used for database administration and development. It </w:t>
            </w:r>
            <w:r w:rsidR="000C1EA9" w:rsidRPr="00EA044E">
              <w:rPr>
                <w:color w:val="auto"/>
              </w:rPr>
              <w:t xml:space="preserve">is cheaper than TOAD. Since the license is </w:t>
            </w:r>
            <w:r w:rsidR="00A74121" w:rsidRPr="00EA044E">
              <w:rPr>
                <w:color w:val="auto"/>
              </w:rPr>
              <w:t xml:space="preserve">for (Optum) </w:t>
            </w:r>
            <w:r w:rsidR="000C1EA9" w:rsidRPr="00EA044E">
              <w:rPr>
                <w:color w:val="auto"/>
              </w:rPr>
              <w:t>sitewide, it is readily available for all the teams supporting HIX.</w:t>
            </w:r>
          </w:p>
        </w:tc>
      </w:tr>
      <w:tr w:rsidR="00AC2412" w14:paraId="7CF39EF6" w14:textId="77777777" w:rsidTr="000440E6">
        <w:tc>
          <w:tcPr>
            <w:tcW w:w="3115" w:type="dxa"/>
          </w:tcPr>
          <w:p w14:paraId="16411FC8" w14:textId="77777777" w:rsidR="00AC2412" w:rsidRPr="00AC2412" w:rsidRDefault="00AC2412">
            <w:r>
              <w:t>SQL*Developer – Oracle – Free</w:t>
            </w:r>
          </w:p>
        </w:tc>
        <w:tc>
          <w:tcPr>
            <w:tcW w:w="6057" w:type="dxa"/>
          </w:tcPr>
          <w:p w14:paraId="5B6CEE02" w14:textId="77777777" w:rsidR="00AC2412" w:rsidRDefault="000C1EA9">
            <w:r>
              <w:t>Database management tool written in Java and distributed by Oracle.</w:t>
            </w:r>
          </w:p>
        </w:tc>
      </w:tr>
      <w:tr w:rsidR="00F71C24" w14:paraId="5A5358A9" w14:textId="77777777" w:rsidTr="002168F8">
        <w:tc>
          <w:tcPr>
            <w:tcW w:w="3115" w:type="dxa"/>
            <w:shd w:val="clear" w:color="auto" w:fill="DBE5F1" w:themeFill="accent1" w:themeFillTint="33"/>
          </w:tcPr>
          <w:p w14:paraId="29263436" w14:textId="77777777" w:rsidR="00F71C24" w:rsidRDefault="00EF282F" w:rsidP="00F71C24">
            <w:pPr>
              <w:rPr>
                <w:b/>
              </w:rPr>
            </w:pPr>
            <w:r>
              <w:rPr>
                <w:b/>
              </w:rPr>
              <w:t>Libraries</w:t>
            </w:r>
          </w:p>
        </w:tc>
        <w:tc>
          <w:tcPr>
            <w:tcW w:w="6057" w:type="dxa"/>
            <w:shd w:val="clear" w:color="auto" w:fill="DBE5F1" w:themeFill="accent1" w:themeFillTint="33"/>
          </w:tcPr>
          <w:p w14:paraId="39ADC460" w14:textId="77777777" w:rsidR="00F71C24" w:rsidRDefault="00F71C24"/>
        </w:tc>
      </w:tr>
      <w:tr w:rsidR="00F71C24" w14:paraId="331FA000" w14:textId="77777777" w:rsidTr="000440E6">
        <w:tc>
          <w:tcPr>
            <w:tcW w:w="3115" w:type="dxa"/>
          </w:tcPr>
          <w:p w14:paraId="4A7D37AA" w14:textId="77777777" w:rsidR="00F71C24" w:rsidRDefault="00F71C24">
            <w:r>
              <w:t>Java Development Kit (JDK)</w:t>
            </w:r>
          </w:p>
          <w:p w14:paraId="40CD60A8" w14:textId="77777777" w:rsidR="000C1EA9" w:rsidRDefault="000C1EA9">
            <w:r>
              <w:t>JDK8.x – Free</w:t>
            </w:r>
          </w:p>
          <w:p w14:paraId="2201D617" w14:textId="77777777" w:rsidR="000C1EA9" w:rsidRDefault="000C1EA9">
            <w:r>
              <w:t>JDK 9+ – Licensed</w:t>
            </w:r>
          </w:p>
          <w:p w14:paraId="3B7EE7A7" w14:textId="77777777" w:rsidR="000C1EA9" w:rsidRPr="00F71C24" w:rsidRDefault="000C1EA9">
            <w:r>
              <w:t>Open JDK 9+ – Open Source</w:t>
            </w:r>
          </w:p>
        </w:tc>
        <w:tc>
          <w:tcPr>
            <w:tcW w:w="6057" w:type="dxa"/>
          </w:tcPr>
          <w:p w14:paraId="0E89CD75" w14:textId="77777777" w:rsidR="00F71C24" w:rsidRDefault="000C1EA9" w:rsidP="000C1EA9">
            <w:r w:rsidRPr="000C1EA9">
              <w:t>JDK is a software development environment used for developing Java applications. It includes the Java Runtime Environment (JRE), an interpreter/loader (java), a compiler (javac), an archiver (jar), a documentation generator (javadoc) and other tools needed in Java development.</w:t>
            </w:r>
          </w:p>
          <w:p w14:paraId="579BC889" w14:textId="77777777" w:rsidR="000C1EA9" w:rsidRDefault="000C1EA9" w:rsidP="000C1EA9"/>
          <w:p w14:paraId="0E69111B" w14:textId="77777777" w:rsidR="000C1EA9" w:rsidRDefault="000C1EA9" w:rsidP="000C1EA9">
            <w:r>
              <w:t xml:space="preserve">A lot of software listed in this document needs Java Runtime Engine and a few require JDK as code is compiled on the fly in certain tools. </w:t>
            </w:r>
            <w:r w:rsidR="00C47B2E">
              <w:t>A</w:t>
            </w:r>
            <w:r>
              <w:t xml:space="preserve"> separate JRE is not required if JDK is present.</w:t>
            </w:r>
          </w:p>
          <w:p w14:paraId="6FC1EA69" w14:textId="77777777" w:rsidR="000C1EA9" w:rsidRDefault="000C1EA9" w:rsidP="000C1EA9"/>
          <w:p w14:paraId="7D4AA16C" w14:textId="77777777" w:rsidR="000C1EA9" w:rsidRDefault="000C1EA9" w:rsidP="000C1EA9">
            <w:r>
              <w:t>After JDK 8 (from Oracle) Open JDK is used across as it does not require license.</w:t>
            </w:r>
          </w:p>
        </w:tc>
      </w:tr>
      <w:tr w:rsidR="00F71C24" w14:paraId="3F9D8205" w14:textId="77777777" w:rsidTr="000440E6">
        <w:tc>
          <w:tcPr>
            <w:tcW w:w="3115" w:type="dxa"/>
          </w:tcPr>
          <w:p w14:paraId="5F49EBE7" w14:textId="77777777" w:rsidR="00F71C24" w:rsidRPr="00F71C24" w:rsidRDefault="00F71C24">
            <w:r>
              <w:t>Java Runtime Engine (JRE)</w:t>
            </w:r>
          </w:p>
        </w:tc>
        <w:tc>
          <w:tcPr>
            <w:tcW w:w="6057" w:type="dxa"/>
          </w:tcPr>
          <w:p w14:paraId="31EBD6D5" w14:textId="77777777" w:rsidR="00F71C24" w:rsidRDefault="000C1EA9" w:rsidP="002168F8">
            <w:r w:rsidRPr="000C1EA9">
              <w:t xml:space="preserve">JRE is a set of software tools for </w:t>
            </w:r>
            <w:r w:rsidR="003254C8">
              <w:t>running</w:t>
            </w:r>
            <w:r w:rsidRPr="000C1EA9">
              <w:t xml:space="preserve"> </w:t>
            </w:r>
            <w:r w:rsidR="003254C8">
              <w:t xml:space="preserve">applications written in </w:t>
            </w:r>
            <w:r w:rsidRPr="000C1EA9">
              <w:t xml:space="preserve">Java. It </w:t>
            </w:r>
            <w:r w:rsidR="002168F8">
              <w:t xml:space="preserve">is the </w:t>
            </w:r>
            <w:r w:rsidRPr="000C1EA9">
              <w:t>Java Virtual Machine (JVM),</w:t>
            </w:r>
            <w:r w:rsidR="002168F8">
              <w:t xml:space="preserve"> which contains the</w:t>
            </w:r>
            <w:r w:rsidRPr="000C1EA9">
              <w:t xml:space="preserve"> platform</w:t>
            </w:r>
            <w:r w:rsidR="002168F8">
              <w:t>’s</w:t>
            </w:r>
            <w:r w:rsidRPr="000C1EA9">
              <w:t xml:space="preserve"> core classes and supporting libraries. JRE is part of the Java Development Kit (JDK), </w:t>
            </w:r>
            <w:r w:rsidR="003254C8">
              <w:t xml:space="preserve">above, </w:t>
            </w:r>
            <w:r w:rsidRPr="000C1EA9">
              <w:t xml:space="preserve">but </w:t>
            </w:r>
            <w:r w:rsidR="003254C8">
              <w:t xml:space="preserve">it </w:t>
            </w:r>
            <w:r w:rsidRPr="000C1EA9">
              <w:t>can be downloaded separately.</w:t>
            </w:r>
          </w:p>
        </w:tc>
      </w:tr>
      <w:tr w:rsidR="00F71C24" w14:paraId="48AA8183" w14:textId="77777777" w:rsidTr="005149B2">
        <w:tc>
          <w:tcPr>
            <w:tcW w:w="3115" w:type="dxa"/>
          </w:tcPr>
          <w:p w14:paraId="1891CF16" w14:textId="77777777" w:rsidR="00F71C24" w:rsidRDefault="00F71C24" w:rsidP="005149B2">
            <w:r>
              <w:t>Oracle Client – Network Access to the database and SQL tools – Oracle – Free</w:t>
            </w:r>
          </w:p>
        </w:tc>
        <w:tc>
          <w:tcPr>
            <w:tcW w:w="6057" w:type="dxa"/>
          </w:tcPr>
          <w:p w14:paraId="2CC24D98" w14:textId="77777777" w:rsidR="00F71C24" w:rsidRDefault="00EF282F" w:rsidP="00EF282F">
            <w:r w:rsidRPr="00EF282F">
              <w:t>Oracle Client enables applications to connect to a local or remote Oracle Database for development and production deployment. The Client libraries provide the necessary network connectivity, as well as basic and high end data features, to make full use of Oracle Database.</w:t>
            </w:r>
          </w:p>
          <w:p w14:paraId="35278873" w14:textId="77777777" w:rsidR="00EF282F" w:rsidRDefault="002168F8" w:rsidP="002168F8">
            <w:r>
              <w:t>IDE t</w:t>
            </w:r>
            <w:r w:rsidR="00EF282F">
              <w:t xml:space="preserve">ools like TOAD, PL/SQL Developer requires Oracle client to connect to the database. Oracle client </w:t>
            </w:r>
            <w:r>
              <w:t xml:space="preserve">also </w:t>
            </w:r>
            <w:r w:rsidR="00EF282F">
              <w:t>comes with sqlplus, which is a command line database access tool.</w:t>
            </w:r>
          </w:p>
        </w:tc>
      </w:tr>
      <w:tr w:rsidR="000440E6" w14:paraId="105F6A3C" w14:textId="77777777" w:rsidTr="002168F8">
        <w:tc>
          <w:tcPr>
            <w:tcW w:w="3115" w:type="dxa"/>
            <w:shd w:val="clear" w:color="auto" w:fill="DBE5F1" w:themeFill="accent1" w:themeFillTint="33"/>
          </w:tcPr>
          <w:p w14:paraId="50376158" w14:textId="77777777" w:rsidR="000440E6" w:rsidRPr="000440E6" w:rsidRDefault="000440E6">
            <w:pPr>
              <w:rPr>
                <w:b/>
              </w:rPr>
            </w:pPr>
            <w:r>
              <w:rPr>
                <w:b/>
              </w:rPr>
              <w:t>Development Tools</w:t>
            </w:r>
          </w:p>
        </w:tc>
        <w:tc>
          <w:tcPr>
            <w:tcW w:w="6057" w:type="dxa"/>
            <w:shd w:val="clear" w:color="auto" w:fill="DBE5F1" w:themeFill="accent1" w:themeFillTint="33"/>
          </w:tcPr>
          <w:p w14:paraId="779E563D" w14:textId="77777777" w:rsidR="000440E6" w:rsidRDefault="000042B0" w:rsidP="007C44A8">
            <w:r>
              <w:t xml:space="preserve">Though development is not done on the workbench, sometimes </w:t>
            </w:r>
            <w:r w:rsidR="007C44A8">
              <w:t>a particular</w:t>
            </w:r>
            <w:r>
              <w:t xml:space="preserve"> devel</w:t>
            </w:r>
            <w:r w:rsidR="007C44A8">
              <w:t>opment tool is</w:t>
            </w:r>
            <w:r>
              <w:t xml:space="preserve"> required on the workbench for debugging. At Optum there are no environments available for development, testing or debugging separately</w:t>
            </w:r>
            <w:r w:rsidR="007C44A8">
              <w:t xml:space="preserve"> from one’s own laptop</w:t>
            </w:r>
            <w:r>
              <w:t xml:space="preserve">. Hence the developers require </w:t>
            </w:r>
            <w:r w:rsidR="007C44A8">
              <w:t>these</w:t>
            </w:r>
            <w:r>
              <w:t xml:space="preserve"> tools on the workbench.</w:t>
            </w:r>
          </w:p>
        </w:tc>
      </w:tr>
      <w:tr w:rsidR="00EF282F" w14:paraId="75D6B4B4" w14:textId="77777777" w:rsidTr="000440E6">
        <w:tc>
          <w:tcPr>
            <w:tcW w:w="3115" w:type="dxa"/>
          </w:tcPr>
          <w:p w14:paraId="377B2DE1" w14:textId="77777777" w:rsidR="00EF282F" w:rsidRPr="00E6021C" w:rsidRDefault="00E6021C">
            <w:r w:rsidRPr="00E6021C">
              <w:t>Eclipse</w:t>
            </w:r>
            <w:r w:rsidR="000042B0">
              <w:t xml:space="preserve"> – Eclipse Foundation – Open Source</w:t>
            </w:r>
          </w:p>
        </w:tc>
        <w:tc>
          <w:tcPr>
            <w:tcW w:w="6057" w:type="dxa"/>
          </w:tcPr>
          <w:p w14:paraId="0B9BDF6B" w14:textId="77777777" w:rsidR="000042B0" w:rsidRDefault="000042B0" w:rsidP="007C44A8">
            <w:r w:rsidRPr="000042B0">
              <w:t xml:space="preserve">Eclipse is an integrated development environment (IDE) used in computer programming, and </w:t>
            </w:r>
            <w:r>
              <w:t xml:space="preserve">it </w:t>
            </w:r>
            <w:r w:rsidRPr="000042B0">
              <w:t xml:space="preserve">was </w:t>
            </w:r>
            <w:r>
              <w:t xml:space="preserve">one of </w:t>
            </w:r>
            <w:r w:rsidRPr="000042B0">
              <w:t>the most widely used Java IDE. It contains a base workspace and an extensible plug-in system for customizing the environment.</w:t>
            </w:r>
            <w:r w:rsidR="007C44A8">
              <w:t xml:space="preserve"> Eclipse can be used for development in different computer languages, though widely used for Java.</w:t>
            </w:r>
          </w:p>
        </w:tc>
      </w:tr>
      <w:tr w:rsidR="000042B0" w14:paraId="7E0BDEF5" w14:textId="77777777" w:rsidTr="000440E6">
        <w:tc>
          <w:tcPr>
            <w:tcW w:w="3115" w:type="dxa"/>
          </w:tcPr>
          <w:p w14:paraId="48DF5D5E" w14:textId="77777777" w:rsidR="000042B0" w:rsidRPr="00E6021C" w:rsidRDefault="000042B0">
            <w:r>
              <w:t>Maven – TortoiseSVN – Open Source</w:t>
            </w:r>
          </w:p>
        </w:tc>
        <w:tc>
          <w:tcPr>
            <w:tcW w:w="6057" w:type="dxa"/>
          </w:tcPr>
          <w:p w14:paraId="3C0DC247" w14:textId="77777777" w:rsidR="000042B0" w:rsidRDefault="000042B0">
            <w:r w:rsidRPr="000042B0">
              <w:t>Maven is a build automation tool used primarily for Java projects. Maven addresses two aspects of building software: first, it describes how software is built, and second, it describes its dependencies.</w:t>
            </w:r>
          </w:p>
          <w:p w14:paraId="76E3038B" w14:textId="77777777" w:rsidR="000042B0" w:rsidRDefault="000042B0">
            <w:r>
              <w:t>To compile the code Maven is widely used across the industry for Java development.</w:t>
            </w:r>
          </w:p>
        </w:tc>
      </w:tr>
      <w:tr w:rsidR="000042B0" w14:paraId="76887632" w14:textId="77777777" w:rsidTr="000440E6">
        <w:tc>
          <w:tcPr>
            <w:tcW w:w="3115" w:type="dxa"/>
          </w:tcPr>
          <w:p w14:paraId="287559C3" w14:textId="77777777" w:rsidR="000042B0" w:rsidRPr="00E6021C" w:rsidRDefault="000042B0">
            <w:r>
              <w:t>SVN Client</w:t>
            </w:r>
            <w:r w:rsidR="002168F8">
              <w:t xml:space="preserve"> – Open Source</w:t>
            </w:r>
          </w:p>
        </w:tc>
        <w:tc>
          <w:tcPr>
            <w:tcW w:w="6057" w:type="dxa"/>
          </w:tcPr>
          <w:p w14:paraId="390151F3" w14:textId="77777777" w:rsidR="000042B0" w:rsidRDefault="000A7952" w:rsidP="000A7952">
            <w:r w:rsidRPr="000A7952">
              <w:t xml:space="preserve">Subversion is </w:t>
            </w:r>
            <w:r w:rsidR="007C44A8">
              <w:t xml:space="preserve">a version control system (VCS) that </w:t>
            </w:r>
            <w:r w:rsidRPr="000A7952">
              <w:t xml:space="preserve">manages files and directories, and the changes made to them, over time. This allows </w:t>
            </w:r>
            <w:r>
              <w:t>one</w:t>
            </w:r>
            <w:r w:rsidRPr="000A7952">
              <w:t xml:space="preserve"> to recover older versions of </w:t>
            </w:r>
            <w:r>
              <w:t xml:space="preserve">the </w:t>
            </w:r>
            <w:r w:rsidR="009B0F95">
              <w:t>code</w:t>
            </w:r>
            <w:r w:rsidR="009B0F95" w:rsidRPr="000A7952">
              <w:t xml:space="preserve"> or</w:t>
            </w:r>
            <w:r w:rsidRPr="000A7952">
              <w:t xml:space="preserve"> examine the history of how </w:t>
            </w:r>
            <w:r w:rsidR="007C44A8">
              <w:t>code has changed overtime.</w:t>
            </w:r>
          </w:p>
          <w:p w14:paraId="02B1B564" w14:textId="77777777" w:rsidR="001042C3" w:rsidRDefault="001042C3" w:rsidP="000A7952">
            <w:r>
              <w:t>Primarily used for code management and to integrate with IDE.</w:t>
            </w:r>
          </w:p>
        </w:tc>
      </w:tr>
      <w:tr w:rsidR="000440E6" w14:paraId="51AE4677" w14:textId="77777777" w:rsidTr="002168F8">
        <w:tc>
          <w:tcPr>
            <w:tcW w:w="3115" w:type="dxa"/>
            <w:shd w:val="clear" w:color="auto" w:fill="DBE5F1" w:themeFill="accent1" w:themeFillTint="33"/>
          </w:tcPr>
          <w:p w14:paraId="6C2B5732" w14:textId="77777777" w:rsidR="000440E6" w:rsidRDefault="000440E6">
            <w:pPr>
              <w:rPr>
                <w:b/>
              </w:rPr>
            </w:pPr>
            <w:r>
              <w:rPr>
                <w:b/>
              </w:rPr>
              <w:t>Integration Tools</w:t>
            </w:r>
          </w:p>
        </w:tc>
        <w:tc>
          <w:tcPr>
            <w:tcW w:w="6057" w:type="dxa"/>
            <w:shd w:val="clear" w:color="auto" w:fill="DBE5F1" w:themeFill="accent1" w:themeFillTint="33"/>
          </w:tcPr>
          <w:p w14:paraId="55BD13D2" w14:textId="77777777" w:rsidR="000440E6" w:rsidRDefault="000440E6"/>
        </w:tc>
      </w:tr>
      <w:tr w:rsidR="000042B0" w14:paraId="5102F952" w14:textId="77777777" w:rsidTr="00B22304">
        <w:tc>
          <w:tcPr>
            <w:tcW w:w="3115" w:type="dxa"/>
          </w:tcPr>
          <w:p w14:paraId="25D221A4" w14:textId="77777777" w:rsidR="000042B0" w:rsidRPr="00E6021C" w:rsidRDefault="000042B0" w:rsidP="00B22304">
            <w:r w:rsidRPr="00C45E44">
              <w:rPr>
                <w:highlight w:val="darkGray"/>
              </w:rPr>
              <w:t>Jenkins</w:t>
            </w:r>
            <w:r w:rsidR="00404B46" w:rsidRPr="00C45E44">
              <w:rPr>
                <w:highlight w:val="darkGray"/>
              </w:rPr>
              <w:t xml:space="preserve"> – Open Source</w:t>
            </w:r>
          </w:p>
        </w:tc>
        <w:tc>
          <w:tcPr>
            <w:tcW w:w="6057" w:type="dxa"/>
          </w:tcPr>
          <w:p w14:paraId="09616553" w14:textId="77777777" w:rsidR="000042B0" w:rsidRDefault="00404B46" w:rsidP="00404B46">
            <w:r w:rsidRPr="00404B46">
              <w:t xml:space="preserve">Jenkins is an automation tool with plugins built for Continuous Integration purpose. Jenkins is used to build and test software projects continuously making it easier for developers to integrate changes to the </w:t>
            </w:r>
            <w:r w:rsidR="009B0F95" w:rsidRPr="00404B46">
              <w:t>project and</w:t>
            </w:r>
            <w:r w:rsidRPr="00404B46">
              <w:t xml:space="preserve"> making it easier for users to obtain a fresh build.</w:t>
            </w:r>
          </w:p>
          <w:p w14:paraId="7878E555" w14:textId="77777777" w:rsidR="00404B46" w:rsidRDefault="00404B46" w:rsidP="00404B46">
            <w:r>
              <w:t xml:space="preserve">This is primarily used by the QA team for deploying their code and </w:t>
            </w:r>
            <w:r w:rsidR="00DF6F07">
              <w:t xml:space="preserve">with Sauce lab plugin, </w:t>
            </w:r>
            <w:r>
              <w:t>it enables automated testing for the HIX application.</w:t>
            </w:r>
          </w:p>
        </w:tc>
      </w:tr>
      <w:tr w:rsidR="000042B0" w14:paraId="1C2DA266" w14:textId="77777777" w:rsidTr="000440E6">
        <w:tc>
          <w:tcPr>
            <w:tcW w:w="3115" w:type="dxa"/>
          </w:tcPr>
          <w:p w14:paraId="7A2399F9" w14:textId="77777777" w:rsidR="000042B0" w:rsidRPr="000042B0" w:rsidRDefault="000042B0">
            <w:r w:rsidRPr="00C45E44">
              <w:rPr>
                <w:highlight w:val="darkGray"/>
              </w:rPr>
              <w:t>Sauce labs</w:t>
            </w:r>
          </w:p>
        </w:tc>
        <w:tc>
          <w:tcPr>
            <w:tcW w:w="6057" w:type="dxa"/>
          </w:tcPr>
          <w:p w14:paraId="42D6E7D5" w14:textId="77777777" w:rsidR="000042B0" w:rsidRDefault="00404B46" w:rsidP="00113AB3">
            <w:r>
              <w:t>Sauce labs is used a</w:t>
            </w:r>
            <w:r w:rsidR="00DF6F07">
              <w:t>s a</w:t>
            </w:r>
            <w:r>
              <w:t xml:space="preserve"> plugin with Jenkins and </w:t>
            </w:r>
            <w:r w:rsidR="00113AB3">
              <w:t xml:space="preserve">it allows </w:t>
            </w:r>
            <w:r w:rsidRPr="00404B46">
              <w:t xml:space="preserve">to run </w:t>
            </w:r>
            <w:r w:rsidR="00113AB3">
              <w:t xml:space="preserve">automated </w:t>
            </w:r>
            <w:r w:rsidRPr="00404B46">
              <w:t xml:space="preserve">tests in the cloud on more than 700 different browser platform, operating system and device combinations, providing a comprehensive test infrastructure for automated and manual testing of </w:t>
            </w:r>
            <w:r w:rsidR="00113AB3">
              <w:t>HIX application</w:t>
            </w:r>
            <w:r w:rsidRPr="00404B46">
              <w:t xml:space="preserve"> using Selenium</w:t>
            </w:r>
            <w:r w:rsidR="00113AB3">
              <w:t xml:space="preserve"> </w:t>
            </w:r>
            <w:r w:rsidRPr="00404B46">
              <w:t>frameworks.</w:t>
            </w:r>
          </w:p>
          <w:p w14:paraId="4988B251" w14:textId="77777777" w:rsidR="007A6B18" w:rsidRDefault="007A6B18" w:rsidP="007A6B18">
            <w:r>
              <w:t xml:space="preserve">The QA team uses Sauce labs and Jenkins to automate </w:t>
            </w:r>
            <w:r w:rsidR="00DF6F07">
              <w:t xml:space="preserve">their </w:t>
            </w:r>
            <w:r>
              <w:t>test cases</w:t>
            </w:r>
            <w:r w:rsidR="00C45E44">
              <w:t xml:space="preserve"> within the Optum network and this is not current deployed on the Workspace VDIs</w:t>
            </w:r>
            <w:r>
              <w:t>.</w:t>
            </w:r>
          </w:p>
        </w:tc>
      </w:tr>
      <w:tr w:rsidR="00F71C24" w14:paraId="446A42C0" w14:textId="77777777" w:rsidTr="002168F8">
        <w:tc>
          <w:tcPr>
            <w:tcW w:w="3115" w:type="dxa"/>
            <w:shd w:val="clear" w:color="auto" w:fill="DBE5F1" w:themeFill="accent1" w:themeFillTint="33"/>
          </w:tcPr>
          <w:p w14:paraId="1DBBD5C9" w14:textId="77777777" w:rsidR="00F71C24" w:rsidRDefault="00461E02" w:rsidP="000440E6">
            <w:pPr>
              <w:rPr>
                <w:b/>
              </w:rPr>
            </w:pPr>
            <w:r>
              <w:rPr>
                <w:b/>
              </w:rPr>
              <w:t>Text Editors</w:t>
            </w:r>
          </w:p>
        </w:tc>
        <w:tc>
          <w:tcPr>
            <w:tcW w:w="6057" w:type="dxa"/>
            <w:shd w:val="clear" w:color="auto" w:fill="DBE5F1" w:themeFill="accent1" w:themeFillTint="33"/>
          </w:tcPr>
          <w:p w14:paraId="4A05325F" w14:textId="77777777" w:rsidR="00F71C24" w:rsidRDefault="00461E02" w:rsidP="00461E02">
            <w:r>
              <w:t>This is one’s own individual choice of preference, based on the need and familiarity of the tool</w:t>
            </w:r>
          </w:p>
        </w:tc>
      </w:tr>
      <w:tr w:rsidR="00F71C24" w14:paraId="5A3ED3D8" w14:textId="77777777" w:rsidTr="000440E6">
        <w:tc>
          <w:tcPr>
            <w:tcW w:w="3115" w:type="dxa"/>
          </w:tcPr>
          <w:p w14:paraId="3B8F8A3B" w14:textId="77777777" w:rsidR="00F71C24" w:rsidRPr="00F71C24" w:rsidRDefault="00F71C24" w:rsidP="000440E6">
            <w:r>
              <w:t>Notepad++ – Open Source</w:t>
            </w:r>
          </w:p>
        </w:tc>
        <w:tc>
          <w:tcPr>
            <w:tcW w:w="6057" w:type="dxa"/>
          </w:tcPr>
          <w:p w14:paraId="0CB6C20B" w14:textId="77777777" w:rsidR="00F71C24" w:rsidRDefault="00A51461" w:rsidP="00A51461">
            <w:r>
              <w:t xml:space="preserve">It </w:t>
            </w:r>
            <w:r w:rsidRPr="00A51461">
              <w:t>is a text editor and source code editor for use with Microsoft Windows. It supports tabbed editing, which allows working with multiple open files in a single window.</w:t>
            </w:r>
            <w:r>
              <w:t xml:space="preserve"> It is similar to Notepad but built with C++ and hence the name.</w:t>
            </w:r>
          </w:p>
        </w:tc>
      </w:tr>
      <w:tr w:rsidR="00652240" w14:paraId="37D675FA" w14:textId="77777777" w:rsidTr="000440E6">
        <w:tc>
          <w:tcPr>
            <w:tcW w:w="3115" w:type="dxa"/>
          </w:tcPr>
          <w:p w14:paraId="3751F9FC" w14:textId="77777777" w:rsidR="00652240" w:rsidRPr="00F71C24" w:rsidRDefault="00652240" w:rsidP="000440E6">
            <w:r>
              <w:t>Atom – Open Source</w:t>
            </w:r>
          </w:p>
        </w:tc>
        <w:tc>
          <w:tcPr>
            <w:tcW w:w="6057" w:type="dxa"/>
          </w:tcPr>
          <w:p w14:paraId="5EEFFD54" w14:textId="77777777" w:rsidR="00652240" w:rsidRDefault="00652240" w:rsidP="00DF6F07">
            <w:r w:rsidRPr="00652240">
              <w:t>Atom is a text editor des</w:t>
            </w:r>
            <w:r w:rsidR="00DF6F07">
              <w:t>igned to be deeply customizable</w:t>
            </w:r>
            <w:r w:rsidRPr="00652240">
              <w:t>.</w:t>
            </w:r>
            <w:r>
              <w:t xml:space="preserve"> It has a lot of autofill capabilities based on the language of choice.</w:t>
            </w:r>
            <w:r w:rsidR="00DF6F07">
              <w:t xml:space="preserve"> It has similar features most other IDEs, color coding, etc.</w:t>
            </w:r>
          </w:p>
        </w:tc>
      </w:tr>
      <w:tr w:rsidR="00E6021C" w:rsidRPr="00E6021C" w14:paraId="390CBFD6" w14:textId="77777777" w:rsidTr="000440E6">
        <w:tc>
          <w:tcPr>
            <w:tcW w:w="3115" w:type="dxa"/>
          </w:tcPr>
          <w:p w14:paraId="3978D854" w14:textId="77777777" w:rsidR="00E6021C" w:rsidRPr="00C964CC" w:rsidRDefault="00C964CC" w:rsidP="000440E6">
            <w:pPr>
              <w:rPr>
                <w:color w:val="auto"/>
              </w:rPr>
            </w:pPr>
            <w:r w:rsidRPr="00C964CC">
              <w:rPr>
                <w:color w:val="auto"/>
              </w:rPr>
              <w:t>Apache OpenOffice</w:t>
            </w:r>
          </w:p>
        </w:tc>
        <w:tc>
          <w:tcPr>
            <w:tcW w:w="6057" w:type="dxa"/>
          </w:tcPr>
          <w:p w14:paraId="6C0FE68E" w14:textId="77777777" w:rsidR="00E6021C" w:rsidRPr="00C964CC" w:rsidRDefault="00C964CC" w:rsidP="008512C4">
            <w:pPr>
              <w:rPr>
                <w:color w:val="auto"/>
              </w:rPr>
            </w:pPr>
            <w:r w:rsidRPr="00C964CC">
              <w:rPr>
                <w:color w:val="auto"/>
              </w:rPr>
              <w:t xml:space="preserve">Apache OpenOffice is an open-source office productivity software suite. It is used in place of </w:t>
            </w:r>
            <w:r w:rsidR="00997B80" w:rsidRPr="00C964CC">
              <w:rPr>
                <w:color w:val="auto"/>
              </w:rPr>
              <w:t xml:space="preserve">Microsoft Office </w:t>
            </w:r>
            <w:r w:rsidRPr="00C964CC">
              <w:rPr>
                <w:color w:val="auto"/>
              </w:rPr>
              <w:t>as it is a free tool.</w:t>
            </w:r>
            <w:r w:rsidR="00997B80" w:rsidRPr="00C964CC">
              <w:rPr>
                <w:color w:val="auto"/>
              </w:rPr>
              <w:t xml:space="preserve"> </w:t>
            </w:r>
            <w:r w:rsidR="008512C4" w:rsidRPr="00C964CC">
              <w:rPr>
                <w:color w:val="auto"/>
              </w:rPr>
              <w:t>Based on the</w:t>
            </w:r>
            <w:r w:rsidR="00E6021C" w:rsidRPr="00C964CC">
              <w:rPr>
                <w:color w:val="auto"/>
              </w:rPr>
              <w:t xml:space="preserve"> familiarity of the tool sets, one can find easier to copy images (of issues/configurations/etc.) and paste it in a word document before passing it on to other teams and for that purpose, </w:t>
            </w:r>
            <w:r w:rsidRPr="00C964CC">
              <w:rPr>
                <w:color w:val="auto"/>
              </w:rPr>
              <w:t xml:space="preserve">and only a few users </w:t>
            </w:r>
            <w:r w:rsidR="00E6021C" w:rsidRPr="00C964CC">
              <w:rPr>
                <w:color w:val="auto"/>
              </w:rPr>
              <w:t xml:space="preserve">require </w:t>
            </w:r>
            <w:r w:rsidRPr="00C964CC">
              <w:rPr>
                <w:color w:val="auto"/>
              </w:rPr>
              <w:t>office productive tool</w:t>
            </w:r>
            <w:r w:rsidR="00E6021C" w:rsidRPr="00C964CC">
              <w:rPr>
                <w:color w:val="auto"/>
              </w:rPr>
              <w:t xml:space="preserve"> on the</w:t>
            </w:r>
            <w:r w:rsidRPr="00C964CC">
              <w:rPr>
                <w:color w:val="auto"/>
              </w:rPr>
              <w:t>ir</w:t>
            </w:r>
            <w:r w:rsidR="00E6021C" w:rsidRPr="00C964CC">
              <w:rPr>
                <w:color w:val="auto"/>
              </w:rPr>
              <w:t xml:space="preserve"> </w:t>
            </w:r>
            <w:r w:rsidRPr="00C964CC">
              <w:rPr>
                <w:color w:val="auto"/>
              </w:rPr>
              <w:t>VDI</w:t>
            </w:r>
            <w:r w:rsidR="00E6021C" w:rsidRPr="00C964CC">
              <w:rPr>
                <w:color w:val="auto"/>
              </w:rPr>
              <w:t>.</w:t>
            </w:r>
          </w:p>
        </w:tc>
      </w:tr>
      <w:tr w:rsidR="006B3D86" w14:paraId="7EDD835A" w14:textId="77777777" w:rsidTr="00057CCB">
        <w:tc>
          <w:tcPr>
            <w:tcW w:w="3115" w:type="dxa"/>
            <w:shd w:val="clear" w:color="auto" w:fill="DBE5F1" w:themeFill="accent1" w:themeFillTint="33"/>
          </w:tcPr>
          <w:p w14:paraId="23BAD601" w14:textId="77777777" w:rsidR="006B3D86" w:rsidRPr="006B3D86" w:rsidRDefault="006B3D86" w:rsidP="00057CCB">
            <w:pPr>
              <w:rPr>
                <w:b/>
              </w:rPr>
            </w:pPr>
            <w:r w:rsidRPr="006B3D86">
              <w:rPr>
                <w:b/>
              </w:rPr>
              <w:t>Monitoring Tools</w:t>
            </w:r>
          </w:p>
        </w:tc>
        <w:tc>
          <w:tcPr>
            <w:tcW w:w="6057" w:type="dxa"/>
            <w:shd w:val="clear" w:color="auto" w:fill="DBE5F1" w:themeFill="accent1" w:themeFillTint="33"/>
          </w:tcPr>
          <w:p w14:paraId="51B098AA" w14:textId="77777777" w:rsidR="006B3D86" w:rsidRPr="006B3D86" w:rsidRDefault="006B3D86" w:rsidP="00057CCB">
            <w:pPr>
              <w:rPr>
                <w:b/>
              </w:rPr>
            </w:pPr>
          </w:p>
        </w:tc>
      </w:tr>
      <w:tr w:rsidR="006B3D86" w:rsidRPr="00B22304" w14:paraId="35E10749" w14:textId="77777777" w:rsidTr="00057CCB">
        <w:tc>
          <w:tcPr>
            <w:tcW w:w="3115" w:type="dxa"/>
          </w:tcPr>
          <w:p w14:paraId="13050C7C" w14:textId="77777777" w:rsidR="006B3D86" w:rsidRPr="00B22304" w:rsidRDefault="006B3D86" w:rsidP="00057CCB">
            <w:pPr>
              <w:rPr>
                <w:color w:val="E36C0A" w:themeColor="accent6" w:themeShade="BF"/>
              </w:rPr>
            </w:pPr>
            <w:r w:rsidRPr="00C45E44">
              <w:rPr>
                <w:color w:val="auto"/>
              </w:rPr>
              <w:t>None</w:t>
            </w:r>
          </w:p>
        </w:tc>
        <w:tc>
          <w:tcPr>
            <w:tcW w:w="6057" w:type="dxa"/>
          </w:tcPr>
          <w:p w14:paraId="43BC9D08" w14:textId="77777777" w:rsidR="006B3D86" w:rsidRPr="00B22304" w:rsidRDefault="006B3D86" w:rsidP="00057CCB">
            <w:pPr>
              <w:rPr>
                <w:color w:val="E36C0A" w:themeColor="accent6" w:themeShade="BF"/>
              </w:rPr>
            </w:pPr>
          </w:p>
        </w:tc>
      </w:tr>
      <w:tr w:rsidR="006B3D86" w:rsidRPr="00B22304" w14:paraId="20746933" w14:textId="77777777" w:rsidTr="00057CCB">
        <w:tc>
          <w:tcPr>
            <w:tcW w:w="3115" w:type="dxa"/>
            <w:shd w:val="clear" w:color="auto" w:fill="DBE5F1" w:themeFill="accent1" w:themeFillTint="33"/>
          </w:tcPr>
          <w:p w14:paraId="14E14B05" w14:textId="77777777" w:rsidR="006B3D86" w:rsidRPr="00232EE4" w:rsidRDefault="006B3D86" w:rsidP="00057CCB">
            <w:pPr>
              <w:rPr>
                <w:b/>
              </w:rPr>
            </w:pPr>
            <w:r w:rsidRPr="00232EE4">
              <w:rPr>
                <w:b/>
              </w:rPr>
              <w:t>Reporting Tools</w:t>
            </w:r>
          </w:p>
        </w:tc>
        <w:tc>
          <w:tcPr>
            <w:tcW w:w="6057" w:type="dxa"/>
            <w:shd w:val="clear" w:color="auto" w:fill="DBE5F1" w:themeFill="accent1" w:themeFillTint="33"/>
          </w:tcPr>
          <w:p w14:paraId="2207CDF1" w14:textId="77777777" w:rsidR="006B3D86" w:rsidRPr="00232EE4" w:rsidRDefault="006B3D86" w:rsidP="00057CCB">
            <w:pPr>
              <w:rPr>
                <w:b/>
              </w:rPr>
            </w:pPr>
          </w:p>
        </w:tc>
      </w:tr>
      <w:tr w:rsidR="006B3D86" w:rsidRPr="00EA044E" w14:paraId="1ACB88EB" w14:textId="77777777" w:rsidTr="00057CCB">
        <w:trPr>
          <w:trHeight w:val="480"/>
        </w:trPr>
        <w:tc>
          <w:tcPr>
            <w:tcW w:w="3115" w:type="dxa"/>
          </w:tcPr>
          <w:p w14:paraId="2CF48A6B" w14:textId="77777777" w:rsidR="006B3D86" w:rsidRPr="00EA044E" w:rsidRDefault="006B3D86" w:rsidP="00057CCB">
            <w:pPr>
              <w:rPr>
                <w:color w:val="auto"/>
              </w:rPr>
            </w:pPr>
            <w:r>
              <w:rPr>
                <w:color w:val="auto"/>
              </w:rPr>
              <w:t>AWS QuickSight</w:t>
            </w:r>
          </w:p>
        </w:tc>
        <w:tc>
          <w:tcPr>
            <w:tcW w:w="6057" w:type="dxa"/>
          </w:tcPr>
          <w:p w14:paraId="3C6EE9E3" w14:textId="77777777" w:rsidR="006B3D86" w:rsidRDefault="006B3D86" w:rsidP="00057CCB">
            <w:pPr>
              <w:rPr>
                <w:color w:val="auto"/>
              </w:rPr>
            </w:pPr>
          </w:p>
          <w:p w14:paraId="060F7A17" w14:textId="77777777" w:rsidR="006B3D86" w:rsidRPr="00EA044E" w:rsidRDefault="006B3D86" w:rsidP="00057CCB">
            <w:pPr>
              <w:rPr>
                <w:color w:val="auto"/>
              </w:rPr>
            </w:pPr>
            <w:r>
              <w:rPr>
                <w:color w:val="auto"/>
              </w:rPr>
              <w:t>Tableau is replaced with AWS QuickSight. Please refer to section 8.4.1 for additional details</w:t>
            </w:r>
          </w:p>
        </w:tc>
      </w:tr>
      <w:tr w:rsidR="006B3D86" w14:paraId="024B68FF" w14:textId="77777777" w:rsidTr="00057CCB">
        <w:tc>
          <w:tcPr>
            <w:tcW w:w="3115" w:type="dxa"/>
          </w:tcPr>
          <w:p w14:paraId="0D505A91" w14:textId="77777777" w:rsidR="006B3D86" w:rsidRPr="00232EE4" w:rsidRDefault="006B3D86" w:rsidP="00057CCB">
            <w:pPr>
              <w:rPr>
                <w:b/>
              </w:rPr>
            </w:pPr>
            <w:r w:rsidRPr="00232EE4">
              <w:rPr>
                <w:b/>
              </w:rPr>
              <w:t>Logging Tools</w:t>
            </w:r>
          </w:p>
        </w:tc>
        <w:tc>
          <w:tcPr>
            <w:tcW w:w="6057" w:type="dxa"/>
          </w:tcPr>
          <w:p w14:paraId="5EAF332F" w14:textId="77777777" w:rsidR="006B3D86" w:rsidRPr="00232EE4" w:rsidRDefault="006B3D86" w:rsidP="00057CCB">
            <w:pPr>
              <w:rPr>
                <w:b/>
              </w:rPr>
            </w:pPr>
          </w:p>
        </w:tc>
      </w:tr>
      <w:tr w:rsidR="006B3D86" w14:paraId="37330644" w14:textId="77777777" w:rsidTr="00057CCB">
        <w:tc>
          <w:tcPr>
            <w:tcW w:w="3115" w:type="dxa"/>
          </w:tcPr>
          <w:p w14:paraId="2207A6BA" w14:textId="77777777" w:rsidR="006B3D86" w:rsidRDefault="006B3D86" w:rsidP="00057CCB">
            <w:pPr>
              <w:rPr>
                <w:color w:val="auto"/>
              </w:rPr>
            </w:pPr>
            <w:r>
              <w:rPr>
                <w:color w:val="auto"/>
              </w:rPr>
              <w:t>OpenSearch</w:t>
            </w:r>
          </w:p>
        </w:tc>
        <w:tc>
          <w:tcPr>
            <w:tcW w:w="6057" w:type="dxa"/>
          </w:tcPr>
          <w:p w14:paraId="1A93E7DF" w14:textId="77777777" w:rsidR="006B3D86" w:rsidRDefault="006B3D86" w:rsidP="00057CCB">
            <w:pPr>
              <w:rPr>
                <w:color w:val="auto"/>
              </w:rPr>
            </w:pPr>
            <w:r w:rsidRPr="00944C11">
              <w:rPr>
                <w:color w:val="auto"/>
              </w:rPr>
              <w:t>OpenSearch is a distributed search and analytics engine. MA HIX O&amp;M and support teams use this tool to perform full-text searches such as search by field, search multiple indices, boost fields, rank results by score, sort results by field, and aggregate results.</w:t>
            </w:r>
          </w:p>
        </w:tc>
      </w:tr>
      <w:tr w:rsidR="00461E02" w:rsidRPr="00827B38" w14:paraId="3E2640EB" w14:textId="77777777" w:rsidTr="002168F8">
        <w:tc>
          <w:tcPr>
            <w:tcW w:w="3115" w:type="dxa"/>
            <w:shd w:val="clear" w:color="auto" w:fill="DBE5F1" w:themeFill="accent1" w:themeFillTint="33"/>
          </w:tcPr>
          <w:p w14:paraId="39283E19" w14:textId="77777777" w:rsidR="00461E02" w:rsidRPr="00827B38" w:rsidRDefault="00461E02" w:rsidP="000440E6">
            <w:pPr>
              <w:rPr>
                <w:color w:val="E36C0A" w:themeColor="accent6" w:themeShade="BF"/>
              </w:rPr>
            </w:pPr>
            <w:r>
              <w:rPr>
                <w:b/>
              </w:rPr>
              <w:t>Accessories</w:t>
            </w:r>
          </w:p>
        </w:tc>
        <w:tc>
          <w:tcPr>
            <w:tcW w:w="6057" w:type="dxa"/>
            <w:shd w:val="clear" w:color="auto" w:fill="DBE5F1" w:themeFill="accent1" w:themeFillTint="33"/>
          </w:tcPr>
          <w:p w14:paraId="57E31840" w14:textId="77777777" w:rsidR="00461E02" w:rsidRPr="00827B38" w:rsidRDefault="00461E02">
            <w:pPr>
              <w:rPr>
                <w:color w:val="E36C0A" w:themeColor="accent6" w:themeShade="BF"/>
              </w:rPr>
            </w:pPr>
          </w:p>
        </w:tc>
      </w:tr>
      <w:tr w:rsidR="002168F8" w:rsidRPr="002F5F17" w14:paraId="67C6A187" w14:textId="77777777" w:rsidTr="000440E6">
        <w:tc>
          <w:tcPr>
            <w:tcW w:w="3115" w:type="dxa"/>
          </w:tcPr>
          <w:p w14:paraId="5C953FE6" w14:textId="77777777" w:rsidR="002168F8" w:rsidRDefault="002168F8" w:rsidP="00827B38">
            <w:pPr>
              <w:rPr>
                <w:color w:val="auto"/>
              </w:rPr>
            </w:pPr>
            <w:r>
              <w:t>7zip – Igor Pavlov - Open Source</w:t>
            </w:r>
          </w:p>
        </w:tc>
        <w:tc>
          <w:tcPr>
            <w:tcW w:w="6057" w:type="dxa"/>
          </w:tcPr>
          <w:p w14:paraId="64C15429" w14:textId="77777777" w:rsidR="002168F8" w:rsidRDefault="002168F8" w:rsidP="002168F8">
            <w:pPr>
              <w:rPr>
                <w:color w:val="auto"/>
              </w:rPr>
            </w:pPr>
            <w:r>
              <w:t>7Zip is an open-source free software with similar capabilities as WinZip to aggregate and compress files to make it easier to transfer from one system to another. Files compressed by winzip can also be unzipped using 7Zip.</w:t>
            </w:r>
          </w:p>
        </w:tc>
      </w:tr>
      <w:tr w:rsidR="00867064" w:rsidRPr="00867064" w14:paraId="31B872D7" w14:textId="77777777" w:rsidTr="000440E6">
        <w:tc>
          <w:tcPr>
            <w:tcW w:w="3115" w:type="dxa"/>
          </w:tcPr>
          <w:p w14:paraId="4A2FA2D1" w14:textId="77777777" w:rsidR="00867064" w:rsidRPr="00867064" w:rsidRDefault="00867064" w:rsidP="00867064">
            <w:pPr>
              <w:rPr>
                <w:color w:val="auto"/>
              </w:rPr>
            </w:pPr>
            <w:r w:rsidRPr="00867064">
              <w:rPr>
                <w:color w:val="FFFFFF" w:themeColor="background1"/>
                <w:highlight w:val="darkMagenta"/>
              </w:rPr>
              <w:t>Beyond Compare</w:t>
            </w:r>
            <w:r w:rsidRPr="00867064">
              <w:rPr>
                <w:color w:val="FFFFFF" w:themeColor="background1"/>
              </w:rPr>
              <w:t xml:space="preserve"> </w:t>
            </w:r>
            <w:r w:rsidRPr="00867064">
              <w:rPr>
                <w:color w:val="auto"/>
              </w:rPr>
              <w:t>– Scooter Software - Licensed</w:t>
            </w:r>
          </w:p>
        </w:tc>
        <w:tc>
          <w:tcPr>
            <w:tcW w:w="6057" w:type="dxa"/>
          </w:tcPr>
          <w:p w14:paraId="2085FF8C" w14:textId="77777777" w:rsidR="00867064" w:rsidRPr="00867064" w:rsidRDefault="00867064" w:rsidP="00867064">
            <w:pPr>
              <w:rPr>
                <w:color w:val="auto"/>
              </w:rPr>
            </w:pPr>
            <w:r w:rsidRPr="00867064">
              <w:rPr>
                <w:color w:val="auto"/>
              </w:rPr>
              <w:t>Beyond Compare is a data comparison utility. Aside from comparing files, the program is capable of doing side-by-side comparison of directories, FTP and SFTP directories, Dropbox directories, Amazon S3 buckets, and archives.</w:t>
            </w:r>
          </w:p>
          <w:p w14:paraId="4FA96C9C" w14:textId="77777777" w:rsidR="00867064" w:rsidRPr="00867064" w:rsidRDefault="00867064" w:rsidP="00867064">
            <w:pPr>
              <w:rPr>
                <w:color w:val="auto"/>
              </w:rPr>
            </w:pPr>
            <w:r w:rsidRPr="00867064">
              <w:rPr>
                <w:color w:val="auto"/>
              </w:rPr>
              <w:t>In the HIX project it is primarily used for comparing configuration files and folders across different systems.</w:t>
            </w:r>
          </w:p>
        </w:tc>
      </w:tr>
      <w:tr w:rsidR="00867064" w:rsidRPr="002F5F17" w14:paraId="1BBB8A3A" w14:textId="77777777" w:rsidTr="000440E6">
        <w:tc>
          <w:tcPr>
            <w:tcW w:w="3115" w:type="dxa"/>
          </w:tcPr>
          <w:p w14:paraId="0C1A779A" w14:textId="77777777" w:rsidR="00867064" w:rsidRPr="002F5F17" w:rsidRDefault="00867064" w:rsidP="00867064">
            <w:pPr>
              <w:rPr>
                <w:color w:val="auto"/>
              </w:rPr>
            </w:pPr>
            <w:r>
              <w:rPr>
                <w:color w:val="auto"/>
              </w:rPr>
              <w:t>Shared Drive – Amazon WorkDocs</w:t>
            </w:r>
          </w:p>
        </w:tc>
        <w:tc>
          <w:tcPr>
            <w:tcW w:w="6057" w:type="dxa"/>
          </w:tcPr>
          <w:p w14:paraId="6E6B0C16" w14:textId="77777777" w:rsidR="00867064" w:rsidRPr="002F5F17" w:rsidRDefault="00867064" w:rsidP="00867064">
            <w:pPr>
              <w:rPr>
                <w:color w:val="auto"/>
              </w:rPr>
            </w:pPr>
            <w:r w:rsidRPr="00C45E44">
              <w:rPr>
                <w:color w:val="auto"/>
              </w:rPr>
              <w:t xml:space="preserve">With Amazon WorkDocs, </w:t>
            </w:r>
            <w:r>
              <w:rPr>
                <w:color w:val="auto"/>
              </w:rPr>
              <w:t>the engineers</w:t>
            </w:r>
            <w:r w:rsidRPr="00C45E44">
              <w:rPr>
                <w:color w:val="auto"/>
              </w:rPr>
              <w:t xml:space="preserve"> can easily create, edit, and share content, and it</w:t>
            </w:r>
            <w:r>
              <w:rPr>
                <w:color w:val="auto"/>
              </w:rPr>
              <w:t xml:space="preserve"> i</w:t>
            </w:r>
            <w:r w:rsidRPr="00C45E44">
              <w:rPr>
                <w:color w:val="auto"/>
              </w:rPr>
              <w:t xml:space="preserve">s stored centrally on AWS, </w:t>
            </w:r>
            <w:r>
              <w:rPr>
                <w:color w:val="auto"/>
              </w:rPr>
              <w:t xml:space="preserve">which can be </w:t>
            </w:r>
            <w:r w:rsidRPr="00C45E44">
              <w:rPr>
                <w:color w:val="auto"/>
              </w:rPr>
              <w:t>access</w:t>
            </w:r>
            <w:r>
              <w:rPr>
                <w:color w:val="auto"/>
              </w:rPr>
              <w:t>ed</w:t>
            </w:r>
            <w:r w:rsidRPr="00C45E44">
              <w:rPr>
                <w:color w:val="auto"/>
              </w:rPr>
              <w:t xml:space="preserve"> from </w:t>
            </w:r>
            <w:r>
              <w:rPr>
                <w:color w:val="auto"/>
              </w:rPr>
              <w:t>the workbench</w:t>
            </w:r>
            <w:r w:rsidRPr="00C45E44">
              <w:rPr>
                <w:color w:val="auto"/>
              </w:rPr>
              <w:t>.</w:t>
            </w:r>
          </w:p>
        </w:tc>
      </w:tr>
      <w:tr w:rsidR="00867064" w:rsidRPr="002F5F17" w14:paraId="3C7DAD5D" w14:textId="77777777" w:rsidTr="002168F8">
        <w:tc>
          <w:tcPr>
            <w:tcW w:w="3115" w:type="dxa"/>
            <w:shd w:val="clear" w:color="auto" w:fill="DBE5F1" w:themeFill="accent1" w:themeFillTint="33"/>
          </w:tcPr>
          <w:p w14:paraId="04B28BA5" w14:textId="4DEE16CA" w:rsidR="00867064" w:rsidRPr="002F5F17" w:rsidRDefault="00867064" w:rsidP="00867064">
            <w:pPr>
              <w:rPr>
                <w:b/>
                <w:color w:val="auto"/>
              </w:rPr>
            </w:pPr>
          </w:p>
        </w:tc>
        <w:tc>
          <w:tcPr>
            <w:tcW w:w="6057" w:type="dxa"/>
            <w:shd w:val="clear" w:color="auto" w:fill="DBE5F1" w:themeFill="accent1" w:themeFillTint="33"/>
          </w:tcPr>
          <w:p w14:paraId="50A3F1BD" w14:textId="77777777" w:rsidR="00867064" w:rsidRDefault="00867064" w:rsidP="00867064">
            <w:pPr>
              <w:rPr>
                <w:color w:val="auto"/>
              </w:rPr>
            </w:pPr>
          </w:p>
        </w:tc>
      </w:tr>
      <w:tr w:rsidR="00867064" w:rsidRPr="00B22304" w14:paraId="0BC31A41" w14:textId="77777777" w:rsidTr="000440E6">
        <w:tc>
          <w:tcPr>
            <w:tcW w:w="3115" w:type="dxa"/>
          </w:tcPr>
          <w:p w14:paraId="3C708A20" w14:textId="41ED1F05" w:rsidR="00867064" w:rsidRPr="00B22304" w:rsidRDefault="00867064" w:rsidP="00867064">
            <w:pPr>
              <w:rPr>
                <w:color w:val="E36C0A" w:themeColor="accent6" w:themeShade="BF"/>
              </w:rPr>
            </w:pPr>
          </w:p>
        </w:tc>
        <w:tc>
          <w:tcPr>
            <w:tcW w:w="6057" w:type="dxa"/>
          </w:tcPr>
          <w:p w14:paraId="446FB016" w14:textId="77777777" w:rsidR="00867064" w:rsidRPr="00B22304" w:rsidRDefault="00867064" w:rsidP="00867064">
            <w:pPr>
              <w:rPr>
                <w:color w:val="E36C0A" w:themeColor="accent6" w:themeShade="BF"/>
              </w:rPr>
            </w:pPr>
          </w:p>
        </w:tc>
      </w:tr>
      <w:tr w:rsidR="00867064" w:rsidRPr="00B22304" w14:paraId="37308CB9" w14:textId="77777777" w:rsidTr="002168F8">
        <w:tc>
          <w:tcPr>
            <w:tcW w:w="3115" w:type="dxa"/>
            <w:shd w:val="clear" w:color="auto" w:fill="DBE5F1" w:themeFill="accent1" w:themeFillTint="33"/>
          </w:tcPr>
          <w:p w14:paraId="56D2F66B" w14:textId="40CBE246" w:rsidR="00867064" w:rsidRPr="00B22304" w:rsidRDefault="00867064" w:rsidP="00867064">
            <w:pPr>
              <w:rPr>
                <w:b/>
                <w:color w:val="auto"/>
              </w:rPr>
            </w:pPr>
          </w:p>
        </w:tc>
        <w:tc>
          <w:tcPr>
            <w:tcW w:w="6057" w:type="dxa"/>
            <w:shd w:val="clear" w:color="auto" w:fill="DBE5F1" w:themeFill="accent1" w:themeFillTint="33"/>
          </w:tcPr>
          <w:p w14:paraId="764459A9" w14:textId="77777777" w:rsidR="00867064" w:rsidRPr="00B22304" w:rsidRDefault="00867064" w:rsidP="00867064">
            <w:pPr>
              <w:rPr>
                <w:b/>
                <w:color w:val="auto"/>
              </w:rPr>
            </w:pPr>
          </w:p>
        </w:tc>
      </w:tr>
      <w:tr w:rsidR="00867064" w:rsidRPr="00EA044E" w14:paraId="5C16DD8B" w14:textId="77777777" w:rsidTr="00944C11">
        <w:trPr>
          <w:trHeight w:val="480"/>
        </w:trPr>
        <w:tc>
          <w:tcPr>
            <w:tcW w:w="3115" w:type="dxa"/>
          </w:tcPr>
          <w:p w14:paraId="5C937770" w14:textId="68B48100" w:rsidR="00CA638C" w:rsidRPr="00EA044E" w:rsidRDefault="00CA638C" w:rsidP="00867064">
            <w:pPr>
              <w:rPr>
                <w:color w:val="auto"/>
              </w:rPr>
            </w:pPr>
          </w:p>
        </w:tc>
        <w:tc>
          <w:tcPr>
            <w:tcW w:w="6057" w:type="dxa"/>
          </w:tcPr>
          <w:p w14:paraId="3354ED0D" w14:textId="26AA249B" w:rsidR="00CA638C" w:rsidRPr="00EA044E" w:rsidRDefault="00CA638C" w:rsidP="00867064">
            <w:pPr>
              <w:rPr>
                <w:color w:val="auto"/>
              </w:rPr>
            </w:pPr>
          </w:p>
        </w:tc>
      </w:tr>
    </w:tbl>
    <w:p w14:paraId="743E04D2" w14:textId="2DA04AEC" w:rsidR="00B717C9" w:rsidRDefault="00B717C9">
      <w:pPr>
        <w:rPr>
          <w:b/>
          <w:kern w:val="28"/>
          <w:sz w:val="32"/>
          <w:szCs w:val="32"/>
        </w:rPr>
      </w:pPr>
    </w:p>
    <w:p w14:paraId="36E76294" w14:textId="7653D9A8" w:rsidR="00CA638C" w:rsidRDefault="00CA638C" w:rsidP="00CA638C">
      <w:pPr>
        <w:pStyle w:val="Heading3"/>
      </w:pPr>
      <w:bookmarkStart w:id="1158" w:name="_Toc169824009"/>
      <w:bookmarkStart w:id="1159" w:name="_Toc169824236"/>
      <w:r>
        <w:t>Dashboard</w:t>
      </w:r>
      <w:bookmarkEnd w:id="1158"/>
      <w:bookmarkEnd w:id="1159"/>
    </w:p>
    <w:p w14:paraId="7966FB86" w14:textId="06099224" w:rsidR="00CA638C" w:rsidRDefault="00CA638C">
      <w:pPr>
        <w:rPr>
          <w:b/>
          <w:kern w:val="28"/>
          <w:sz w:val="32"/>
          <w:szCs w:val="32"/>
        </w:rPr>
      </w:pPr>
    </w:p>
    <w:p w14:paraId="5BE03B46" w14:textId="3896623B" w:rsidR="00AF6B2B" w:rsidRPr="00964DF2" w:rsidRDefault="00AF6B2B" w:rsidP="00964DF2">
      <w:pPr>
        <w:pStyle w:val="Heading4"/>
      </w:pPr>
      <w:bookmarkStart w:id="1160" w:name="_Toc169824010"/>
      <w:bookmarkStart w:id="1161" w:name="_Toc169824237"/>
      <w:r w:rsidRPr="00964DF2">
        <w:t>Background:</w:t>
      </w:r>
      <w:bookmarkEnd w:id="1160"/>
      <w:bookmarkEnd w:id="1161"/>
    </w:p>
    <w:p w14:paraId="38381DE9" w14:textId="77777777" w:rsidR="00AF6B2B" w:rsidRDefault="00AF6B2B">
      <w:pPr>
        <w:rPr>
          <w:b/>
          <w:kern w:val="28"/>
          <w:sz w:val="32"/>
          <w:szCs w:val="32"/>
        </w:rPr>
      </w:pPr>
    </w:p>
    <w:p w14:paraId="17D65CE3" w14:textId="77777777" w:rsidR="00AF6B2B" w:rsidRDefault="00AF6B2B" w:rsidP="00AF6B2B">
      <w:pPr>
        <w:rPr>
          <w:rFonts w:eastAsiaTheme="majorEastAsia"/>
        </w:rPr>
      </w:pPr>
      <w:r>
        <w:t>The MAHIX portal has been very successful in what it was designed to do – mainly to facilitate users to get health insurance. More features are added to the application periodically to improve functionality and adhere to changes and consequently leads to the application becoming more  complex ..</w:t>
      </w:r>
    </w:p>
    <w:p w14:paraId="15B62AE9" w14:textId="77777777" w:rsidR="00AF6B2B" w:rsidRDefault="00AF6B2B" w:rsidP="00AF6B2B">
      <w:pPr>
        <w:ind w:firstLine="720"/>
        <w:rPr>
          <w:rFonts w:eastAsiaTheme="majorEastAsia"/>
        </w:rPr>
      </w:pPr>
      <w:r>
        <w:rPr>
          <w:rFonts w:eastAsiaTheme="majorEastAsia"/>
        </w:rPr>
        <w:t>Currently the MA</w:t>
      </w:r>
      <w:r w:rsidRPr="00A06910">
        <w:rPr>
          <w:rFonts w:eastAsiaTheme="majorEastAsia"/>
        </w:rPr>
        <w:t xml:space="preserve">HIX O&amp;M team creates several </w:t>
      </w:r>
      <w:r>
        <w:rPr>
          <w:rFonts w:eastAsiaTheme="majorEastAsia"/>
        </w:rPr>
        <w:t xml:space="preserve">adhoc </w:t>
      </w:r>
      <w:r w:rsidRPr="00A06910">
        <w:rPr>
          <w:rFonts w:eastAsiaTheme="majorEastAsia"/>
        </w:rPr>
        <w:t xml:space="preserve">reports </w:t>
      </w:r>
      <w:r>
        <w:rPr>
          <w:rFonts w:eastAsiaTheme="majorEastAsia"/>
        </w:rPr>
        <w:t xml:space="preserve">that are </w:t>
      </w:r>
      <w:r w:rsidRPr="00A06910">
        <w:rPr>
          <w:rFonts w:eastAsiaTheme="majorEastAsia"/>
        </w:rPr>
        <w:t xml:space="preserve">created manually by querying the database, exporting to a spreadsheet and distributing them as an attachment to the </w:t>
      </w:r>
      <w:r>
        <w:rPr>
          <w:rFonts w:eastAsiaTheme="majorEastAsia"/>
        </w:rPr>
        <w:t>MA</w:t>
      </w:r>
      <w:r w:rsidRPr="00A06910">
        <w:rPr>
          <w:rFonts w:eastAsiaTheme="majorEastAsia"/>
        </w:rPr>
        <w:t>HIX-Jira ticket</w:t>
      </w:r>
      <w:r>
        <w:rPr>
          <w:rFonts w:eastAsiaTheme="majorEastAsia"/>
        </w:rPr>
        <w:t xml:space="preserve"> or via an email. </w:t>
      </w:r>
    </w:p>
    <w:p w14:paraId="0898FA33" w14:textId="7D80FE00" w:rsidR="00AF6B2B" w:rsidRDefault="00AF6B2B" w:rsidP="00AF6B2B">
      <w:pPr>
        <w:ind w:firstLine="720"/>
        <w:rPr>
          <w:rFonts w:eastAsiaTheme="majorEastAsia"/>
        </w:rPr>
      </w:pPr>
      <w:r>
        <w:rPr>
          <w:rFonts w:eastAsiaTheme="majorEastAsia"/>
        </w:rPr>
        <w:t>To overcome this manual report generation process, the O&amp;M team came up with a</w:t>
      </w:r>
      <w:r w:rsidR="00A419D9">
        <w:rPr>
          <w:rFonts w:eastAsiaTheme="majorEastAsia"/>
        </w:rPr>
        <w:t xml:space="preserve"> </w:t>
      </w:r>
      <w:r>
        <w:rPr>
          <w:rFonts w:eastAsiaTheme="majorEastAsia"/>
        </w:rPr>
        <w:t>self</w:t>
      </w:r>
      <w:r w:rsidR="00A419D9">
        <w:rPr>
          <w:rFonts w:eastAsiaTheme="majorEastAsia"/>
        </w:rPr>
        <w:t>-</w:t>
      </w:r>
      <w:r>
        <w:rPr>
          <w:rFonts w:eastAsiaTheme="majorEastAsia"/>
        </w:rPr>
        <w:t>service reporting solution built using AWS QuickSight, which</w:t>
      </w:r>
      <w:r w:rsidRPr="0038515F">
        <w:rPr>
          <w:rFonts w:eastAsiaTheme="majorEastAsia"/>
        </w:rPr>
        <w:t xml:space="preserve"> allows </w:t>
      </w:r>
      <w:r>
        <w:rPr>
          <w:rFonts w:eastAsiaTheme="majorEastAsia"/>
        </w:rPr>
        <w:t>users</w:t>
      </w:r>
      <w:r w:rsidRPr="0038515F">
        <w:rPr>
          <w:rFonts w:eastAsiaTheme="majorEastAsia"/>
        </w:rPr>
        <w:t xml:space="preserve"> to understand data by</w:t>
      </w:r>
      <w:r>
        <w:rPr>
          <w:rFonts w:eastAsiaTheme="majorEastAsia"/>
        </w:rPr>
        <w:t xml:space="preserve"> </w:t>
      </w:r>
      <w:r w:rsidR="006C22A0">
        <w:rPr>
          <w:rFonts w:eastAsiaTheme="majorEastAsia"/>
        </w:rPr>
        <w:t>interacting</w:t>
      </w:r>
      <w:r w:rsidRPr="0038515F">
        <w:rPr>
          <w:rFonts w:eastAsiaTheme="majorEastAsia"/>
        </w:rPr>
        <w:t xml:space="preserve"> </w:t>
      </w:r>
      <w:r>
        <w:rPr>
          <w:rFonts w:eastAsiaTheme="majorEastAsia"/>
        </w:rPr>
        <w:t>in</w:t>
      </w:r>
      <w:r w:rsidRPr="0038515F">
        <w:rPr>
          <w:rFonts w:eastAsiaTheme="majorEastAsia"/>
        </w:rPr>
        <w:t xml:space="preserve"> natural language</w:t>
      </w:r>
      <w:r>
        <w:rPr>
          <w:rFonts w:eastAsiaTheme="majorEastAsia"/>
        </w:rPr>
        <w:t xml:space="preserve">, exploring through </w:t>
      </w:r>
      <w:r w:rsidRPr="0038515F">
        <w:rPr>
          <w:rFonts w:eastAsiaTheme="majorEastAsia"/>
        </w:rPr>
        <w:t>dashboards, or automatically looking for patterns and outliers powered by machine learning.</w:t>
      </w:r>
      <w:r>
        <w:rPr>
          <w:rFonts w:eastAsiaTheme="majorEastAsia"/>
        </w:rPr>
        <w:t xml:space="preserve"> The sections below in this document lists out details pertaining to this solution.</w:t>
      </w:r>
    </w:p>
    <w:p w14:paraId="6FC329ED" w14:textId="77777777" w:rsidR="00AF6B2B" w:rsidRDefault="00AF6B2B" w:rsidP="00AF6B2B">
      <w:pPr>
        <w:rPr>
          <w:rFonts w:eastAsiaTheme="majorEastAsia"/>
        </w:rPr>
      </w:pPr>
    </w:p>
    <w:p w14:paraId="2D2C5A2A" w14:textId="77777777" w:rsidR="00AF6B2B" w:rsidRDefault="00AF6B2B" w:rsidP="00AF6B2B"/>
    <w:p w14:paraId="198BDAD9" w14:textId="77777777" w:rsidR="00AF6B2B" w:rsidRPr="00D60479" w:rsidRDefault="00AF6B2B" w:rsidP="00964DF2">
      <w:pPr>
        <w:pStyle w:val="Heading4"/>
        <w:rPr>
          <w:b w:val="0"/>
          <w:kern w:val="28"/>
          <w:sz w:val="32"/>
          <w:szCs w:val="32"/>
        </w:rPr>
      </w:pPr>
      <w:bookmarkStart w:id="1162" w:name="_Toc169824011"/>
      <w:bookmarkStart w:id="1163" w:name="_Toc169824238"/>
      <w:r w:rsidRPr="00964DF2">
        <w:t>Objective:</w:t>
      </w:r>
      <w:bookmarkEnd w:id="1162"/>
      <w:bookmarkEnd w:id="1163"/>
    </w:p>
    <w:p w14:paraId="2557654A" w14:textId="77777777" w:rsidR="00AF6B2B" w:rsidRDefault="00AF6B2B" w:rsidP="00AF6B2B"/>
    <w:p w14:paraId="24D5930A" w14:textId="77777777" w:rsidR="00AF6B2B" w:rsidRPr="00A06910" w:rsidRDefault="00AF6B2B" w:rsidP="00AF6B2B">
      <w:pPr>
        <w:rPr>
          <w:rFonts w:eastAsiaTheme="majorEastAsia"/>
        </w:rPr>
      </w:pPr>
      <w:r w:rsidRPr="00A06910">
        <w:rPr>
          <w:rFonts w:eastAsiaTheme="majorEastAsia"/>
        </w:rPr>
        <w:t>The goal of this solution is to optimize the report generation</w:t>
      </w:r>
      <w:r>
        <w:rPr>
          <w:rFonts w:eastAsiaTheme="majorEastAsia"/>
        </w:rPr>
        <w:t xml:space="preserve"> and </w:t>
      </w:r>
      <w:r w:rsidRPr="00A06910">
        <w:rPr>
          <w:rFonts w:eastAsiaTheme="majorEastAsia"/>
        </w:rPr>
        <w:t xml:space="preserve">distribution by implementing the commercial online solution with minimal manual / offline procedures. </w:t>
      </w:r>
    </w:p>
    <w:p w14:paraId="3076A13A" w14:textId="77777777" w:rsidR="00AF6B2B" w:rsidRDefault="00AF6B2B" w:rsidP="00AF6B2B">
      <w:pPr>
        <w:rPr>
          <w:rFonts w:eastAsiaTheme="majorEastAsia"/>
        </w:rPr>
      </w:pPr>
    </w:p>
    <w:p w14:paraId="5214098F" w14:textId="77777777" w:rsidR="00AF6B2B" w:rsidRPr="00A06910" w:rsidRDefault="00AF6B2B" w:rsidP="00AF6B2B">
      <w:pPr>
        <w:rPr>
          <w:rFonts w:eastAsiaTheme="majorEastAsia"/>
        </w:rPr>
      </w:pPr>
      <w:r w:rsidRPr="00A06910">
        <w:rPr>
          <w:rFonts w:eastAsiaTheme="majorEastAsia"/>
        </w:rPr>
        <w:t xml:space="preserve">The non-functional objectives are to </w:t>
      </w:r>
    </w:p>
    <w:p w14:paraId="65BF8478" w14:textId="77777777" w:rsidR="00AF6B2B" w:rsidRPr="003F6790" w:rsidRDefault="00AF6B2B">
      <w:pPr>
        <w:pStyle w:val="ListParagraph"/>
        <w:numPr>
          <w:ilvl w:val="0"/>
          <w:numId w:val="67"/>
        </w:numPr>
        <w:spacing w:after="200" w:line="276" w:lineRule="auto"/>
        <w:rPr>
          <w:rFonts w:eastAsiaTheme="majorEastAsia"/>
        </w:rPr>
      </w:pPr>
      <w:r w:rsidRPr="003F6790">
        <w:rPr>
          <w:rFonts w:eastAsiaTheme="majorEastAsia"/>
        </w:rPr>
        <w:t>Meet HIX compliance and security requirements.</w:t>
      </w:r>
    </w:p>
    <w:p w14:paraId="7F49E168" w14:textId="77777777" w:rsidR="00AF6B2B" w:rsidRPr="003F6790" w:rsidRDefault="00AF6B2B">
      <w:pPr>
        <w:pStyle w:val="ListParagraph"/>
        <w:numPr>
          <w:ilvl w:val="0"/>
          <w:numId w:val="67"/>
        </w:numPr>
        <w:spacing w:after="200" w:line="276" w:lineRule="auto"/>
        <w:rPr>
          <w:rFonts w:eastAsiaTheme="majorEastAsia"/>
        </w:rPr>
      </w:pPr>
      <w:r w:rsidRPr="003F6790">
        <w:rPr>
          <w:rFonts w:eastAsiaTheme="majorEastAsia"/>
        </w:rPr>
        <w:t>Leverage existing building-blocks to enable Authentication, etc.</w:t>
      </w:r>
    </w:p>
    <w:p w14:paraId="50594F9C" w14:textId="77777777" w:rsidR="00AF6B2B" w:rsidRPr="003F6790" w:rsidRDefault="00AF6B2B">
      <w:pPr>
        <w:pStyle w:val="ListParagraph"/>
        <w:numPr>
          <w:ilvl w:val="0"/>
          <w:numId w:val="67"/>
        </w:numPr>
        <w:spacing w:after="200" w:line="276" w:lineRule="auto"/>
        <w:rPr>
          <w:rFonts w:eastAsiaTheme="majorEastAsia"/>
        </w:rPr>
      </w:pPr>
      <w:r w:rsidRPr="003F6790">
        <w:rPr>
          <w:rFonts w:eastAsiaTheme="majorEastAsia"/>
        </w:rPr>
        <w:t>Leverage AWS native serverless components and services where possible.</w:t>
      </w:r>
    </w:p>
    <w:p w14:paraId="0D500531" w14:textId="77777777" w:rsidR="00AF6B2B" w:rsidRDefault="00AF6B2B" w:rsidP="00AF6B2B"/>
    <w:p w14:paraId="51E3E365" w14:textId="77777777" w:rsidR="00AF6B2B" w:rsidRDefault="00AF6B2B" w:rsidP="00AF6B2B"/>
    <w:p w14:paraId="2E97752E" w14:textId="77777777" w:rsidR="00AF6B2B" w:rsidRDefault="00AF6B2B" w:rsidP="00AF6B2B"/>
    <w:p w14:paraId="0377373D" w14:textId="77777777" w:rsidR="00AF6B2B" w:rsidRDefault="00AF6B2B" w:rsidP="00AF6B2B"/>
    <w:p w14:paraId="0F8EC441" w14:textId="77777777" w:rsidR="00AF6B2B" w:rsidRDefault="00AF6B2B" w:rsidP="00AF6B2B"/>
    <w:p w14:paraId="730BA1B7" w14:textId="77777777" w:rsidR="00AF6B2B" w:rsidRDefault="00AF6B2B" w:rsidP="00AF6B2B"/>
    <w:p w14:paraId="2047DAD9" w14:textId="77777777" w:rsidR="00AF6B2B" w:rsidRPr="00D63A6C" w:rsidRDefault="00AF6B2B" w:rsidP="00AF6B2B"/>
    <w:p w14:paraId="7FA389ED" w14:textId="77777777" w:rsidR="00AF6B2B" w:rsidRDefault="00AF6B2B" w:rsidP="00AF6B2B"/>
    <w:p w14:paraId="3FEF33CC" w14:textId="77777777" w:rsidR="00AF6B2B" w:rsidRDefault="00AF6B2B" w:rsidP="00AF6B2B"/>
    <w:p w14:paraId="56A2E5C3" w14:textId="77777777" w:rsidR="00AF6B2B" w:rsidRDefault="00AF6B2B" w:rsidP="00AF6B2B"/>
    <w:p w14:paraId="0805F59E" w14:textId="77777777" w:rsidR="00AF6B2B" w:rsidRPr="00964DF2" w:rsidRDefault="00AF6B2B" w:rsidP="00964DF2">
      <w:pPr>
        <w:pStyle w:val="Heading4"/>
      </w:pPr>
      <w:bookmarkStart w:id="1164" w:name="_Toc99113929"/>
      <w:bookmarkStart w:id="1165" w:name="_Toc107236641"/>
      <w:bookmarkStart w:id="1166" w:name="_Toc169824012"/>
      <w:bookmarkStart w:id="1167" w:name="_Toc169824239"/>
      <w:r w:rsidRPr="00964DF2">
        <w:t>High Level Components</w:t>
      </w:r>
      <w:bookmarkEnd w:id="1164"/>
      <w:bookmarkEnd w:id="1165"/>
      <w:bookmarkEnd w:id="1166"/>
      <w:bookmarkEnd w:id="1167"/>
    </w:p>
    <w:p w14:paraId="67AC6E9C" w14:textId="77777777" w:rsidR="00AF6B2B" w:rsidRPr="00A06910" w:rsidRDefault="00AF6B2B" w:rsidP="00AF6B2B">
      <w:pPr>
        <w:rPr>
          <w:rFonts w:eastAsiaTheme="majorEastAsia"/>
        </w:rPr>
      </w:pPr>
      <w:r w:rsidRPr="00A06910">
        <w:rPr>
          <w:rFonts w:eastAsiaTheme="majorEastAsia"/>
        </w:rPr>
        <w:t>Following diagram shows high level components that will make up the solution.</w:t>
      </w:r>
    </w:p>
    <w:p w14:paraId="482C3DBF" w14:textId="77777777" w:rsidR="00A419D9" w:rsidRDefault="00AF6B2B" w:rsidP="00964DF2">
      <w:pPr>
        <w:pStyle w:val="Caption"/>
        <w:rPr>
          <w:rFonts w:eastAsiaTheme="majorEastAsia"/>
          <w:noProof/>
        </w:rPr>
      </w:pPr>
      <w:r w:rsidRPr="00A06910">
        <w:rPr>
          <w:rFonts w:eastAsiaTheme="majorEastAsia"/>
        </w:rPr>
        <w:t xml:space="preserve"> </w:t>
      </w:r>
      <w:bookmarkStart w:id="1168" w:name="_Toc169824366"/>
      <w:r w:rsidR="00964DF2">
        <w:t xml:space="preserve">Figure </w:t>
      </w:r>
      <w:r w:rsidR="00F41F59">
        <w:fldChar w:fldCharType="begin"/>
      </w:r>
      <w:r w:rsidR="00F41F59">
        <w:instrText xml:space="preserve"> SEQ Figure \* ARABIC </w:instrText>
      </w:r>
      <w:r w:rsidR="00F41F59">
        <w:fldChar w:fldCharType="separate"/>
      </w:r>
      <w:r w:rsidR="00F41F59">
        <w:t>10</w:t>
      </w:r>
      <w:r w:rsidR="00F41F59">
        <w:fldChar w:fldCharType="end"/>
      </w:r>
      <w:r w:rsidR="00964DF2">
        <w:t>:</w:t>
      </w:r>
      <w:r w:rsidR="00964DF2" w:rsidRPr="00964DF2">
        <w:t xml:space="preserve"> </w:t>
      </w:r>
      <w:r w:rsidR="00964DF2">
        <w:t>High Level Components</w:t>
      </w:r>
      <w:bookmarkEnd w:id="1168"/>
      <w:r w:rsidR="00964DF2" w:rsidRPr="00F27AB3">
        <w:rPr>
          <w:rFonts w:eastAsiaTheme="majorEastAsia"/>
          <w:noProof/>
        </w:rPr>
        <w:t xml:space="preserve"> </w:t>
      </w:r>
    </w:p>
    <w:p w14:paraId="5D1C4A0F" w14:textId="74FA7A21" w:rsidR="00AF6B2B" w:rsidRDefault="00AF6B2B" w:rsidP="00964DF2">
      <w:pPr>
        <w:pStyle w:val="Caption"/>
      </w:pPr>
      <w:r w:rsidRPr="00F27AB3">
        <w:rPr>
          <w:rFonts w:eastAsiaTheme="majorEastAsia"/>
          <w:noProof/>
        </w:rPr>
        <w:drawing>
          <wp:inline distT="0" distB="0" distL="0" distR="0" wp14:anchorId="28E6249D" wp14:editId="20175D0D">
            <wp:extent cx="6126480" cy="33978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6480" cy="3397885"/>
                    </a:xfrm>
                    <a:prstGeom prst="rect">
                      <a:avLst/>
                    </a:prstGeom>
                  </pic:spPr>
                </pic:pic>
              </a:graphicData>
            </a:graphic>
          </wp:inline>
        </w:drawing>
      </w:r>
    </w:p>
    <w:p w14:paraId="654F6772" w14:textId="05881799" w:rsidR="00AF6B2B" w:rsidRPr="003F6790" w:rsidRDefault="00AF6B2B">
      <w:pPr>
        <w:pStyle w:val="ListParagraph"/>
        <w:numPr>
          <w:ilvl w:val="0"/>
          <w:numId w:val="68"/>
        </w:numPr>
        <w:spacing w:after="200" w:line="276" w:lineRule="auto"/>
        <w:rPr>
          <w:rFonts w:eastAsiaTheme="majorEastAsia"/>
        </w:rPr>
      </w:pPr>
      <w:r w:rsidRPr="003F6790">
        <w:rPr>
          <w:rFonts w:eastAsiaTheme="majorEastAsia"/>
        </w:rPr>
        <w:t>The reports will be implemented on Amazon QuickSight platform</w:t>
      </w:r>
      <w:r>
        <w:rPr>
          <w:rFonts w:eastAsiaTheme="majorEastAsia"/>
        </w:rPr>
        <w:t xml:space="preserve">, Enterprise version. Access to the QuickSight will be restricted to HIX </w:t>
      </w:r>
      <w:r w:rsidR="003C009E">
        <w:rPr>
          <w:rFonts w:eastAsiaTheme="majorEastAsia"/>
        </w:rPr>
        <w:t xml:space="preserve">AWS </w:t>
      </w:r>
      <w:r>
        <w:rPr>
          <w:rFonts w:eastAsiaTheme="majorEastAsia"/>
        </w:rPr>
        <w:t>Workspaces</w:t>
      </w:r>
      <w:r w:rsidRPr="003F6790">
        <w:rPr>
          <w:rFonts w:eastAsiaTheme="majorEastAsia"/>
        </w:rPr>
        <w:t xml:space="preserve"> </w:t>
      </w:r>
      <w:r>
        <w:rPr>
          <w:rFonts w:eastAsiaTheme="majorEastAsia"/>
        </w:rPr>
        <w:t xml:space="preserve">and </w:t>
      </w:r>
      <w:r w:rsidRPr="003F6790">
        <w:rPr>
          <w:rFonts w:eastAsiaTheme="majorEastAsia"/>
        </w:rPr>
        <w:t>after successful authentication and access role validation.</w:t>
      </w:r>
    </w:p>
    <w:p w14:paraId="32405B4E" w14:textId="77777777" w:rsidR="00AF6B2B" w:rsidRPr="003F6790" w:rsidRDefault="00AF6B2B">
      <w:pPr>
        <w:pStyle w:val="ListParagraph"/>
        <w:numPr>
          <w:ilvl w:val="0"/>
          <w:numId w:val="68"/>
        </w:numPr>
        <w:spacing w:after="200" w:line="276" w:lineRule="auto"/>
        <w:rPr>
          <w:rFonts w:eastAsiaTheme="majorEastAsia"/>
        </w:rPr>
      </w:pPr>
      <w:r w:rsidRPr="003F6790">
        <w:rPr>
          <w:rFonts w:eastAsiaTheme="majorEastAsia"/>
        </w:rPr>
        <w:t>User authentication will be enabled thru Centrify IAM service.</w:t>
      </w:r>
    </w:p>
    <w:p w14:paraId="69FB7F79" w14:textId="77777777" w:rsidR="00AF6B2B" w:rsidRDefault="00AF6B2B">
      <w:pPr>
        <w:pStyle w:val="ListParagraph"/>
        <w:numPr>
          <w:ilvl w:val="0"/>
          <w:numId w:val="68"/>
        </w:numPr>
        <w:spacing w:after="200" w:line="276" w:lineRule="auto"/>
        <w:rPr>
          <w:rFonts w:eastAsiaTheme="majorEastAsia"/>
        </w:rPr>
      </w:pPr>
      <w:r w:rsidRPr="003F6790">
        <w:rPr>
          <w:rFonts w:eastAsiaTheme="majorEastAsia"/>
        </w:rPr>
        <w:t>O&amp;M team will have access to author QuickSight reports.</w:t>
      </w:r>
    </w:p>
    <w:p w14:paraId="70563160" w14:textId="77777777" w:rsidR="00AF6B2B" w:rsidRPr="003F6790" w:rsidRDefault="00AF6B2B">
      <w:pPr>
        <w:pStyle w:val="ListParagraph"/>
        <w:numPr>
          <w:ilvl w:val="0"/>
          <w:numId w:val="68"/>
        </w:numPr>
        <w:spacing w:after="200" w:line="276" w:lineRule="auto"/>
        <w:rPr>
          <w:rFonts w:eastAsiaTheme="majorEastAsia"/>
        </w:rPr>
      </w:pPr>
      <w:r>
        <w:rPr>
          <w:rFonts w:eastAsiaTheme="majorEastAsia"/>
        </w:rPr>
        <w:t>MH/CCA and project team will be the viewer of the reports</w:t>
      </w:r>
    </w:p>
    <w:p w14:paraId="769C7F14" w14:textId="77777777" w:rsidR="00AF6B2B" w:rsidRDefault="00AF6B2B" w:rsidP="00AF6B2B">
      <w:pPr>
        <w:rPr>
          <w:rFonts w:eastAsiaTheme="majorEastAsia"/>
        </w:rPr>
      </w:pPr>
    </w:p>
    <w:p w14:paraId="20B11C57" w14:textId="77777777" w:rsidR="00AF6B2B" w:rsidRPr="00964DF2" w:rsidRDefault="00AF6B2B" w:rsidP="00964DF2">
      <w:pPr>
        <w:pStyle w:val="Heading4"/>
      </w:pPr>
      <w:bookmarkStart w:id="1169" w:name="_Toc99113930"/>
      <w:bookmarkStart w:id="1170" w:name="_Toc169824013"/>
      <w:bookmarkStart w:id="1171" w:name="_Toc169824240"/>
      <w:r w:rsidRPr="00964DF2">
        <w:t>Security</w:t>
      </w:r>
      <w:bookmarkEnd w:id="1169"/>
      <w:bookmarkEnd w:id="1170"/>
      <w:bookmarkEnd w:id="1171"/>
    </w:p>
    <w:p w14:paraId="4598EA48" w14:textId="77777777" w:rsidR="00AF6B2B" w:rsidRPr="00A06910" w:rsidRDefault="00AF6B2B" w:rsidP="00AF6B2B">
      <w:pPr>
        <w:rPr>
          <w:rFonts w:eastAsiaTheme="majorEastAsia"/>
        </w:rPr>
      </w:pPr>
      <w:r w:rsidRPr="00A06910">
        <w:rPr>
          <w:rFonts w:eastAsiaTheme="majorEastAsia"/>
        </w:rPr>
        <w:t>Following diagram shows the integration between various components and services to enable network, authentication and access flow.</w:t>
      </w:r>
    </w:p>
    <w:p w14:paraId="16609A3C" w14:textId="7B4E7F64" w:rsidR="00AF6B2B" w:rsidRDefault="00AF6B2B" w:rsidP="00AF6B2B">
      <w:pPr>
        <w:keepNext/>
      </w:pPr>
      <w:r w:rsidRPr="00A06910">
        <w:rPr>
          <w:rFonts w:eastAsiaTheme="majorEastAsia"/>
        </w:rPr>
        <w:t xml:space="preserve"> </w:t>
      </w:r>
      <w:r w:rsidRPr="00F27AB3">
        <w:rPr>
          <w:rFonts w:eastAsiaTheme="majorEastAsia"/>
          <w:noProof/>
        </w:rPr>
        <w:drawing>
          <wp:inline distT="0" distB="0" distL="0" distR="0" wp14:anchorId="3B59702C" wp14:editId="71312784">
            <wp:extent cx="6126480" cy="43262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6480" cy="4326255"/>
                    </a:xfrm>
                    <a:prstGeom prst="rect">
                      <a:avLst/>
                    </a:prstGeom>
                  </pic:spPr>
                </pic:pic>
              </a:graphicData>
            </a:graphic>
          </wp:inline>
        </w:drawing>
      </w:r>
    </w:p>
    <w:p w14:paraId="22042B8D" w14:textId="3C279119" w:rsidR="00F41F59" w:rsidRDefault="00F41F59" w:rsidP="00F41F59">
      <w:pPr>
        <w:pStyle w:val="Caption"/>
      </w:pPr>
      <w:bookmarkStart w:id="1172" w:name="_Toc169824367"/>
      <w:bookmarkStart w:id="1173" w:name="_Toc99113942"/>
      <w:r>
        <w:t xml:space="preserve">Figure </w:t>
      </w:r>
      <w:r>
        <w:fldChar w:fldCharType="begin"/>
      </w:r>
      <w:r>
        <w:instrText xml:space="preserve"> SEQ Figure \* ARABIC </w:instrText>
      </w:r>
      <w:r>
        <w:fldChar w:fldCharType="separate"/>
      </w:r>
      <w:r>
        <w:rPr>
          <w:noProof/>
        </w:rPr>
        <w:t>11</w:t>
      </w:r>
      <w:r>
        <w:rPr>
          <w:noProof/>
        </w:rPr>
        <w:fldChar w:fldCharType="end"/>
      </w:r>
      <w:r>
        <w:t>: Integration &amp; Security</w:t>
      </w:r>
      <w:bookmarkEnd w:id="1172"/>
    </w:p>
    <w:p w14:paraId="75563440" w14:textId="77777777" w:rsidR="00AF6B2B" w:rsidRPr="00A06910" w:rsidRDefault="00AF6B2B" w:rsidP="00F41F59">
      <w:pPr>
        <w:pStyle w:val="Heading4"/>
      </w:pPr>
      <w:bookmarkStart w:id="1174" w:name="_Toc99113931"/>
      <w:bookmarkStart w:id="1175" w:name="_Toc107236642"/>
      <w:bookmarkStart w:id="1176" w:name="_Toc169824014"/>
      <w:bookmarkStart w:id="1177" w:name="_Toc169824241"/>
      <w:bookmarkEnd w:id="1173"/>
      <w:r w:rsidRPr="00A06910">
        <w:t>Network Layer Connectivity</w:t>
      </w:r>
      <w:bookmarkEnd w:id="1174"/>
      <w:bookmarkEnd w:id="1175"/>
      <w:bookmarkEnd w:id="1176"/>
      <w:bookmarkEnd w:id="1177"/>
    </w:p>
    <w:p w14:paraId="071F81C0" w14:textId="77777777" w:rsidR="00AF6B2B" w:rsidRPr="00A06910" w:rsidRDefault="00AF6B2B">
      <w:pPr>
        <w:pStyle w:val="ListParagraph"/>
        <w:numPr>
          <w:ilvl w:val="0"/>
          <w:numId w:val="69"/>
        </w:numPr>
        <w:spacing w:after="200" w:line="276" w:lineRule="auto"/>
      </w:pPr>
      <w:r w:rsidRPr="00A06910">
        <w:t>Static WebApp hosted on AWS Amplify will be open for access globally with no restriction at network level. The service will host only static content like html, css, js and images with no data.</w:t>
      </w:r>
    </w:p>
    <w:p w14:paraId="5EC15806" w14:textId="77777777" w:rsidR="00AF6B2B" w:rsidRPr="00A06910" w:rsidRDefault="00AF6B2B">
      <w:pPr>
        <w:pStyle w:val="ListParagraph"/>
        <w:numPr>
          <w:ilvl w:val="0"/>
          <w:numId w:val="69"/>
        </w:numPr>
        <w:spacing w:after="200" w:line="276" w:lineRule="auto"/>
      </w:pPr>
      <w:r w:rsidRPr="00A06910">
        <w:t xml:space="preserve">Centrify – </w:t>
      </w:r>
      <w:r>
        <w:t>As currently configured. No change.</w:t>
      </w:r>
    </w:p>
    <w:p w14:paraId="3A5ABDA4" w14:textId="77777777" w:rsidR="00AF6B2B" w:rsidRPr="00A06910" w:rsidRDefault="00AF6B2B">
      <w:pPr>
        <w:pStyle w:val="ListParagraph"/>
        <w:numPr>
          <w:ilvl w:val="0"/>
          <w:numId w:val="69"/>
        </w:numPr>
        <w:spacing w:after="200" w:line="276" w:lineRule="auto"/>
      </w:pPr>
      <w:r w:rsidRPr="00A06910">
        <w:t>Application Load Balancer – Will be configured with default blacklist and explicit whitelist to limit access from pre-defined whitelist of business-user’s office-vpn ip-ranges.</w:t>
      </w:r>
    </w:p>
    <w:p w14:paraId="4629FFCA" w14:textId="77777777" w:rsidR="00AF6B2B" w:rsidRPr="00A06910" w:rsidRDefault="00AF6B2B">
      <w:pPr>
        <w:pStyle w:val="ListParagraph"/>
        <w:numPr>
          <w:ilvl w:val="0"/>
          <w:numId w:val="69"/>
        </w:numPr>
        <w:spacing w:after="200" w:line="276" w:lineRule="auto"/>
      </w:pPr>
      <w:r w:rsidRPr="00A06910">
        <w:t>QuickSight – Will be configured with default blacklist and explicit whitelist to limit access from pre-defined whitelist of business-user’s office-vpn ip-ranges.</w:t>
      </w:r>
    </w:p>
    <w:p w14:paraId="5446BF99" w14:textId="684B1663" w:rsidR="00AF6B2B" w:rsidRPr="00A06910" w:rsidRDefault="00AF6B2B">
      <w:pPr>
        <w:pStyle w:val="ListParagraph"/>
        <w:numPr>
          <w:ilvl w:val="0"/>
          <w:numId w:val="69"/>
        </w:numPr>
        <w:spacing w:after="200" w:line="276" w:lineRule="auto"/>
      </w:pPr>
      <w:r w:rsidRPr="00A06910">
        <w:t>QuickSight Connection to Database – Enabled through QuickS</w:t>
      </w:r>
      <w:r w:rsidR="0043553A">
        <w:t>i</w:t>
      </w:r>
      <w:r w:rsidRPr="00A06910">
        <w:t>ght Elastic Network Interface</w:t>
      </w:r>
      <w:r>
        <w:t>(ENI)</w:t>
      </w:r>
      <w:r w:rsidRPr="00A06910">
        <w:t xml:space="preserve"> which is created in the same subnet as the database. The ENI will be further restricted with security-group that limits access only to the database connection.</w:t>
      </w:r>
    </w:p>
    <w:p w14:paraId="39313AE8" w14:textId="77777777" w:rsidR="00AF6B2B" w:rsidRPr="00A06910" w:rsidRDefault="00AF6B2B">
      <w:pPr>
        <w:pStyle w:val="ListParagraph"/>
        <w:numPr>
          <w:ilvl w:val="0"/>
          <w:numId w:val="69"/>
        </w:numPr>
        <w:spacing w:after="200" w:line="276" w:lineRule="auto"/>
      </w:pPr>
      <w:r w:rsidRPr="00A06910">
        <w:t>CustomApp Lambda Connection to the Database – Enabled thru Lambda VPC Elastic Network Interface which is created in the same subnet as the database. The ENI will be further restricted with security-group that limits access only to the database connection.</w:t>
      </w:r>
    </w:p>
    <w:p w14:paraId="30ADA675" w14:textId="77777777" w:rsidR="00AF6B2B" w:rsidRDefault="00AF6B2B" w:rsidP="00F41F59">
      <w:pPr>
        <w:pStyle w:val="Heading4"/>
      </w:pPr>
      <w:bookmarkStart w:id="1178" w:name="_Toc99113932"/>
      <w:bookmarkStart w:id="1179" w:name="_Toc107236643"/>
      <w:bookmarkStart w:id="1180" w:name="_Toc169824015"/>
      <w:bookmarkStart w:id="1181" w:name="_Toc169824242"/>
      <w:r w:rsidRPr="002E1A62">
        <w:t>Authentication</w:t>
      </w:r>
      <w:bookmarkEnd w:id="1178"/>
      <w:bookmarkEnd w:id="1179"/>
      <w:bookmarkEnd w:id="1180"/>
      <w:bookmarkEnd w:id="1181"/>
    </w:p>
    <w:p w14:paraId="10D7979F" w14:textId="30FB3F11" w:rsidR="00AF6B2B" w:rsidRDefault="00AF6B2B" w:rsidP="00AF6B2B">
      <w:r>
        <w:t xml:space="preserve">To satisfy compliance requirements, the access to QuickSight webapp will be enabled only from HIX </w:t>
      </w:r>
      <w:r w:rsidR="003C009E">
        <w:t xml:space="preserve">AWS </w:t>
      </w:r>
      <w:r>
        <w:t xml:space="preserve">Workspaces. The user has to login to the HIX </w:t>
      </w:r>
      <w:r w:rsidR="003C009E">
        <w:t xml:space="preserve">AWS </w:t>
      </w:r>
      <w:r>
        <w:t xml:space="preserve">Workspaces using Centrify Identity Provider [IDP] which is enabled with Multi-Factor-Authentication. Upon login to HIX </w:t>
      </w:r>
      <w:r w:rsidR="003C009E">
        <w:t xml:space="preserve">AWS </w:t>
      </w:r>
      <w:r>
        <w:t>Workspace, the user can access the QuickSight URL which will again prompt the user to login to the Centrify for webapp access. Following steps describe the authentication flow for the webapp login.</w:t>
      </w:r>
    </w:p>
    <w:p w14:paraId="39E05C52" w14:textId="77777777" w:rsidR="00AF6B2B" w:rsidRPr="00E4542B" w:rsidRDefault="00AF6B2B" w:rsidP="00AF6B2B"/>
    <w:p w14:paraId="6F427A0C" w14:textId="77777777" w:rsidR="00AF6B2B" w:rsidRPr="002E1A62" w:rsidRDefault="00AF6B2B">
      <w:pPr>
        <w:pStyle w:val="ListParagraph"/>
        <w:numPr>
          <w:ilvl w:val="0"/>
          <w:numId w:val="70"/>
        </w:numPr>
        <w:spacing w:after="200" w:line="276" w:lineRule="auto"/>
        <w:rPr>
          <w:rFonts w:eastAsiaTheme="majorEastAsia"/>
        </w:rPr>
      </w:pPr>
      <w:r w:rsidRPr="002E1A62">
        <w:rPr>
          <w:rFonts w:eastAsiaTheme="majorEastAsia"/>
        </w:rPr>
        <w:t xml:space="preserve">The angular based static-page web-app will be hosted on AWS Amplify. Amplify serves static web page resources [html, css, javascript-files, images] to the browser. The web-site resources served by Amplify does not contain data and does not require authentication. </w:t>
      </w:r>
    </w:p>
    <w:p w14:paraId="64510A67" w14:textId="77777777" w:rsidR="00AF6B2B" w:rsidRPr="002E1A62" w:rsidRDefault="00AF6B2B">
      <w:pPr>
        <w:pStyle w:val="ListParagraph"/>
        <w:numPr>
          <w:ilvl w:val="0"/>
          <w:numId w:val="70"/>
        </w:numPr>
        <w:spacing w:after="200" w:line="276" w:lineRule="auto"/>
        <w:rPr>
          <w:rFonts w:eastAsiaTheme="majorEastAsia"/>
        </w:rPr>
      </w:pPr>
      <w:r w:rsidRPr="002E1A62">
        <w:rPr>
          <w:rFonts w:eastAsiaTheme="majorEastAsia"/>
        </w:rPr>
        <w:t>Once the app loads on the browser, the user will be prompted to sign-in which triggers the open-id-connect based authentication thru Centrify [2 Authenticate]</w:t>
      </w:r>
    </w:p>
    <w:p w14:paraId="14090EED" w14:textId="77777777" w:rsidR="00AF6B2B" w:rsidRPr="002E1A62" w:rsidRDefault="00AF6B2B">
      <w:pPr>
        <w:pStyle w:val="ListParagraph"/>
        <w:numPr>
          <w:ilvl w:val="0"/>
          <w:numId w:val="70"/>
        </w:numPr>
        <w:spacing w:after="200" w:line="276" w:lineRule="auto"/>
        <w:rPr>
          <w:rFonts w:eastAsiaTheme="majorEastAsia"/>
        </w:rPr>
      </w:pPr>
      <w:r w:rsidRPr="002E1A62">
        <w:rPr>
          <w:rFonts w:eastAsiaTheme="majorEastAsia"/>
        </w:rPr>
        <w:t>On successful login to Centrify, the browser app receives an authorization-code that will be forwarded to the Application Load Balancer to execute the authorization flow [3. Authorize].</w:t>
      </w:r>
    </w:p>
    <w:p w14:paraId="3A8E5717" w14:textId="77777777" w:rsidR="00AF6B2B" w:rsidRPr="002E1A62" w:rsidRDefault="00AF6B2B">
      <w:pPr>
        <w:pStyle w:val="ListParagraph"/>
        <w:numPr>
          <w:ilvl w:val="0"/>
          <w:numId w:val="70"/>
        </w:numPr>
        <w:spacing w:after="200" w:line="276" w:lineRule="auto"/>
        <w:rPr>
          <w:rFonts w:eastAsiaTheme="majorEastAsia"/>
        </w:rPr>
      </w:pPr>
      <w:r w:rsidRPr="002E1A62">
        <w:rPr>
          <w:rFonts w:eastAsiaTheme="majorEastAsia"/>
        </w:rPr>
        <w:t>The Auth Lambda forwards the authorization-code to the Centrify Authorize endpoint for validation and receives the response with user-claims [user-id, name, email, access-role, etc].</w:t>
      </w:r>
    </w:p>
    <w:p w14:paraId="01AFE1A7" w14:textId="77777777" w:rsidR="00AF6B2B" w:rsidRPr="002E1A62" w:rsidRDefault="00AF6B2B">
      <w:pPr>
        <w:pStyle w:val="ListParagraph"/>
        <w:numPr>
          <w:ilvl w:val="0"/>
          <w:numId w:val="70"/>
        </w:numPr>
        <w:spacing w:after="200" w:line="276" w:lineRule="auto"/>
        <w:rPr>
          <w:rFonts w:eastAsiaTheme="majorEastAsia"/>
        </w:rPr>
      </w:pPr>
      <w:r w:rsidRPr="002E1A62">
        <w:rPr>
          <w:rFonts w:eastAsiaTheme="majorEastAsia"/>
        </w:rPr>
        <w:t>On successful authorization, the Auth Lambda [3a, 3b, 3c]</w:t>
      </w:r>
    </w:p>
    <w:p w14:paraId="53708468" w14:textId="77777777" w:rsidR="00AF6B2B" w:rsidRPr="00A06910" w:rsidRDefault="00AF6B2B">
      <w:pPr>
        <w:pStyle w:val="ListParagraph"/>
        <w:numPr>
          <w:ilvl w:val="1"/>
          <w:numId w:val="70"/>
        </w:numPr>
        <w:spacing w:after="200" w:line="276" w:lineRule="auto"/>
      </w:pPr>
      <w:r w:rsidRPr="00A06910">
        <w:t>Invokes AWS-STS api to create a Web Identity role</w:t>
      </w:r>
    </w:p>
    <w:p w14:paraId="1E94613A" w14:textId="77777777" w:rsidR="00AF6B2B" w:rsidRPr="00A06910" w:rsidRDefault="00AF6B2B">
      <w:pPr>
        <w:pStyle w:val="ListParagraph"/>
        <w:numPr>
          <w:ilvl w:val="1"/>
          <w:numId w:val="70"/>
        </w:numPr>
        <w:spacing w:after="200" w:line="276" w:lineRule="auto"/>
      </w:pPr>
      <w:r w:rsidRPr="00A06910">
        <w:t>Uses Web Identity Role it to create a new session on QuickSight</w:t>
      </w:r>
    </w:p>
    <w:p w14:paraId="3D62B793" w14:textId="77777777" w:rsidR="00AF6B2B" w:rsidRPr="00A06910" w:rsidRDefault="00AF6B2B">
      <w:pPr>
        <w:pStyle w:val="ListParagraph"/>
        <w:numPr>
          <w:ilvl w:val="1"/>
          <w:numId w:val="70"/>
        </w:numPr>
        <w:spacing w:after="200" w:line="276" w:lineRule="auto"/>
      </w:pPr>
      <w:r w:rsidRPr="00A06910">
        <w:t>Returns a signed QuickSight URL back to the browser app.</w:t>
      </w:r>
    </w:p>
    <w:p w14:paraId="0F296383" w14:textId="77777777" w:rsidR="00AF6B2B" w:rsidRPr="00A06910" w:rsidRDefault="00AF6B2B">
      <w:pPr>
        <w:pStyle w:val="ListParagraph"/>
        <w:numPr>
          <w:ilvl w:val="0"/>
          <w:numId w:val="70"/>
        </w:numPr>
        <w:spacing w:after="200" w:line="276" w:lineRule="auto"/>
      </w:pPr>
      <w:r w:rsidRPr="00A06910">
        <w:t>Browser App invokes the signed QuickSight URL to access QuickSight [4. Access QuickSight]</w:t>
      </w:r>
    </w:p>
    <w:p w14:paraId="41DB5BA7" w14:textId="77777777" w:rsidR="00AF6B2B" w:rsidRPr="00A06910" w:rsidRDefault="00AF6B2B">
      <w:pPr>
        <w:pStyle w:val="ListParagraph"/>
        <w:numPr>
          <w:ilvl w:val="1"/>
          <w:numId w:val="70"/>
        </w:numPr>
        <w:spacing w:after="200" w:line="276" w:lineRule="auto"/>
      </w:pPr>
      <w:r w:rsidRPr="00A06910">
        <w:t>QuickSight will be configured with default blacklist and explicit whitelist for access only from business-office-vpn ip-address-ranges.</w:t>
      </w:r>
    </w:p>
    <w:p w14:paraId="1757DEF3" w14:textId="77777777" w:rsidR="00AF6B2B" w:rsidRDefault="00AF6B2B" w:rsidP="00F41F59">
      <w:pPr>
        <w:pStyle w:val="Heading4"/>
      </w:pPr>
      <w:bookmarkStart w:id="1182" w:name="_Toc99113933"/>
      <w:bookmarkStart w:id="1183" w:name="_Toc107236644"/>
      <w:bookmarkStart w:id="1184" w:name="_Toc169824016"/>
      <w:bookmarkStart w:id="1185" w:name="_Toc169824243"/>
      <w:r w:rsidRPr="00A06910">
        <w:t>Authorization</w:t>
      </w:r>
      <w:bookmarkEnd w:id="1182"/>
      <w:bookmarkEnd w:id="1183"/>
      <w:bookmarkEnd w:id="1184"/>
      <w:bookmarkEnd w:id="1185"/>
    </w:p>
    <w:p w14:paraId="2110DC7B" w14:textId="77777777" w:rsidR="00AF6B2B" w:rsidRDefault="00AF6B2B" w:rsidP="00AF6B2B">
      <w:pPr>
        <w:rPr>
          <w:rFonts w:eastAsiaTheme="majorEastAsia"/>
        </w:rPr>
      </w:pPr>
      <w:r w:rsidRPr="00A06910">
        <w:rPr>
          <w:rFonts w:eastAsiaTheme="majorEastAsia"/>
        </w:rPr>
        <w:t>Authorization or Access Control is managed by adding users to specific pre-defined access-groups with HIX Active Directory and mapping access-level to specific pre-defined sub-folders within QuickSight as below.</w:t>
      </w:r>
      <w:r>
        <w:rPr>
          <w:rFonts w:eastAsiaTheme="majorEastAsia"/>
        </w:rPr>
        <w:t xml:space="preserve"> The access-groups will be defined by the unique combination of following attributes</w:t>
      </w:r>
    </w:p>
    <w:p w14:paraId="1EE72A1C" w14:textId="77777777" w:rsidR="00AF6B2B" w:rsidRDefault="00AF6B2B">
      <w:pPr>
        <w:pStyle w:val="ListParagraph"/>
        <w:numPr>
          <w:ilvl w:val="0"/>
          <w:numId w:val="72"/>
        </w:numPr>
        <w:spacing w:after="200" w:line="276" w:lineRule="auto"/>
        <w:rPr>
          <w:rFonts w:eastAsiaTheme="majorEastAsia"/>
        </w:rPr>
      </w:pPr>
      <w:r>
        <w:rPr>
          <w:rFonts w:eastAsiaTheme="majorEastAsia"/>
        </w:rPr>
        <w:t>Environment – [nonprod|stage|prod]</w:t>
      </w:r>
    </w:p>
    <w:p w14:paraId="25473C54" w14:textId="77777777" w:rsidR="00AF6B2B" w:rsidRDefault="00AF6B2B">
      <w:pPr>
        <w:pStyle w:val="ListParagraph"/>
        <w:numPr>
          <w:ilvl w:val="0"/>
          <w:numId w:val="72"/>
        </w:numPr>
        <w:spacing w:after="200" w:line="276" w:lineRule="auto"/>
        <w:rPr>
          <w:rFonts w:eastAsiaTheme="majorEastAsia"/>
        </w:rPr>
      </w:pPr>
      <w:r>
        <w:rPr>
          <w:rFonts w:eastAsiaTheme="majorEastAsia"/>
        </w:rPr>
        <w:t>App Code – [QS for QuickSight|OM for custom app]</w:t>
      </w:r>
    </w:p>
    <w:p w14:paraId="38E23949" w14:textId="77777777" w:rsidR="00AF6B2B" w:rsidRDefault="00AF6B2B">
      <w:pPr>
        <w:pStyle w:val="ListParagraph"/>
        <w:numPr>
          <w:ilvl w:val="0"/>
          <w:numId w:val="72"/>
        </w:numPr>
        <w:spacing w:after="200" w:line="276" w:lineRule="auto"/>
        <w:rPr>
          <w:rFonts w:eastAsiaTheme="majorEastAsia"/>
        </w:rPr>
      </w:pPr>
      <w:r>
        <w:rPr>
          <w:rFonts w:eastAsiaTheme="majorEastAsia"/>
        </w:rPr>
        <w:t>Org Code – User’s organization</w:t>
      </w:r>
    </w:p>
    <w:p w14:paraId="59BC6608" w14:textId="77777777" w:rsidR="00AF6B2B" w:rsidRDefault="00AF6B2B">
      <w:pPr>
        <w:pStyle w:val="ListParagraph"/>
        <w:numPr>
          <w:ilvl w:val="0"/>
          <w:numId w:val="72"/>
        </w:numPr>
        <w:spacing w:after="200" w:line="276" w:lineRule="auto"/>
        <w:rPr>
          <w:rFonts w:eastAsiaTheme="majorEastAsia"/>
        </w:rPr>
      </w:pPr>
      <w:r>
        <w:rPr>
          <w:rFonts w:eastAsiaTheme="majorEastAsia"/>
        </w:rPr>
        <w:t>Access – [READ|AUTHOR]</w:t>
      </w:r>
    </w:p>
    <w:p w14:paraId="2BA329CF" w14:textId="7C29D39A" w:rsidR="00AF6B2B" w:rsidRPr="00BD4B99" w:rsidRDefault="00AF6B2B">
      <w:pPr>
        <w:pStyle w:val="ListParagraph"/>
        <w:numPr>
          <w:ilvl w:val="0"/>
          <w:numId w:val="72"/>
        </w:numPr>
        <w:spacing w:after="200" w:line="276" w:lineRule="auto"/>
        <w:rPr>
          <w:rFonts w:eastAsiaTheme="majorEastAsia"/>
        </w:rPr>
      </w:pPr>
      <w:r>
        <w:rPr>
          <w:rFonts w:eastAsiaTheme="majorEastAsia"/>
        </w:rPr>
        <w:t>Sub-Access – [</w:t>
      </w:r>
      <w:r w:rsidR="00A15F7A">
        <w:rPr>
          <w:rFonts w:eastAsiaTheme="majorEastAsia"/>
        </w:rPr>
        <w:t>LOW</w:t>
      </w:r>
      <w:r>
        <w:rPr>
          <w:rFonts w:eastAsiaTheme="majorEastAsia"/>
        </w:rPr>
        <w:t>|HIGH]</w:t>
      </w:r>
    </w:p>
    <w:p w14:paraId="2D87A911" w14:textId="77777777" w:rsidR="00AF6B2B" w:rsidRDefault="00AF6B2B" w:rsidP="00AF6B2B">
      <w:pPr>
        <w:keepNext/>
        <w:rPr>
          <w:rFonts w:eastAsiaTheme="majorEastAsia"/>
        </w:rPr>
      </w:pPr>
      <w:r w:rsidRPr="00A06910">
        <w:rPr>
          <w:rFonts w:eastAsiaTheme="majorEastAsia"/>
        </w:rPr>
        <w:t xml:space="preserve"> </w:t>
      </w:r>
      <w:r>
        <w:rPr>
          <w:rFonts w:eastAsiaTheme="majorEastAsia"/>
        </w:rPr>
        <w:t>Only operations team users with sub-access level of HIGH will have AUTHOR access and ability to publish the reports to specific folders within the QuickSight solution. The folders will be pre-defined for the combination of &lt;org&gt;-&lt;sub-access&gt; and each access-role will have access to one of more sub-folders based on the matrix below. The naming convention for the sub-access is</w:t>
      </w:r>
    </w:p>
    <w:p w14:paraId="486DB3DD" w14:textId="77777777" w:rsidR="00AF6B2B" w:rsidRDefault="00AF6B2B">
      <w:pPr>
        <w:pStyle w:val="ListParagraph"/>
        <w:keepNext/>
        <w:numPr>
          <w:ilvl w:val="0"/>
          <w:numId w:val="73"/>
        </w:numPr>
        <w:spacing w:after="200" w:line="276" w:lineRule="auto"/>
        <w:rPr>
          <w:rFonts w:eastAsiaTheme="majorEastAsia"/>
        </w:rPr>
      </w:pPr>
      <w:r>
        <w:rPr>
          <w:rFonts w:eastAsiaTheme="majorEastAsia"/>
        </w:rPr>
        <w:t>&lt;org&gt;-LOW – Folder to publish reports with non-sensitive data for specific org.</w:t>
      </w:r>
    </w:p>
    <w:p w14:paraId="3399F216" w14:textId="77777777" w:rsidR="00AF6B2B" w:rsidRDefault="00AF6B2B">
      <w:pPr>
        <w:pStyle w:val="ListParagraph"/>
        <w:keepNext/>
        <w:numPr>
          <w:ilvl w:val="0"/>
          <w:numId w:val="73"/>
        </w:numPr>
        <w:spacing w:after="200" w:line="276" w:lineRule="auto"/>
        <w:rPr>
          <w:rFonts w:eastAsiaTheme="majorEastAsia"/>
        </w:rPr>
      </w:pPr>
      <w:r>
        <w:rPr>
          <w:rFonts w:eastAsiaTheme="majorEastAsia"/>
        </w:rPr>
        <w:t>&lt;org&gt;-HIGH – Folder to publish reports with sensitive data for specific org.</w:t>
      </w:r>
    </w:p>
    <w:p w14:paraId="33E916CD" w14:textId="77777777" w:rsidR="00AF6B2B" w:rsidRDefault="00AF6B2B">
      <w:pPr>
        <w:pStyle w:val="ListParagraph"/>
        <w:keepNext/>
        <w:numPr>
          <w:ilvl w:val="0"/>
          <w:numId w:val="73"/>
        </w:numPr>
        <w:spacing w:after="200" w:line="276" w:lineRule="auto"/>
        <w:rPr>
          <w:rFonts w:eastAsiaTheme="majorEastAsia"/>
        </w:rPr>
      </w:pPr>
      <w:r>
        <w:rPr>
          <w:rFonts w:eastAsiaTheme="majorEastAsia"/>
        </w:rPr>
        <w:t>&lt;org&gt;-AUTHOR – Folder for O&amp;M team to share reports within their team for validation before being published to the end-users.</w:t>
      </w:r>
    </w:p>
    <w:p w14:paraId="101C8407" w14:textId="77777777" w:rsidR="00AF6B2B" w:rsidRDefault="00AF6B2B" w:rsidP="00AF6B2B">
      <w:pPr>
        <w:keepNext/>
        <w:rPr>
          <w:rFonts w:eastAsiaTheme="majorEastAsia"/>
        </w:rPr>
      </w:pPr>
      <w:r>
        <w:rPr>
          <w:rFonts w:eastAsiaTheme="majorEastAsia"/>
        </w:rPr>
        <w:t>NOTE – Operations team will maintain documentation and review/approval procedure on the type of reports that qualify as containing sensitive information and based on that publish the reports to the appropriate folder within QuickSight.</w:t>
      </w:r>
    </w:p>
    <w:p w14:paraId="3101B3F2" w14:textId="77777777" w:rsidR="00AF6B2B" w:rsidRDefault="00AF6B2B" w:rsidP="00AF6B2B">
      <w:pPr>
        <w:keepNext/>
        <w:rPr>
          <w:rFonts w:eastAsiaTheme="majorEastAsia"/>
        </w:rPr>
      </w:pPr>
    </w:p>
    <w:tbl>
      <w:tblPr>
        <w:tblW w:w="10148" w:type="dxa"/>
        <w:tblInd w:w="-5" w:type="dxa"/>
        <w:tblLook w:val="04A0" w:firstRow="1" w:lastRow="0" w:firstColumn="1" w:lastColumn="0" w:noHBand="0" w:noVBand="1"/>
      </w:tblPr>
      <w:tblGrid>
        <w:gridCol w:w="786"/>
        <w:gridCol w:w="2261"/>
        <w:gridCol w:w="749"/>
        <w:gridCol w:w="779"/>
        <w:gridCol w:w="781"/>
        <w:gridCol w:w="811"/>
        <w:gridCol w:w="733"/>
        <w:gridCol w:w="763"/>
        <w:gridCol w:w="1368"/>
        <w:gridCol w:w="1117"/>
      </w:tblGrid>
      <w:tr w:rsidR="00AF6B2B" w14:paraId="46A57269" w14:textId="77777777" w:rsidTr="00D96878">
        <w:trPr>
          <w:trHeight w:val="274"/>
        </w:trPr>
        <w:tc>
          <w:tcPr>
            <w:tcW w:w="786" w:type="dxa"/>
            <w:tcBorders>
              <w:top w:val="single" w:sz="4" w:space="0" w:color="auto"/>
              <w:left w:val="single" w:sz="4" w:space="0" w:color="auto"/>
              <w:bottom w:val="single" w:sz="4" w:space="0" w:color="auto"/>
              <w:right w:val="single" w:sz="4" w:space="0" w:color="auto"/>
            </w:tcBorders>
            <w:shd w:val="clear" w:color="000000" w:fill="595959"/>
            <w:noWrap/>
            <w:vAlign w:val="bottom"/>
            <w:hideMark/>
          </w:tcPr>
          <w:p w14:paraId="2961159F"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 </w:t>
            </w:r>
          </w:p>
        </w:tc>
        <w:tc>
          <w:tcPr>
            <w:tcW w:w="2261" w:type="dxa"/>
            <w:tcBorders>
              <w:top w:val="single" w:sz="4" w:space="0" w:color="auto"/>
              <w:left w:val="nil"/>
              <w:bottom w:val="single" w:sz="4" w:space="0" w:color="auto"/>
              <w:right w:val="single" w:sz="4" w:space="0" w:color="auto"/>
            </w:tcBorders>
            <w:shd w:val="clear" w:color="000000" w:fill="595959"/>
            <w:noWrap/>
            <w:vAlign w:val="bottom"/>
            <w:hideMark/>
          </w:tcPr>
          <w:p w14:paraId="0C872BEA"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 </w:t>
            </w:r>
          </w:p>
        </w:tc>
        <w:tc>
          <w:tcPr>
            <w:tcW w:w="7101" w:type="dxa"/>
            <w:gridSpan w:val="8"/>
            <w:tcBorders>
              <w:top w:val="nil"/>
              <w:left w:val="nil"/>
              <w:bottom w:val="single" w:sz="4" w:space="0" w:color="auto"/>
              <w:right w:val="nil"/>
            </w:tcBorders>
            <w:shd w:val="clear" w:color="000000" w:fill="404040"/>
            <w:noWrap/>
            <w:vAlign w:val="bottom"/>
            <w:hideMark/>
          </w:tcPr>
          <w:p w14:paraId="38AC577F" w14:textId="77777777" w:rsidR="00AF6B2B" w:rsidRDefault="00AF6B2B" w:rsidP="00D96878">
            <w:pPr>
              <w:jc w:val="center"/>
              <w:rPr>
                <w:rFonts w:ascii="Calibri" w:hAnsi="Calibri" w:cs="Calibri"/>
                <w:color w:val="F2F2F2"/>
                <w:sz w:val="18"/>
                <w:szCs w:val="18"/>
              </w:rPr>
            </w:pPr>
            <w:r>
              <w:rPr>
                <w:rFonts w:ascii="Calibri" w:hAnsi="Calibri" w:cs="Calibri"/>
                <w:color w:val="F2F2F2"/>
                <w:sz w:val="18"/>
                <w:szCs w:val="18"/>
              </w:rPr>
              <w:t>Folders Access</w:t>
            </w:r>
          </w:p>
        </w:tc>
      </w:tr>
      <w:tr w:rsidR="00AF6B2B" w14:paraId="01A7C7C1"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542306BA"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Org</w:t>
            </w:r>
          </w:p>
        </w:tc>
        <w:tc>
          <w:tcPr>
            <w:tcW w:w="2261" w:type="dxa"/>
            <w:tcBorders>
              <w:top w:val="nil"/>
              <w:left w:val="nil"/>
              <w:bottom w:val="single" w:sz="4" w:space="0" w:color="auto"/>
              <w:right w:val="single" w:sz="4" w:space="0" w:color="auto"/>
            </w:tcBorders>
            <w:shd w:val="clear" w:color="000000" w:fill="595959"/>
            <w:noWrap/>
            <w:vAlign w:val="bottom"/>
            <w:hideMark/>
          </w:tcPr>
          <w:p w14:paraId="5EC5EC94"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QS Access Role</w:t>
            </w:r>
          </w:p>
        </w:tc>
        <w:tc>
          <w:tcPr>
            <w:tcW w:w="749" w:type="dxa"/>
            <w:tcBorders>
              <w:top w:val="nil"/>
              <w:left w:val="nil"/>
              <w:bottom w:val="single" w:sz="4" w:space="0" w:color="auto"/>
              <w:right w:val="single" w:sz="4" w:space="0" w:color="auto"/>
            </w:tcBorders>
            <w:shd w:val="clear" w:color="000000" w:fill="404040"/>
            <w:noWrap/>
            <w:vAlign w:val="bottom"/>
            <w:hideMark/>
          </w:tcPr>
          <w:p w14:paraId="6A11CFE4"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MH-LOW</w:t>
            </w:r>
          </w:p>
        </w:tc>
        <w:tc>
          <w:tcPr>
            <w:tcW w:w="779" w:type="dxa"/>
            <w:tcBorders>
              <w:top w:val="nil"/>
              <w:left w:val="nil"/>
              <w:bottom w:val="single" w:sz="4" w:space="0" w:color="auto"/>
              <w:right w:val="single" w:sz="4" w:space="0" w:color="auto"/>
            </w:tcBorders>
            <w:shd w:val="clear" w:color="000000" w:fill="404040"/>
            <w:noWrap/>
            <w:vAlign w:val="bottom"/>
            <w:hideMark/>
          </w:tcPr>
          <w:p w14:paraId="48614DC5"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MH-HIGH</w:t>
            </w:r>
          </w:p>
        </w:tc>
        <w:tc>
          <w:tcPr>
            <w:tcW w:w="781" w:type="dxa"/>
            <w:tcBorders>
              <w:top w:val="nil"/>
              <w:left w:val="nil"/>
              <w:bottom w:val="single" w:sz="4" w:space="0" w:color="auto"/>
              <w:right w:val="single" w:sz="4" w:space="0" w:color="auto"/>
            </w:tcBorders>
            <w:shd w:val="clear" w:color="000000" w:fill="404040"/>
            <w:noWrap/>
            <w:vAlign w:val="bottom"/>
            <w:hideMark/>
          </w:tcPr>
          <w:p w14:paraId="57F166A4"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CCA-LOW</w:t>
            </w:r>
          </w:p>
        </w:tc>
        <w:tc>
          <w:tcPr>
            <w:tcW w:w="811" w:type="dxa"/>
            <w:tcBorders>
              <w:top w:val="nil"/>
              <w:left w:val="nil"/>
              <w:bottom w:val="single" w:sz="4" w:space="0" w:color="auto"/>
              <w:right w:val="single" w:sz="4" w:space="0" w:color="auto"/>
            </w:tcBorders>
            <w:shd w:val="clear" w:color="000000" w:fill="404040"/>
            <w:noWrap/>
            <w:vAlign w:val="bottom"/>
            <w:hideMark/>
          </w:tcPr>
          <w:p w14:paraId="62FB86E1"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CCA-HIGH</w:t>
            </w:r>
          </w:p>
        </w:tc>
        <w:tc>
          <w:tcPr>
            <w:tcW w:w="733" w:type="dxa"/>
            <w:tcBorders>
              <w:top w:val="nil"/>
              <w:left w:val="nil"/>
              <w:bottom w:val="single" w:sz="4" w:space="0" w:color="auto"/>
              <w:right w:val="single" w:sz="4" w:space="0" w:color="auto"/>
            </w:tcBorders>
            <w:shd w:val="clear" w:color="000000" w:fill="404040"/>
            <w:noWrap/>
            <w:vAlign w:val="bottom"/>
            <w:hideMark/>
          </w:tcPr>
          <w:p w14:paraId="667255C1"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HIX-LOW</w:t>
            </w:r>
          </w:p>
        </w:tc>
        <w:tc>
          <w:tcPr>
            <w:tcW w:w="763" w:type="dxa"/>
            <w:tcBorders>
              <w:top w:val="nil"/>
              <w:left w:val="nil"/>
              <w:bottom w:val="single" w:sz="4" w:space="0" w:color="auto"/>
              <w:right w:val="single" w:sz="4" w:space="0" w:color="auto"/>
            </w:tcBorders>
            <w:shd w:val="clear" w:color="000000" w:fill="404040"/>
            <w:noWrap/>
            <w:vAlign w:val="bottom"/>
            <w:hideMark/>
          </w:tcPr>
          <w:p w14:paraId="4B50BC28"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HIX-HIGH</w:t>
            </w:r>
          </w:p>
        </w:tc>
        <w:tc>
          <w:tcPr>
            <w:tcW w:w="1368" w:type="dxa"/>
            <w:tcBorders>
              <w:top w:val="nil"/>
              <w:left w:val="nil"/>
              <w:bottom w:val="single" w:sz="4" w:space="0" w:color="auto"/>
              <w:right w:val="single" w:sz="4" w:space="0" w:color="auto"/>
            </w:tcBorders>
            <w:shd w:val="clear" w:color="000000" w:fill="404040"/>
            <w:noWrap/>
            <w:vAlign w:val="bottom"/>
            <w:hideMark/>
          </w:tcPr>
          <w:p w14:paraId="734F2BB6"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OPTUM-AUTHOR</w:t>
            </w:r>
          </w:p>
        </w:tc>
        <w:tc>
          <w:tcPr>
            <w:tcW w:w="1117" w:type="dxa"/>
            <w:tcBorders>
              <w:top w:val="nil"/>
              <w:left w:val="nil"/>
              <w:bottom w:val="single" w:sz="4" w:space="0" w:color="auto"/>
              <w:right w:val="single" w:sz="4" w:space="0" w:color="auto"/>
            </w:tcBorders>
            <w:shd w:val="clear" w:color="000000" w:fill="404040"/>
            <w:noWrap/>
            <w:vAlign w:val="bottom"/>
            <w:hideMark/>
          </w:tcPr>
          <w:p w14:paraId="3F4CD583"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SMX-AUTHOR</w:t>
            </w:r>
          </w:p>
        </w:tc>
      </w:tr>
      <w:tr w:rsidR="00AF6B2B" w14:paraId="33215B77"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1CA6DD54"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MH</w:t>
            </w:r>
          </w:p>
        </w:tc>
        <w:tc>
          <w:tcPr>
            <w:tcW w:w="2261" w:type="dxa"/>
            <w:tcBorders>
              <w:top w:val="nil"/>
              <w:left w:val="nil"/>
              <w:bottom w:val="single" w:sz="4" w:space="0" w:color="auto"/>
              <w:right w:val="single" w:sz="4" w:space="0" w:color="auto"/>
            </w:tcBorders>
            <w:shd w:val="clear" w:color="000000" w:fill="595959"/>
            <w:noWrap/>
            <w:vAlign w:val="bottom"/>
            <w:hideMark/>
          </w:tcPr>
          <w:p w14:paraId="4885AB6B"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quicksight-low-prod-role</w:t>
            </w:r>
          </w:p>
        </w:tc>
        <w:tc>
          <w:tcPr>
            <w:tcW w:w="749" w:type="dxa"/>
            <w:tcBorders>
              <w:top w:val="nil"/>
              <w:left w:val="nil"/>
              <w:bottom w:val="single" w:sz="4" w:space="0" w:color="auto"/>
              <w:right w:val="single" w:sz="4" w:space="0" w:color="auto"/>
            </w:tcBorders>
            <w:shd w:val="clear" w:color="auto" w:fill="auto"/>
            <w:noWrap/>
            <w:vAlign w:val="bottom"/>
            <w:hideMark/>
          </w:tcPr>
          <w:p w14:paraId="4B0E0D49"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79" w:type="dxa"/>
            <w:tcBorders>
              <w:top w:val="nil"/>
              <w:left w:val="nil"/>
              <w:bottom w:val="single" w:sz="4" w:space="0" w:color="auto"/>
              <w:right w:val="single" w:sz="4" w:space="0" w:color="auto"/>
            </w:tcBorders>
            <w:shd w:val="clear" w:color="auto" w:fill="auto"/>
            <w:noWrap/>
            <w:vAlign w:val="bottom"/>
            <w:hideMark/>
          </w:tcPr>
          <w:p w14:paraId="752090C5"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7D5EBAF1" w14:textId="77777777" w:rsidR="00AF6B2B" w:rsidRDefault="00AF6B2B" w:rsidP="00D96878">
            <w:pPr>
              <w:rPr>
                <w:rFonts w:ascii="Calibri" w:hAnsi="Calibri" w:cs="Calibri"/>
                <w:sz w:val="18"/>
                <w:szCs w:val="18"/>
              </w:rPr>
            </w:pPr>
            <w:r>
              <w:rPr>
                <w:rFonts w:ascii="Calibri" w:hAnsi="Calibri" w:cs="Calibri"/>
                <w:sz w:val="18"/>
                <w:szCs w:val="18"/>
              </w:rPr>
              <w:t> </w:t>
            </w:r>
          </w:p>
        </w:tc>
        <w:tc>
          <w:tcPr>
            <w:tcW w:w="811" w:type="dxa"/>
            <w:tcBorders>
              <w:top w:val="nil"/>
              <w:left w:val="nil"/>
              <w:bottom w:val="single" w:sz="4" w:space="0" w:color="auto"/>
              <w:right w:val="single" w:sz="4" w:space="0" w:color="auto"/>
            </w:tcBorders>
            <w:shd w:val="clear" w:color="auto" w:fill="auto"/>
            <w:noWrap/>
            <w:vAlign w:val="bottom"/>
            <w:hideMark/>
          </w:tcPr>
          <w:p w14:paraId="3636A69D"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69A2A0A3"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63" w:type="dxa"/>
            <w:tcBorders>
              <w:top w:val="nil"/>
              <w:left w:val="nil"/>
              <w:bottom w:val="single" w:sz="4" w:space="0" w:color="auto"/>
              <w:right w:val="single" w:sz="4" w:space="0" w:color="auto"/>
            </w:tcBorders>
            <w:shd w:val="clear" w:color="auto" w:fill="auto"/>
            <w:noWrap/>
            <w:vAlign w:val="bottom"/>
            <w:hideMark/>
          </w:tcPr>
          <w:p w14:paraId="1EF9719F"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6288A385"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2EF61F73"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28AEAEA6"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21BEB228"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MH</w:t>
            </w:r>
          </w:p>
        </w:tc>
        <w:tc>
          <w:tcPr>
            <w:tcW w:w="2261" w:type="dxa"/>
            <w:tcBorders>
              <w:top w:val="nil"/>
              <w:left w:val="nil"/>
              <w:bottom w:val="single" w:sz="4" w:space="0" w:color="auto"/>
              <w:right w:val="single" w:sz="4" w:space="0" w:color="auto"/>
            </w:tcBorders>
            <w:shd w:val="clear" w:color="000000" w:fill="595959"/>
            <w:noWrap/>
            <w:vAlign w:val="bottom"/>
            <w:hideMark/>
          </w:tcPr>
          <w:p w14:paraId="2BC57EC6"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quicksight-high-prod-role</w:t>
            </w:r>
          </w:p>
        </w:tc>
        <w:tc>
          <w:tcPr>
            <w:tcW w:w="749" w:type="dxa"/>
            <w:tcBorders>
              <w:top w:val="nil"/>
              <w:left w:val="nil"/>
              <w:bottom w:val="single" w:sz="4" w:space="0" w:color="auto"/>
              <w:right w:val="single" w:sz="4" w:space="0" w:color="auto"/>
            </w:tcBorders>
            <w:shd w:val="clear" w:color="auto" w:fill="auto"/>
            <w:noWrap/>
            <w:vAlign w:val="bottom"/>
            <w:hideMark/>
          </w:tcPr>
          <w:p w14:paraId="529D4E64"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79" w:type="dxa"/>
            <w:tcBorders>
              <w:top w:val="nil"/>
              <w:left w:val="nil"/>
              <w:bottom w:val="single" w:sz="4" w:space="0" w:color="auto"/>
              <w:right w:val="single" w:sz="4" w:space="0" w:color="auto"/>
            </w:tcBorders>
            <w:shd w:val="clear" w:color="auto" w:fill="auto"/>
            <w:noWrap/>
            <w:vAlign w:val="bottom"/>
            <w:hideMark/>
          </w:tcPr>
          <w:p w14:paraId="77D531B5"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81" w:type="dxa"/>
            <w:tcBorders>
              <w:top w:val="nil"/>
              <w:left w:val="nil"/>
              <w:bottom w:val="single" w:sz="4" w:space="0" w:color="auto"/>
              <w:right w:val="single" w:sz="4" w:space="0" w:color="auto"/>
            </w:tcBorders>
            <w:shd w:val="clear" w:color="auto" w:fill="auto"/>
            <w:noWrap/>
            <w:vAlign w:val="bottom"/>
            <w:hideMark/>
          </w:tcPr>
          <w:p w14:paraId="48E0F5B9" w14:textId="77777777" w:rsidR="00AF6B2B" w:rsidRDefault="00AF6B2B" w:rsidP="00D96878">
            <w:pPr>
              <w:rPr>
                <w:rFonts w:ascii="Calibri" w:hAnsi="Calibri" w:cs="Calibri"/>
                <w:sz w:val="18"/>
                <w:szCs w:val="18"/>
              </w:rPr>
            </w:pPr>
            <w:r>
              <w:rPr>
                <w:rFonts w:ascii="Calibri" w:hAnsi="Calibri" w:cs="Calibri"/>
                <w:sz w:val="18"/>
                <w:szCs w:val="18"/>
              </w:rPr>
              <w:t> </w:t>
            </w:r>
          </w:p>
        </w:tc>
        <w:tc>
          <w:tcPr>
            <w:tcW w:w="811" w:type="dxa"/>
            <w:tcBorders>
              <w:top w:val="nil"/>
              <w:left w:val="nil"/>
              <w:bottom w:val="single" w:sz="4" w:space="0" w:color="auto"/>
              <w:right w:val="single" w:sz="4" w:space="0" w:color="auto"/>
            </w:tcBorders>
            <w:shd w:val="clear" w:color="auto" w:fill="auto"/>
            <w:noWrap/>
            <w:vAlign w:val="bottom"/>
            <w:hideMark/>
          </w:tcPr>
          <w:p w14:paraId="793F958B"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1758DF73"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63" w:type="dxa"/>
            <w:tcBorders>
              <w:top w:val="nil"/>
              <w:left w:val="nil"/>
              <w:bottom w:val="single" w:sz="4" w:space="0" w:color="auto"/>
              <w:right w:val="single" w:sz="4" w:space="0" w:color="auto"/>
            </w:tcBorders>
            <w:shd w:val="clear" w:color="auto" w:fill="auto"/>
            <w:noWrap/>
            <w:vAlign w:val="bottom"/>
            <w:hideMark/>
          </w:tcPr>
          <w:p w14:paraId="4780EC42"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37F483A2"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3A6AA7A8"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5AA6BD16"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506EEF3E"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CCA</w:t>
            </w:r>
          </w:p>
        </w:tc>
        <w:tc>
          <w:tcPr>
            <w:tcW w:w="2261" w:type="dxa"/>
            <w:tcBorders>
              <w:top w:val="nil"/>
              <w:left w:val="nil"/>
              <w:bottom w:val="single" w:sz="4" w:space="0" w:color="auto"/>
              <w:right w:val="single" w:sz="4" w:space="0" w:color="auto"/>
            </w:tcBorders>
            <w:shd w:val="clear" w:color="000000" w:fill="595959"/>
            <w:noWrap/>
            <w:vAlign w:val="bottom"/>
            <w:hideMark/>
          </w:tcPr>
          <w:p w14:paraId="4ADD0EAA"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quicksight-low-prod-role</w:t>
            </w:r>
          </w:p>
        </w:tc>
        <w:tc>
          <w:tcPr>
            <w:tcW w:w="749" w:type="dxa"/>
            <w:tcBorders>
              <w:top w:val="nil"/>
              <w:left w:val="nil"/>
              <w:bottom w:val="single" w:sz="4" w:space="0" w:color="auto"/>
              <w:right w:val="single" w:sz="4" w:space="0" w:color="auto"/>
            </w:tcBorders>
            <w:shd w:val="clear" w:color="auto" w:fill="auto"/>
            <w:noWrap/>
            <w:vAlign w:val="bottom"/>
            <w:hideMark/>
          </w:tcPr>
          <w:p w14:paraId="1D88743D"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79" w:type="dxa"/>
            <w:tcBorders>
              <w:top w:val="nil"/>
              <w:left w:val="nil"/>
              <w:bottom w:val="single" w:sz="4" w:space="0" w:color="auto"/>
              <w:right w:val="single" w:sz="4" w:space="0" w:color="auto"/>
            </w:tcBorders>
            <w:shd w:val="clear" w:color="auto" w:fill="auto"/>
            <w:noWrap/>
            <w:vAlign w:val="bottom"/>
            <w:hideMark/>
          </w:tcPr>
          <w:p w14:paraId="16E011E4"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2D1B277A"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811" w:type="dxa"/>
            <w:tcBorders>
              <w:top w:val="nil"/>
              <w:left w:val="nil"/>
              <w:bottom w:val="single" w:sz="4" w:space="0" w:color="auto"/>
              <w:right w:val="single" w:sz="4" w:space="0" w:color="auto"/>
            </w:tcBorders>
            <w:shd w:val="clear" w:color="auto" w:fill="auto"/>
            <w:noWrap/>
            <w:vAlign w:val="bottom"/>
            <w:hideMark/>
          </w:tcPr>
          <w:p w14:paraId="05C65063"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24068A02"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63" w:type="dxa"/>
            <w:tcBorders>
              <w:top w:val="nil"/>
              <w:left w:val="nil"/>
              <w:bottom w:val="single" w:sz="4" w:space="0" w:color="auto"/>
              <w:right w:val="single" w:sz="4" w:space="0" w:color="auto"/>
            </w:tcBorders>
            <w:shd w:val="clear" w:color="auto" w:fill="auto"/>
            <w:noWrap/>
            <w:vAlign w:val="bottom"/>
            <w:hideMark/>
          </w:tcPr>
          <w:p w14:paraId="29E9305E"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71F13E1E"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4EE8F909"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2B58643C"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49B0E7A2"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CCA</w:t>
            </w:r>
          </w:p>
        </w:tc>
        <w:tc>
          <w:tcPr>
            <w:tcW w:w="2261" w:type="dxa"/>
            <w:tcBorders>
              <w:top w:val="nil"/>
              <w:left w:val="nil"/>
              <w:bottom w:val="single" w:sz="4" w:space="0" w:color="auto"/>
              <w:right w:val="single" w:sz="4" w:space="0" w:color="auto"/>
            </w:tcBorders>
            <w:shd w:val="clear" w:color="000000" w:fill="595959"/>
            <w:noWrap/>
            <w:vAlign w:val="bottom"/>
            <w:hideMark/>
          </w:tcPr>
          <w:p w14:paraId="22B3083F"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quicksight-high-prod-role</w:t>
            </w:r>
          </w:p>
        </w:tc>
        <w:tc>
          <w:tcPr>
            <w:tcW w:w="749" w:type="dxa"/>
            <w:tcBorders>
              <w:top w:val="nil"/>
              <w:left w:val="nil"/>
              <w:bottom w:val="single" w:sz="4" w:space="0" w:color="auto"/>
              <w:right w:val="single" w:sz="4" w:space="0" w:color="auto"/>
            </w:tcBorders>
            <w:shd w:val="clear" w:color="auto" w:fill="auto"/>
            <w:noWrap/>
            <w:vAlign w:val="bottom"/>
            <w:hideMark/>
          </w:tcPr>
          <w:p w14:paraId="49501CEC"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79" w:type="dxa"/>
            <w:tcBorders>
              <w:top w:val="nil"/>
              <w:left w:val="nil"/>
              <w:bottom w:val="single" w:sz="4" w:space="0" w:color="auto"/>
              <w:right w:val="single" w:sz="4" w:space="0" w:color="auto"/>
            </w:tcBorders>
            <w:shd w:val="clear" w:color="auto" w:fill="auto"/>
            <w:noWrap/>
            <w:vAlign w:val="bottom"/>
            <w:hideMark/>
          </w:tcPr>
          <w:p w14:paraId="217260E1"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3BFB54BB"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811" w:type="dxa"/>
            <w:tcBorders>
              <w:top w:val="nil"/>
              <w:left w:val="nil"/>
              <w:bottom w:val="single" w:sz="4" w:space="0" w:color="auto"/>
              <w:right w:val="single" w:sz="4" w:space="0" w:color="auto"/>
            </w:tcBorders>
            <w:shd w:val="clear" w:color="auto" w:fill="auto"/>
            <w:noWrap/>
            <w:vAlign w:val="bottom"/>
            <w:hideMark/>
          </w:tcPr>
          <w:p w14:paraId="33EE5E3B"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33" w:type="dxa"/>
            <w:tcBorders>
              <w:top w:val="nil"/>
              <w:left w:val="nil"/>
              <w:bottom w:val="single" w:sz="4" w:space="0" w:color="auto"/>
              <w:right w:val="single" w:sz="4" w:space="0" w:color="auto"/>
            </w:tcBorders>
            <w:shd w:val="clear" w:color="auto" w:fill="auto"/>
            <w:noWrap/>
            <w:vAlign w:val="bottom"/>
            <w:hideMark/>
          </w:tcPr>
          <w:p w14:paraId="5AA1BE2C"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63" w:type="dxa"/>
            <w:tcBorders>
              <w:top w:val="nil"/>
              <w:left w:val="nil"/>
              <w:bottom w:val="single" w:sz="4" w:space="0" w:color="auto"/>
              <w:right w:val="single" w:sz="4" w:space="0" w:color="auto"/>
            </w:tcBorders>
            <w:shd w:val="clear" w:color="auto" w:fill="auto"/>
            <w:noWrap/>
            <w:vAlign w:val="bottom"/>
            <w:hideMark/>
          </w:tcPr>
          <w:p w14:paraId="0A09756E"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27EAAF77"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715A2C0A"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60027AD7"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790A1B26"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HIX</w:t>
            </w:r>
          </w:p>
        </w:tc>
        <w:tc>
          <w:tcPr>
            <w:tcW w:w="2261" w:type="dxa"/>
            <w:tcBorders>
              <w:top w:val="nil"/>
              <w:left w:val="nil"/>
              <w:bottom w:val="single" w:sz="4" w:space="0" w:color="auto"/>
              <w:right w:val="single" w:sz="4" w:space="0" w:color="auto"/>
            </w:tcBorders>
            <w:shd w:val="clear" w:color="000000" w:fill="595959"/>
            <w:noWrap/>
            <w:vAlign w:val="bottom"/>
            <w:hideMark/>
          </w:tcPr>
          <w:p w14:paraId="13C07A57"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quicksight-low-prod-role</w:t>
            </w:r>
          </w:p>
        </w:tc>
        <w:tc>
          <w:tcPr>
            <w:tcW w:w="749" w:type="dxa"/>
            <w:tcBorders>
              <w:top w:val="nil"/>
              <w:left w:val="nil"/>
              <w:bottom w:val="single" w:sz="4" w:space="0" w:color="auto"/>
              <w:right w:val="single" w:sz="4" w:space="0" w:color="auto"/>
            </w:tcBorders>
            <w:shd w:val="clear" w:color="auto" w:fill="auto"/>
            <w:noWrap/>
            <w:vAlign w:val="bottom"/>
            <w:hideMark/>
          </w:tcPr>
          <w:p w14:paraId="5A22270F"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79" w:type="dxa"/>
            <w:tcBorders>
              <w:top w:val="nil"/>
              <w:left w:val="nil"/>
              <w:bottom w:val="single" w:sz="4" w:space="0" w:color="auto"/>
              <w:right w:val="single" w:sz="4" w:space="0" w:color="auto"/>
            </w:tcBorders>
            <w:shd w:val="clear" w:color="auto" w:fill="auto"/>
            <w:noWrap/>
            <w:vAlign w:val="bottom"/>
            <w:hideMark/>
          </w:tcPr>
          <w:p w14:paraId="6B4140EA"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41644260" w14:textId="77777777" w:rsidR="00AF6B2B" w:rsidRDefault="00AF6B2B" w:rsidP="00D96878">
            <w:pPr>
              <w:rPr>
                <w:rFonts w:ascii="Calibri" w:hAnsi="Calibri" w:cs="Calibri"/>
                <w:sz w:val="18"/>
                <w:szCs w:val="18"/>
              </w:rPr>
            </w:pPr>
            <w:r>
              <w:rPr>
                <w:rFonts w:ascii="Calibri" w:hAnsi="Calibri" w:cs="Calibri"/>
                <w:sz w:val="18"/>
                <w:szCs w:val="18"/>
              </w:rPr>
              <w:t> </w:t>
            </w:r>
          </w:p>
        </w:tc>
        <w:tc>
          <w:tcPr>
            <w:tcW w:w="811" w:type="dxa"/>
            <w:tcBorders>
              <w:top w:val="nil"/>
              <w:left w:val="nil"/>
              <w:bottom w:val="single" w:sz="4" w:space="0" w:color="auto"/>
              <w:right w:val="single" w:sz="4" w:space="0" w:color="auto"/>
            </w:tcBorders>
            <w:shd w:val="clear" w:color="auto" w:fill="auto"/>
            <w:noWrap/>
            <w:vAlign w:val="bottom"/>
            <w:hideMark/>
          </w:tcPr>
          <w:p w14:paraId="3E532FF9"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186427CB"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63" w:type="dxa"/>
            <w:tcBorders>
              <w:top w:val="nil"/>
              <w:left w:val="nil"/>
              <w:bottom w:val="single" w:sz="4" w:space="0" w:color="auto"/>
              <w:right w:val="single" w:sz="4" w:space="0" w:color="auto"/>
            </w:tcBorders>
            <w:shd w:val="clear" w:color="auto" w:fill="auto"/>
            <w:noWrap/>
            <w:vAlign w:val="bottom"/>
            <w:hideMark/>
          </w:tcPr>
          <w:p w14:paraId="55576366"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148D12EE"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031BE3E5"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04556BAF"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5A2F8237"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HIX</w:t>
            </w:r>
          </w:p>
        </w:tc>
        <w:tc>
          <w:tcPr>
            <w:tcW w:w="2261" w:type="dxa"/>
            <w:tcBorders>
              <w:top w:val="nil"/>
              <w:left w:val="nil"/>
              <w:bottom w:val="single" w:sz="4" w:space="0" w:color="auto"/>
              <w:right w:val="single" w:sz="4" w:space="0" w:color="auto"/>
            </w:tcBorders>
            <w:shd w:val="clear" w:color="000000" w:fill="595959"/>
            <w:noWrap/>
            <w:vAlign w:val="bottom"/>
            <w:hideMark/>
          </w:tcPr>
          <w:p w14:paraId="6BA36F57"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quicksight-high-prod-role</w:t>
            </w:r>
          </w:p>
        </w:tc>
        <w:tc>
          <w:tcPr>
            <w:tcW w:w="749" w:type="dxa"/>
            <w:tcBorders>
              <w:top w:val="nil"/>
              <w:left w:val="nil"/>
              <w:bottom w:val="single" w:sz="4" w:space="0" w:color="auto"/>
              <w:right w:val="single" w:sz="4" w:space="0" w:color="auto"/>
            </w:tcBorders>
            <w:shd w:val="clear" w:color="auto" w:fill="auto"/>
            <w:noWrap/>
            <w:vAlign w:val="bottom"/>
            <w:hideMark/>
          </w:tcPr>
          <w:p w14:paraId="77F34401"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79" w:type="dxa"/>
            <w:tcBorders>
              <w:top w:val="nil"/>
              <w:left w:val="nil"/>
              <w:bottom w:val="single" w:sz="4" w:space="0" w:color="auto"/>
              <w:right w:val="single" w:sz="4" w:space="0" w:color="auto"/>
            </w:tcBorders>
            <w:shd w:val="clear" w:color="auto" w:fill="auto"/>
            <w:noWrap/>
            <w:vAlign w:val="bottom"/>
            <w:hideMark/>
          </w:tcPr>
          <w:p w14:paraId="4A84CDAD"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63D354AA" w14:textId="77777777" w:rsidR="00AF6B2B" w:rsidRDefault="00AF6B2B" w:rsidP="00D96878">
            <w:pPr>
              <w:rPr>
                <w:rFonts w:ascii="Calibri" w:hAnsi="Calibri" w:cs="Calibri"/>
                <w:sz w:val="18"/>
                <w:szCs w:val="18"/>
              </w:rPr>
            </w:pPr>
            <w:r>
              <w:rPr>
                <w:rFonts w:ascii="Calibri" w:hAnsi="Calibri" w:cs="Calibri"/>
                <w:sz w:val="18"/>
                <w:szCs w:val="18"/>
              </w:rPr>
              <w:t> </w:t>
            </w:r>
          </w:p>
        </w:tc>
        <w:tc>
          <w:tcPr>
            <w:tcW w:w="811" w:type="dxa"/>
            <w:tcBorders>
              <w:top w:val="nil"/>
              <w:left w:val="nil"/>
              <w:bottom w:val="single" w:sz="4" w:space="0" w:color="auto"/>
              <w:right w:val="single" w:sz="4" w:space="0" w:color="auto"/>
            </w:tcBorders>
            <w:shd w:val="clear" w:color="auto" w:fill="auto"/>
            <w:noWrap/>
            <w:vAlign w:val="bottom"/>
            <w:hideMark/>
          </w:tcPr>
          <w:p w14:paraId="3D63F066"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3E0A4F73"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63" w:type="dxa"/>
            <w:tcBorders>
              <w:top w:val="nil"/>
              <w:left w:val="nil"/>
              <w:bottom w:val="single" w:sz="4" w:space="0" w:color="auto"/>
              <w:right w:val="single" w:sz="4" w:space="0" w:color="auto"/>
            </w:tcBorders>
            <w:shd w:val="clear" w:color="auto" w:fill="auto"/>
            <w:noWrap/>
            <w:vAlign w:val="bottom"/>
            <w:hideMark/>
          </w:tcPr>
          <w:p w14:paraId="2C96B2D0"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1368" w:type="dxa"/>
            <w:tcBorders>
              <w:top w:val="nil"/>
              <w:left w:val="nil"/>
              <w:bottom w:val="single" w:sz="4" w:space="0" w:color="auto"/>
              <w:right w:val="single" w:sz="4" w:space="0" w:color="auto"/>
            </w:tcBorders>
            <w:shd w:val="clear" w:color="auto" w:fill="auto"/>
            <w:noWrap/>
            <w:vAlign w:val="bottom"/>
            <w:hideMark/>
          </w:tcPr>
          <w:p w14:paraId="2C56ACB5"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142C58C0"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25087DAA"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5C10D950"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OPTUM</w:t>
            </w:r>
          </w:p>
        </w:tc>
        <w:tc>
          <w:tcPr>
            <w:tcW w:w="2261" w:type="dxa"/>
            <w:tcBorders>
              <w:top w:val="nil"/>
              <w:left w:val="nil"/>
              <w:bottom w:val="single" w:sz="4" w:space="0" w:color="auto"/>
              <w:right w:val="single" w:sz="4" w:space="0" w:color="auto"/>
            </w:tcBorders>
            <w:shd w:val="clear" w:color="000000" w:fill="595959"/>
            <w:noWrap/>
            <w:vAlign w:val="bottom"/>
            <w:hideMark/>
          </w:tcPr>
          <w:p w14:paraId="0D6DA982"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quicksight-author-prod-role</w:t>
            </w:r>
          </w:p>
        </w:tc>
        <w:tc>
          <w:tcPr>
            <w:tcW w:w="749" w:type="dxa"/>
            <w:tcBorders>
              <w:top w:val="nil"/>
              <w:left w:val="nil"/>
              <w:bottom w:val="single" w:sz="4" w:space="0" w:color="auto"/>
              <w:right w:val="single" w:sz="4" w:space="0" w:color="auto"/>
            </w:tcBorders>
            <w:shd w:val="clear" w:color="auto" w:fill="auto"/>
            <w:noWrap/>
            <w:vAlign w:val="bottom"/>
            <w:hideMark/>
          </w:tcPr>
          <w:p w14:paraId="430C92BA"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79" w:type="dxa"/>
            <w:tcBorders>
              <w:top w:val="nil"/>
              <w:left w:val="nil"/>
              <w:bottom w:val="single" w:sz="4" w:space="0" w:color="auto"/>
              <w:right w:val="single" w:sz="4" w:space="0" w:color="auto"/>
            </w:tcBorders>
            <w:shd w:val="clear" w:color="auto" w:fill="auto"/>
            <w:noWrap/>
            <w:vAlign w:val="bottom"/>
            <w:hideMark/>
          </w:tcPr>
          <w:p w14:paraId="5465D3BE"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81" w:type="dxa"/>
            <w:tcBorders>
              <w:top w:val="nil"/>
              <w:left w:val="nil"/>
              <w:bottom w:val="single" w:sz="4" w:space="0" w:color="auto"/>
              <w:right w:val="single" w:sz="4" w:space="0" w:color="auto"/>
            </w:tcBorders>
            <w:shd w:val="clear" w:color="auto" w:fill="auto"/>
            <w:noWrap/>
            <w:vAlign w:val="bottom"/>
            <w:hideMark/>
          </w:tcPr>
          <w:p w14:paraId="6179089F"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811" w:type="dxa"/>
            <w:tcBorders>
              <w:top w:val="nil"/>
              <w:left w:val="nil"/>
              <w:bottom w:val="single" w:sz="4" w:space="0" w:color="auto"/>
              <w:right w:val="single" w:sz="4" w:space="0" w:color="auto"/>
            </w:tcBorders>
            <w:shd w:val="clear" w:color="auto" w:fill="auto"/>
            <w:noWrap/>
            <w:vAlign w:val="bottom"/>
            <w:hideMark/>
          </w:tcPr>
          <w:p w14:paraId="7B4CAB7A"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33" w:type="dxa"/>
            <w:tcBorders>
              <w:top w:val="nil"/>
              <w:left w:val="nil"/>
              <w:bottom w:val="single" w:sz="4" w:space="0" w:color="auto"/>
              <w:right w:val="single" w:sz="4" w:space="0" w:color="auto"/>
            </w:tcBorders>
            <w:shd w:val="clear" w:color="auto" w:fill="auto"/>
            <w:noWrap/>
            <w:vAlign w:val="bottom"/>
            <w:hideMark/>
          </w:tcPr>
          <w:p w14:paraId="475B60DB"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63" w:type="dxa"/>
            <w:tcBorders>
              <w:top w:val="nil"/>
              <w:left w:val="nil"/>
              <w:bottom w:val="single" w:sz="4" w:space="0" w:color="auto"/>
              <w:right w:val="single" w:sz="4" w:space="0" w:color="auto"/>
            </w:tcBorders>
            <w:shd w:val="clear" w:color="auto" w:fill="auto"/>
            <w:noWrap/>
            <w:vAlign w:val="bottom"/>
            <w:hideMark/>
          </w:tcPr>
          <w:p w14:paraId="179F7D04"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1368" w:type="dxa"/>
            <w:tcBorders>
              <w:top w:val="nil"/>
              <w:left w:val="nil"/>
              <w:bottom w:val="single" w:sz="4" w:space="0" w:color="auto"/>
              <w:right w:val="single" w:sz="4" w:space="0" w:color="auto"/>
            </w:tcBorders>
            <w:shd w:val="clear" w:color="auto" w:fill="auto"/>
            <w:noWrap/>
            <w:vAlign w:val="bottom"/>
            <w:hideMark/>
          </w:tcPr>
          <w:p w14:paraId="5C8BB28E"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1117" w:type="dxa"/>
            <w:tcBorders>
              <w:top w:val="nil"/>
              <w:left w:val="nil"/>
              <w:bottom w:val="single" w:sz="4" w:space="0" w:color="auto"/>
              <w:right w:val="single" w:sz="4" w:space="0" w:color="auto"/>
            </w:tcBorders>
            <w:shd w:val="clear" w:color="auto" w:fill="auto"/>
            <w:noWrap/>
            <w:vAlign w:val="bottom"/>
            <w:hideMark/>
          </w:tcPr>
          <w:p w14:paraId="764DE2F3"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08BA533C"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51C9A020"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SMX</w:t>
            </w:r>
          </w:p>
        </w:tc>
        <w:tc>
          <w:tcPr>
            <w:tcW w:w="2261" w:type="dxa"/>
            <w:tcBorders>
              <w:top w:val="nil"/>
              <w:left w:val="nil"/>
              <w:bottom w:val="single" w:sz="4" w:space="0" w:color="auto"/>
              <w:right w:val="single" w:sz="4" w:space="0" w:color="auto"/>
            </w:tcBorders>
            <w:shd w:val="clear" w:color="000000" w:fill="595959"/>
            <w:noWrap/>
            <w:vAlign w:val="bottom"/>
            <w:hideMark/>
          </w:tcPr>
          <w:p w14:paraId="3F10BC66"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quicksight-author-prod-role</w:t>
            </w:r>
          </w:p>
        </w:tc>
        <w:tc>
          <w:tcPr>
            <w:tcW w:w="749" w:type="dxa"/>
            <w:tcBorders>
              <w:top w:val="nil"/>
              <w:left w:val="nil"/>
              <w:bottom w:val="single" w:sz="4" w:space="0" w:color="auto"/>
              <w:right w:val="single" w:sz="4" w:space="0" w:color="auto"/>
            </w:tcBorders>
            <w:shd w:val="clear" w:color="auto" w:fill="auto"/>
            <w:noWrap/>
            <w:vAlign w:val="bottom"/>
            <w:hideMark/>
          </w:tcPr>
          <w:p w14:paraId="0018678E"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79" w:type="dxa"/>
            <w:tcBorders>
              <w:top w:val="nil"/>
              <w:left w:val="nil"/>
              <w:bottom w:val="single" w:sz="4" w:space="0" w:color="auto"/>
              <w:right w:val="single" w:sz="4" w:space="0" w:color="auto"/>
            </w:tcBorders>
            <w:shd w:val="clear" w:color="auto" w:fill="auto"/>
            <w:noWrap/>
            <w:vAlign w:val="bottom"/>
            <w:hideMark/>
          </w:tcPr>
          <w:p w14:paraId="4349658A"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71C92663" w14:textId="77777777" w:rsidR="00AF6B2B" w:rsidRDefault="00AF6B2B" w:rsidP="00D96878">
            <w:pPr>
              <w:rPr>
                <w:rFonts w:ascii="Calibri" w:hAnsi="Calibri" w:cs="Calibri"/>
                <w:sz w:val="18"/>
                <w:szCs w:val="18"/>
              </w:rPr>
            </w:pPr>
            <w:r>
              <w:rPr>
                <w:rFonts w:ascii="Calibri" w:hAnsi="Calibri" w:cs="Calibri"/>
                <w:sz w:val="18"/>
                <w:szCs w:val="18"/>
              </w:rPr>
              <w:t> </w:t>
            </w:r>
          </w:p>
        </w:tc>
        <w:tc>
          <w:tcPr>
            <w:tcW w:w="811" w:type="dxa"/>
            <w:tcBorders>
              <w:top w:val="nil"/>
              <w:left w:val="nil"/>
              <w:bottom w:val="single" w:sz="4" w:space="0" w:color="auto"/>
              <w:right w:val="single" w:sz="4" w:space="0" w:color="auto"/>
            </w:tcBorders>
            <w:shd w:val="clear" w:color="auto" w:fill="auto"/>
            <w:noWrap/>
            <w:vAlign w:val="bottom"/>
            <w:hideMark/>
          </w:tcPr>
          <w:p w14:paraId="4CD2A7D7"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487DB0F5"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63" w:type="dxa"/>
            <w:tcBorders>
              <w:top w:val="nil"/>
              <w:left w:val="nil"/>
              <w:bottom w:val="single" w:sz="4" w:space="0" w:color="auto"/>
              <w:right w:val="single" w:sz="4" w:space="0" w:color="auto"/>
            </w:tcBorders>
            <w:shd w:val="clear" w:color="auto" w:fill="auto"/>
            <w:noWrap/>
            <w:vAlign w:val="bottom"/>
            <w:hideMark/>
          </w:tcPr>
          <w:p w14:paraId="18FA7648"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5B986260"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0002DBE3" w14:textId="77777777" w:rsidR="00AF6B2B" w:rsidRDefault="00AF6B2B" w:rsidP="00D96878">
            <w:pPr>
              <w:rPr>
                <w:rFonts w:ascii="Calibri" w:hAnsi="Calibri" w:cs="Calibri"/>
                <w:sz w:val="18"/>
                <w:szCs w:val="18"/>
              </w:rPr>
            </w:pPr>
            <w:r>
              <w:rPr>
                <w:rFonts w:ascii="Calibri" w:hAnsi="Calibri" w:cs="Calibri"/>
                <w:sz w:val="18"/>
                <w:szCs w:val="18"/>
              </w:rPr>
              <w:t>yes</w:t>
            </w:r>
          </w:p>
        </w:tc>
      </w:tr>
    </w:tbl>
    <w:p w14:paraId="7E6110FF" w14:textId="48A82023" w:rsidR="00AF6B2B" w:rsidRPr="00A06910" w:rsidRDefault="00F41F59" w:rsidP="00F41F59">
      <w:pPr>
        <w:pStyle w:val="Caption"/>
        <w:rPr>
          <w:rFonts w:eastAsiaTheme="majorEastAsia"/>
        </w:rPr>
      </w:pPr>
      <w:bookmarkStart w:id="1186" w:name="_Toc169824368"/>
      <w:r>
        <w:t xml:space="preserve">Figure </w:t>
      </w:r>
      <w:r>
        <w:fldChar w:fldCharType="begin"/>
      </w:r>
      <w:r>
        <w:instrText xml:space="preserve"> SEQ Figure \* ARABIC </w:instrText>
      </w:r>
      <w:r>
        <w:fldChar w:fldCharType="separate"/>
      </w:r>
      <w:r>
        <w:rPr>
          <w:noProof/>
        </w:rPr>
        <w:t>12</w:t>
      </w:r>
      <w:r>
        <w:rPr>
          <w:noProof/>
        </w:rPr>
        <w:fldChar w:fldCharType="end"/>
      </w:r>
      <w:r>
        <w:t>:</w:t>
      </w:r>
      <w:r w:rsidRPr="00F41F59">
        <w:t xml:space="preserve"> </w:t>
      </w:r>
      <w:r>
        <w:t>Access Roles Mapping</w:t>
      </w:r>
      <w:bookmarkEnd w:id="1186"/>
    </w:p>
    <w:p w14:paraId="6CD5FBBF" w14:textId="77777777" w:rsidR="00AF6B2B" w:rsidRDefault="00AF6B2B" w:rsidP="00AF6B2B">
      <w:pPr>
        <w:rPr>
          <w:rFonts w:eastAsiaTheme="majorEastAsia"/>
        </w:rPr>
      </w:pPr>
      <w:r>
        <w:rPr>
          <w:rFonts w:eastAsiaTheme="majorEastAsia"/>
        </w:rPr>
        <w:t>Above table shows roles for Prod environment. Similar roles will be created for enabling access to Stage and Nonprod environments.</w:t>
      </w:r>
    </w:p>
    <w:p w14:paraId="0C86207D" w14:textId="77777777" w:rsidR="00AF6B2B" w:rsidRPr="00A06910" w:rsidRDefault="00AF6B2B" w:rsidP="00F41F59">
      <w:pPr>
        <w:pStyle w:val="Heading4"/>
      </w:pPr>
      <w:bookmarkStart w:id="1187" w:name="_Toc99113934"/>
      <w:bookmarkStart w:id="1188" w:name="_Toc107236645"/>
      <w:bookmarkStart w:id="1189" w:name="_Toc169824017"/>
      <w:bookmarkStart w:id="1190" w:name="_Toc169824244"/>
      <w:r w:rsidRPr="00A06910">
        <w:t>Database Authentication and Access</w:t>
      </w:r>
      <w:bookmarkEnd w:id="1187"/>
      <w:bookmarkEnd w:id="1188"/>
      <w:bookmarkEnd w:id="1189"/>
      <w:bookmarkEnd w:id="1190"/>
    </w:p>
    <w:p w14:paraId="10990CA4" w14:textId="77777777" w:rsidR="00AF6B2B" w:rsidRDefault="00AF6B2B" w:rsidP="00AF6B2B">
      <w:pPr>
        <w:rPr>
          <w:rFonts w:eastAsiaTheme="majorEastAsia"/>
        </w:rPr>
      </w:pPr>
      <w:r w:rsidRPr="00A06910">
        <w:rPr>
          <w:rFonts w:eastAsiaTheme="majorEastAsia"/>
        </w:rPr>
        <w:t>QuickSight and Custom App will be new oracle-user-ids that will be configured with new oracle-roles with access to specific set of tables as defined by the apps team.</w:t>
      </w:r>
      <w:r>
        <w:rPr>
          <w:rFonts w:eastAsiaTheme="majorEastAsia"/>
        </w:rPr>
        <w:t xml:space="preserve"> </w:t>
      </w:r>
    </w:p>
    <w:p w14:paraId="5A86B004" w14:textId="77777777" w:rsidR="00AF6B2B" w:rsidRPr="00A06910" w:rsidRDefault="00AF6B2B" w:rsidP="00AF6B2B">
      <w:pPr>
        <w:rPr>
          <w:rFonts w:eastAsiaTheme="majorEastAsia"/>
        </w:rPr>
      </w:pPr>
      <w:r>
        <w:rPr>
          <w:rFonts w:eastAsiaTheme="majorEastAsia"/>
        </w:rPr>
        <w:t>New oracle roles will be created that will exclude access to the FTI data.</w:t>
      </w:r>
    </w:p>
    <w:p w14:paraId="7C1B6B62" w14:textId="77777777" w:rsidR="00AF6B2B" w:rsidRPr="00A06910" w:rsidRDefault="00AF6B2B">
      <w:pPr>
        <w:pStyle w:val="Heading5"/>
        <w:numPr>
          <w:ilvl w:val="0"/>
          <w:numId w:val="71"/>
        </w:numPr>
        <w:tabs>
          <w:tab w:val="num" w:pos="360"/>
        </w:tabs>
        <w:ind w:left="360"/>
      </w:pPr>
      <w:r w:rsidRPr="00A06910">
        <w:t>QS_APP_USER – For QuickSight</w:t>
      </w:r>
    </w:p>
    <w:p w14:paraId="42F377F3" w14:textId="77777777" w:rsidR="00AF6B2B" w:rsidRPr="00A06910" w:rsidRDefault="00AF6B2B">
      <w:pPr>
        <w:pStyle w:val="Heading6"/>
        <w:numPr>
          <w:ilvl w:val="1"/>
          <w:numId w:val="71"/>
        </w:numPr>
        <w:tabs>
          <w:tab w:val="num" w:pos="360"/>
        </w:tabs>
        <w:ind w:left="576" w:hanging="576"/>
      </w:pPr>
      <w:r w:rsidRPr="00A06910">
        <w:t xml:space="preserve">Role </w:t>
      </w:r>
      <w:r>
        <w:t>–</w:t>
      </w:r>
      <w:r w:rsidRPr="00A06910">
        <w:t xml:space="preserve"> </w:t>
      </w:r>
      <w:r>
        <w:t>MAHX_NON_FTI_RO</w:t>
      </w:r>
    </w:p>
    <w:p w14:paraId="114D8E1B" w14:textId="77777777" w:rsidR="00AF6B2B" w:rsidRPr="00A06910" w:rsidRDefault="00AF6B2B">
      <w:pPr>
        <w:pStyle w:val="Heading5"/>
        <w:numPr>
          <w:ilvl w:val="0"/>
          <w:numId w:val="71"/>
        </w:numPr>
        <w:tabs>
          <w:tab w:val="num" w:pos="360"/>
        </w:tabs>
        <w:ind w:left="360"/>
      </w:pPr>
      <w:r w:rsidRPr="00A06910">
        <w:t>OM_APP_USER – For the Custom App</w:t>
      </w:r>
    </w:p>
    <w:p w14:paraId="675159B4" w14:textId="77777777" w:rsidR="00AF6B2B" w:rsidRDefault="00AF6B2B">
      <w:pPr>
        <w:pStyle w:val="Heading6"/>
        <w:numPr>
          <w:ilvl w:val="1"/>
          <w:numId w:val="71"/>
        </w:numPr>
        <w:tabs>
          <w:tab w:val="num" w:pos="360"/>
        </w:tabs>
        <w:ind w:left="576" w:hanging="576"/>
      </w:pPr>
      <w:r w:rsidRPr="00A06910">
        <w:t xml:space="preserve">Role </w:t>
      </w:r>
      <w:r>
        <w:t>–</w:t>
      </w:r>
      <w:r w:rsidRPr="00A06910">
        <w:t xml:space="preserve"> </w:t>
      </w:r>
      <w:r>
        <w:t>OM_APP_ROLE</w:t>
      </w:r>
    </w:p>
    <w:p w14:paraId="36EB3B90" w14:textId="77777777" w:rsidR="00AF6B2B" w:rsidRPr="0004697B" w:rsidRDefault="00AF6B2B" w:rsidP="00AF6B2B"/>
    <w:p w14:paraId="7958CFBC" w14:textId="77777777" w:rsidR="00AF6B2B" w:rsidRDefault="00AF6B2B" w:rsidP="00F41F59">
      <w:pPr>
        <w:pStyle w:val="Heading4"/>
      </w:pPr>
      <w:bookmarkStart w:id="1191" w:name="_Toc99113935"/>
      <w:bookmarkStart w:id="1192" w:name="_Toc107236646"/>
      <w:bookmarkStart w:id="1193" w:name="_Toc169824018"/>
      <w:bookmarkStart w:id="1194" w:name="_Toc169824245"/>
      <w:r w:rsidRPr="00A06910">
        <w:t>Encryption</w:t>
      </w:r>
      <w:bookmarkEnd w:id="1191"/>
      <w:bookmarkEnd w:id="1192"/>
      <w:bookmarkEnd w:id="1193"/>
      <w:bookmarkEnd w:id="1194"/>
    </w:p>
    <w:p w14:paraId="5F2669FD" w14:textId="06D04BEB" w:rsidR="00AF6B2B" w:rsidRPr="001B6214" w:rsidRDefault="00AF6B2B" w:rsidP="00AF6B2B">
      <w:r>
        <w:t>The solution will use FIP</w:t>
      </w:r>
      <w:r w:rsidR="00DF0513">
        <w:t>S</w:t>
      </w:r>
      <w:r>
        <w:t>-140-2 endpoints where available.</w:t>
      </w:r>
    </w:p>
    <w:p w14:paraId="5FBCF124" w14:textId="77777777" w:rsidR="00AF6B2B" w:rsidRPr="00F41F59" w:rsidRDefault="00AF6B2B" w:rsidP="00F41F59">
      <w:pPr>
        <w:pStyle w:val="Heading4"/>
      </w:pPr>
      <w:bookmarkStart w:id="1195" w:name="_Toc99113936"/>
      <w:bookmarkStart w:id="1196" w:name="_Toc107236647"/>
      <w:bookmarkStart w:id="1197" w:name="_Toc169824019"/>
      <w:bookmarkStart w:id="1198" w:name="_Toc169824246"/>
      <w:r w:rsidRPr="00F41F59">
        <w:t>Database Connection – Encryption In-Flight</w:t>
      </w:r>
      <w:bookmarkEnd w:id="1195"/>
      <w:bookmarkEnd w:id="1196"/>
      <w:bookmarkEnd w:id="1197"/>
      <w:bookmarkEnd w:id="1198"/>
    </w:p>
    <w:p w14:paraId="6E7BD0EF" w14:textId="77777777" w:rsidR="00AF6B2B" w:rsidRDefault="00AF6B2B" w:rsidP="00AF6B2B">
      <w:pPr>
        <w:rPr>
          <w:rFonts w:eastAsiaTheme="majorEastAsia"/>
        </w:rPr>
      </w:pPr>
      <w:r w:rsidRPr="00A06910">
        <w:rPr>
          <w:rFonts w:eastAsiaTheme="majorEastAsia"/>
        </w:rPr>
        <w:t>Database connection will use the FIPS</w:t>
      </w:r>
      <w:r>
        <w:rPr>
          <w:rFonts w:eastAsiaTheme="majorEastAsia"/>
        </w:rPr>
        <w:t>-140-2</w:t>
      </w:r>
      <w:r w:rsidRPr="00A06910">
        <w:rPr>
          <w:rFonts w:eastAsiaTheme="majorEastAsia"/>
        </w:rPr>
        <w:t xml:space="preserve"> </w:t>
      </w:r>
      <w:r>
        <w:rPr>
          <w:rFonts w:eastAsiaTheme="majorEastAsia"/>
        </w:rPr>
        <w:t xml:space="preserve">compliant </w:t>
      </w:r>
      <w:r w:rsidRPr="00A06910">
        <w:rPr>
          <w:rFonts w:eastAsiaTheme="majorEastAsia"/>
        </w:rPr>
        <w:t>(SSL) database endpoint that will encrypt in-flight data between QuickSight and the database or Custom App and the database.</w:t>
      </w:r>
    </w:p>
    <w:p w14:paraId="1F0B5F61" w14:textId="77777777" w:rsidR="00AF6B2B" w:rsidRDefault="00AF6B2B" w:rsidP="00AF6B2B">
      <w:pPr>
        <w:rPr>
          <w:rFonts w:eastAsiaTheme="majorEastAsia"/>
        </w:rPr>
      </w:pPr>
    </w:p>
    <w:p w14:paraId="1256DE23" w14:textId="77777777" w:rsidR="00AF6B2B" w:rsidRPr="00F41F59" w:rsidRDefault="00AF6B2B" w:rsidP="00F41F59">
      <w:pPr>
        <w:pStyle w:val="Heading4"/>
      </w:pPr>
      <w:bookmarkStart w:id="1199" w:name="_Toc99113937"/>
      <w:bookmarkStart w:id="1200" w:name="_Toc107236648"/>
      <w:bookmarkStart w:id="1201" w:name="_Toc169824020"/>
      <w:bookmarkStart w:id="1202" w:name="_Toc169824247"/>
      <w:r w:rsidRPr="00F41F59">
        <w:t>QuickSight WebApp – Encryption In-Flight</w:t>
      </w:r>
      <w:bookmarkEnd w:id="1199"/>
      <w:bookmarkEnd w:id="1200"/>
      <w:bookmarkEnd w:id="1201"/>
      <w:bookmarkEnd w:id="1202"/>
    </w:p>
    <w:p w14:paraId="2994ACA6" w14:textId="77777777" w:rsidR="00AF6B2B" w:rsidRDefault="00AF6B2B" w:rsidP="00AF6B2B">
      <w:pPr>
        <w:rPr>
          <w:rFonts w:eastAsiaTheme="majorEastAsia"/>
        </w:rPr>
      </w:pPr>
      <w:r>
        <w:rPr>
          <w:rFonts w:eastAsiaTheme="majorEastAsia"/>
        </w:rPr>
        <w:t>The web-app will be enabled with TLS1.2 SSL certificate that encrypts the data in-flight between the QuickSight server and browser.</w:t>
      </w:r>
    </w:p>
    <w:p w14:paraId="47B01E2B" w14:textId="77777777" w:rsidR="00AF6B2B" w:rsidRPr="00A06910" w:rsidRDefault="00AF6B2B" w:rsidP="00AF6B2B">
      <w:pPr>
        <w:rPr>
          <w:rFonts w:eastAsiaTheme="majorEastAsia"/>
        </w:rPr>
      </w:pPr>
    </w:p>
    <w:p w14:paraId="4A82247F" w14:textId="77777777" w:rsidR="00AF6B2B" w:rsidRPr="00F41F59" w:rsidRDefault="00AF6B2B" w:rsidP="00F41F59">
      <w:pPr>
        <w:pStyle w:val="Heading4"/>
      </w:pPr>
      <w:bookmarkStart w:id="1203" w:name="_Toc99113938"/>
      <w:bookmarkStart w:id="1204" w:name="_Toc107236649"/>
      <w:bookmarkStart w:id="1205" w:name="_Toc169824021"/>
      <w:bookmarkStart w:id="1206" w:name="_Toc169824248"/>
      <w:r w:rsidRPr="00F41F59">
        <w:t>QuickSight SPICE – Encryption at-rest</w:t>
      </w:r>
      <w:bookmarkEnd w:id="1203"/>
      <w:bookmarkEnd w:id="1204"/>
      <w:bookmarkEnd w:id="1205"/>
      <w:bookmarkEnd w:id="1206"/>
    </w:p>
    <w:p w14:paraId="7DBF03E9" w14:textId="77777777" w:rsidR="00AF6B2B" w:rsidRDefault="00AF6B2B" w:rsidP="00AF6B2B">
      <w:pPr>
        <w:rPr>
          <w:rFonts w:eastAsiaTheme="majorEastAsia"/>
        </w:rPr>
      </w:pPr>
      <w:r w:rsidRPr="00A06910">
        <w:rPr>
          <w:rFonts w:eastAsiaTheme="majorEastAsia"/>
        </w:rPr>
        <w:t>SPICE is the data caching layer within QuickSight that improves performance while analyzing large volume of data. Data-at-rest in SPICE is encrypted using hardware block-level encryption.</w:t>
      </w:r>
      <w:r>
        <w:rPr>
          <w:rFonts w:eastAsiaTheme="majorEastAsia"/>
        </w:rPr>
        <w:t xml:space="preserve"> </w:t>
      </w:r>
    </w:p>
    <w:p w14:paraId="2405F171" w14:textId="77777777" w:rsidR="00AF6B2B" w:rsidRDefault="00AF6B2B" w:rsidP="00AF6B2B">
      <w:pPr>
        <w:rPr>
          <w:rFonts w:eastAsiaTheme="majorEastAsia"/>
        </w:rPr>
      </w:pPr>
      <w:r>
        <w:rPr>
          <w:rFonts w:eastAsiaTheme="majorEastAsia"/>
        </w:rPr>
        <w:t xml:space="preserve">Here is the QuickSight documentation around encryption for further reference – </w:t>
      </w:r>
      <w:hyperlink r:id="rId113" w:history="1">
        <w:r w:rsidRPr="00856B12">
          <w:rPr>
            <w:rStyle w:val="Hyperlink"/>
            <w:rFonts w:eastAsiaTheme="majorEastAsia"/>
          </w:rPr>
          <w:t>QuickSight Encryption At Rest</w:t>
        </w:r>
      </w:hyperlink>
      <w:r>
        <w:rPr>
          <w:rFonts w:eastAsiaTheme="majorEastAsia"/>
        </w:rPr>
        <w:t>.</w:t>
      </w:r>
    </w:p>
    <w:p w14:paraId="130C2FD4" w14:textId="77777777" w:rsidR="00AF6B2B" w:rsidRPr="00F41F59" w:rsidRDefault="00AF6B2B" w:rsidP="00F41F59">
      <w:pPr>
        <w:pStyle w:val="Heading4"/>
      </w:pPr>
      <w:bookmarkStart w:id="1207" w:name="_Toc99113939"/>
      <w:bookmarkStart w:id="1208" w:name="_Toc107236650"/>
      <w:bookmarkStart w:id="1209" w:name="_Toc169824022"/>
      <w:bookmarkStart w:id="1210" w:name="_Toc169824249"/>
      <w:r w:rsidRPr="00F41F59">
        <w:t>FEDRAMP Status</w:t>
      </w:r>
      <w:bookmarkEnd w:id="1207"/>
      <w:bookmarkEnd w:id="1208"/>
      <w:bookmarkEnd w:id="1209"/>
      <w:bookmarkEnd w:id="1210"/>
    </w:p>
    <w:p w14:paraId="55939F32" w14:textId="77777777" w:rsidR="00AF6B2B" w:rsidRDefault="00AF6B2B" w:rsidP="00AF6B2B">
      <w:pPr>
        <w:rPr>
          <w:rFonts w:eastAsiaTheme="majorEastAsia"/>
        </w:rPr>
      </w:pPr>
      <w:r>
        <w:rPr>
          <w:rFonts w:eastAsiaTheme="majorEastAsia"/>
        </w:rPr>
        <w:t xml:space="preserve">QuickSight is assessed for FEDRAMP Moderate in East/West regions and FEDRAMP HIGH for GovCloud. You can find the full list of </w:t>
      </w:r>
      <w:hyperlink r:id="rId114" w:history="1">
        <w:r w:rsidRPr="00793D4C">
          <w:rPr>
            <w:rStyle w:val="Hyperlink"/>
            <w:rFonts w:eastAsiaTheme="majorEastAsia"/>
          </w:rPr>
          <w:t>AWS Services In Scope here</w:t>
        </w:r>
      </w:hyperlink>
      <w:r>
        <w:rPr>
          <w:rFonts w:eastAsiaTheme="majorEastAsia"/>
        </w:rPr>
        <w:t>.</w:t>
      </w:r>
    </w:p>
    <w:p w14:paraId="1B4F306F" w14:textId="77777777" w:rsidR="00AF6B2B" w:rsidRDefault="00AF6B2B" w:rsidP="00AF6B2B">
      <w:pPr>
        <w:rPr>
          <w:rFonts w:eastAsiaTheme="majorEastAsia"/>
        </w:rPr>
      </w:pPr>
    </w:p>
    <w:p w14:paraId="4801E20C" w14:textId="77777777" w:rsidR="00AF6B2B" w:rsidRDefault="00AF6B2B" w:rsidP="00F41F59">
      <w:pPr>
        <w:pStyle w:val="Heading4"/>
      </w:pPr>
      <w:bookmarkStart w:id="1211" w:name="_Toc99113940"/>
      <w:bookmarkStart w:id="1212" w:name="_Toc107236651"/>
      <w:bookmarkStart w:id="1213" w:name="_Toc169824023"/>
      <w:bookmarkStart w:id="1214" w:name="_Toc169824250"/>
      <w:r w:rsidRPr="00F41F59">
        <w:t>LOGGING</w:t>
      </w:r>
      <w:bookmarkEnd w:id="1211"/>
      <w:bookmarkEnd w:id="1212"/>
      <w:bookmarkEnd w:id="1213"/>
      <w:bookmarkEnd w:id="1214"/>
    </w:p>
    <w:p w14:paraId="0B49CA64" w14:textId="77777777" w:rsidR="00AF6B2B" w:rsidRPr="003C3A69" w:rsidRDefault="00AF6B2B" w:rsidP="00AF6B2B">
      <w:r>
        <w:rPr>
          <w:rFonts w:eastAsiaTheme="majorEastAsia"/>
        </w:rPr>
        <w:t xml:space="preserve">QuickSight is </w:t>
      </w:r>
      <w:hyperlink r:id="rId115" w:history="1">
        <w:r w:rsidRPr="000B29E2">
          <w:rPr>
            <w:rStyle w:val="Hyperlink"/>
            <w:rFonts w:eastAsiaTheme="majorEastAsia"/>
          </w:rPr>
          <w:t>integrated with AWS CloudTrail</w:t>
        </w:r>
      </w:hyperlink>
      <w:r>
        <w:rPr>
          <w:rFonts w:eastAsiaTheme="majorEastAsia"/>
        </w:rPr>
        <w:t>. User logins and access to specific functions within QuickSight are logged to CloudTrail out of the box. Further, CloudTrail logs are forwarded to SMX CAMS ELAA platform which is the SIEM solution for HIX.</w:t>
      </w:r>
    </w:p>
    <w:p w14:paraId="583E91B1" w14:textId="39DCD400" w:rsidR="00852389" w:rsidRDefault="00852389" w:rsidP="00852389">
      <w:pPr>
        <w:pStyle w:val="Heading4"/>
      </w:pPr>
      <w:bookmarkStart w:id="1215" w:name="_Toc169824024"/>
      <w:bookmarkStart w:id="1216" w:name="_Toc169824251"/>
      <w:r>
        <w:t>Monitoring</w:t>
      </w:r>
      <w:bookmarkEnd w:id="1215"/>
      <w:bookmarkEnd w:id="1216"/>
    </w:p>
    <w:p w14:paraId="67BDE64E" w14:textId="39460BFA" w:rsidR="00852389" w:rsidRPr="00852389" w:rsidRDefault="00852389" w:rsidP="00852389">
      <w:r>
        <w:t>T</w:t>
      </w:r>
      <w:r w:rsidRPr="00852389">
        <w:t xml:space="preserve">he service availability is monitored by AWS </w:t>
      </w:r>
      <w:r>
        <w:t xml:space="preserve">CloudWatch </w:t>
      </w:r>
      <w:r w:rsidRPr="00852389">
        <w:t xml:space="preserve">and published </w:t>
      </w:r>
      <w:r>
        <w:t>i</w:t>
      </w:r>
      <w:r w:rsidRPr="00852389">
        <w:t>n AWS Service Health dashboard.</w:t>
      </w:r>
    </w:p>
    <w:p w14:paraId="7D0A4A35" w14:textId="7ECC41EE" w:rsidR="00CA638C" w:rsidRDefault="00CA638C">
      <w:pPr>
        <w:rPr>
          <w:b/>
          <w:kern w:val="28"/>
          <w:sz w:val="32"/>
          <w:szCs w:val="32"/>
        </w:rPr>
      </w:pPr>
    </w:p>
    <w:p w14:paraId="0A4BD8A4" w14:textId="77777777" w:rsidR="004840E5" w:rsidRDefault="004840E5" w:rsidP="005F6023">
      <w:pPr>
        <w:pStyle w:val="Heading1"/>
      </w:pPr>
      <w:bookmarkStart w:id="1217" w:name="_DATABASE_(PERSISTENT)_LAYER"/>
      <w:bookmarkStart w:id="1218" w:name="_Toc449094346"/>
      <w:bookmarkStart w:id="1219" w:name="_Toc169824025"/>
      <w:bookmarkStart w:id="1220" w:name="_Toc169824252"/>
      <w:bookmarkEnd w:id="1217"/>
      <w:r>
        <w:t>DATABASE (PERSISTENT) LAYER</w:t>
      </w:r>
      <w:bookmarkEnd w:id="1218"/>
      <w:bookmarkEnd w:id="1219"/>
      <w:bookmarkEnd w:id="1220"/>
    </w:p>
    <w:p w14:paraId="1AC2B1DE" w14:textId="77777777" w:rsidR="00FE2C85" w:rsidRDefault="00DD2C6B" w:rsidP="004D57EF">
      <w:pPr>
        <w:pStyle w:val="Heading2"/>
      </w:pPr>
      <w:bookmarkStart w:id="1221" w:name="_Toc169824026"/>
      <w:bookmarkStart w:id="1222" w:name="_Toc169824253"/>
      <w:bookmarkStart w:id="1223" w:name="_Toc449094347"/>
      <w:r>
        <w:t>Relational Database Service for Oracle</w:t>
      </w:r>
      <w:bookmarkEnd w:id="1221"/>
      <w:bookmarkEnd w:id="1222"/>
    </w:p>
    <w:p w14:paraId="3A2E6485" w14:textId="77777777" w:rsidR="00ED4910" w:rsidRDefault="00ED4910" w:rsidP="00ED4910">
      <w:r>
        <w:t xml:space="preserve">The purpose of a database is to store and retrieve related information. A database server is the key to solving the problems of information management. A server reliably manages a large amount of data in a multiuser environment so that many users can concurrently access the same data. All this is accomplished while delivering high performance. A database server also prevents unauthorized access and provides efficient solutions for failure recovery. </w:t>
      </w:r>
    </w:p>
    <w:p w14:paraId="20D3181D" w14:textId="77777777" w:rsidR="00ED4910" w:rsidRDefault="00ED4910" w:rsidP="00ED4910"/>
    <w:p w14:paraId="5D50C32F" w14:textId="77777777" w:rsidR="00ED4910" w:rsidRDefault="00DD2C6B" w:rsidP="00ED4910">
      <w:r w:rsidRPr="00DD2C6B">
        <w:t xml:space="preserve">Amazon RDS for Oracle is </w:t>
      </w:r>
      <w:r w:rsidR="00ED4910">
        <w:t xml:space="preserve">used for MAHIX application and it is </w:t>
      </w:r>
      <w:r w:rsidRPr="00DD2C6B">
        <w:t>fully managed by Amazon</w:t>
      </w:r>
      <w:r w:rsidR="00ED4910">
        <w:t xml:space="preserve"> as a service</w:t>
      </w:r>
      <w:r w:rsidRPr="00DD2C6B">
        <w:t>.</w:t>
      </w:r>
      <w:r>
        <w:t xml:space="preserve"> </w:t>
      </w:r>
      <w:r w:rsidRPr="00DD2C6B">
        <w:t>RDS makes it easy to use replication to enhance availability and reliability for production</w:t>
      </w:r>
      <w:r>
        <w:t>.</w:t>
      </w:r>
      <w:r w:rsidRPr="00DD2C6B">
        <w:t xml:space="preserve"> </w:t>
      </w:r>
      <w:r>
        <w:t xml:space="preserve">Using the Bring Your Own License (BYOL) the MAHIX database is replicated in a standby database within the same zone. </w:t>
      </w:r>
    </w:p>
    <w:p w14:paraId="7E5CDA2E" w14:textId="77777777" w:rsidR="006A4F84" w:rsidRDefault="006A4F84" w:rsidP="004D57EF"/>
    <w:p w14:paraId="4B2B1D6F" w14:textId="77777777" w:rsidR="006A4F84" w:rsidRDefault="0060110A" w:rsidP="006A4F84">
      <w:pPr>
        <w:keepNext/>
      </w:pPr>
      <w:r w:rsidRPr="00952E78">
        <w:rPr>
          <w:noProof/>
        </w:rPr>
        <w:drawing>
          <wp:inline distT="0" distB="0" distL="0" distR="0" wp14:anchorId="30D93BD9" wp14:editId="18D9B313">
            <wp:extent cx="3390900" cy="25374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7947" cy="2550164"/>
                    </a:xfrm>
                    <a:prstGeom prst="rect">
                      <a:avLst/>
                    </a:prstGeom>
                    <a:noFill/>
                    <a:ln>
                      <a:noFill/>
                    </a:ln>
                  </pic:spPr>
                </pic:pic>
              </a:graphicData>
            </a:graphic>
          </wp:inline>
        </w:drawing>
      </w:r>
    </w:p>
    <w:p w14:paraId="5014F594" w14:textId="41FF05AF" w:rsidR="006A4F84" w:rsidRDefault="006A4F84" w:rsidP="006A4F84">
      <w:pPr>
        <w:pStyle w:val="Caption"/>
        <w:jc w:val="left"/>
      </w:pPr>
      <w:bookmarkStart w:id="1224" w:name="_Toc169824369"/>
      <w:r w:rsidRPr="00807828">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13</w:t>
      </w:r>
      <w:r w:rsidR="0084202D">
        <w:rPr>
          <w:noProof/>
        </w:rPr>
        <w:fldChar w:fldCharType="end"/>
      </w:r>
      <w:r w:rsidRPr="00807828">
        <w:t>: Production database configuration</w:t>
      </w:r>
      <w:bookmarkEnd w:id="1224"/>
    </w:p>
    <w:p w14:paraId="4F1E08D4" w14:textId="77777777" w:rsidR="004D57EF" w:rsidRDefault="004D57EF" w:rsidP="004D57EF">
      <w:pPr>
        <w:pStyle w:val="Heading2"/>
      </w:pPr>
      <w:bookmarkStart w:id="1225" w:name="_Toc169824027"/>
      <w:bookmarkStart w:id="1226" w:name="_Toc169824254"/>
      <w:r>
        <w:t>Data Model</w:t>
      </w:r>
      <w:bookmarkEnd w:id="1225"/>
      <w:bookmarkEnd w:id="1226"/>
    </w:p>
    <w:p w14:paraId="4E459398" w14:textId="512C7E3A" w:rsidR="004D57EF" w:rsidRDefault="004D57EF" w:rsidP="004D57EF">
      <w:r>
        <w:t xml:space="preserve">A detailed data model provided </w:t>
      </w:r>
      <w:r w:rsidR="0088539E">
        <w:t xml:space="preserve">by </w:t>
      </w:r>
      <w:r>
        <w:t xml:space="preserve">hCentive is </w:t>
      </w:r>
      <w:r w:rsidR="0088539E">
        <w:t xml:space="preserve">available </w:t>
      </w:r>
      <w:hyperlink r:id="rId117" w:history="1">
        <w:r w:rsidR="0088539E" w:rsidRPr="002B611B">
          <w:rPr>
            <w:rStyle w:val="Hyperlink"/>
          </w:rPr>
          <w:t>here</w:t>
        </w:r>
      </w:hyperlink>
      <w:r w:rsidR="002B611B">
        <w:t xml:space="preserve"> on SharePoint</w:t>
      </w:r>
      <w:r w:rsidR="000A4908">
        <w:t>.</w:t>
      </w:r>
    </w:p>
    <w:p w14:paraId="5E3BFB3E" w14:textId="77777777" w:rsidR="00444ABC" w:rsidRDefault="00444ABC" w:rsidP="00444ABC">
      <w:pPr>
        <w:pStyle w:val="Heading2"/>
      </w:pPr>
      <w:bookmarkStart w:id="1227" w:name="_Toc169824028"/>
      <w:bookmarkStart w:id="1228" w:name="_Toc169824255"/>
      <w:r>
        <w:t>FTI Data Flow</w:t>
      </w:r>
      <w:bookmarkEnd w:id="1227"/>
      <w:bookmarkEnd w:id="1228"/>
    </w:p>
    <w:p w14:paraId="3E226F3C" w14:textId="0A480B8C" w:rsidR="00444ABC" w:rsidRDefault="002B611B" w:rsidP="00444ABC">
      <w:r>
        <w:t>A high level FTI data</w:t>
      </w:r>
      <w:r w:rsidR="00444ABC">
        <w:t xml:space="preserve"> flow between HIX and the interfacing systems </w:t>
      </w:r>
      <w:r>
        <w:t xml:space="preserve">can be found in the external interface section </w:t>
      </w:r>
      <w:hyperlink w:anchor="_Data_Exchange_with" w:history="1">
        <w:r w:rsidRPr="002B611B">
          <w:rPr>
            <w:rStyle w:val="Hyperlink"/>
          </w:rPr>
          <w:t>here</w:t>
        </w:r>
      </w:hyperlink>
      <w:r>
        <w:t>.</w:t>
      </w:r>
    </w:p>
    <w:p w14:paraId="4A123859" w14:textId="77777777" w:rsidR="009D3666" w:rsidRDefault="009D3666" w:rsidP="009D3666">
      <w:pPr>
        <w:pStyle w:val="Heading2"/>
      </w:pPr>
      <w:bookmarkStart w:id="1229" w:name="_Data_Security"/>
      <w:bookmarkStart w:id="1230" w:name="_Toc169824029"/>
      <w:bookmarkStart w:id="1231" w:name="_Toc169824256"/>
      <w:bookmarkEnd w:id="1229"/>
      <w:r w:rsidRPr="009D3666">
        <w:t>Data Sec</w:t>
      </w:r>
      <w:r>
        <w:t>urity</w:t>
      </w:r>
      <w:bookmarkEnd w:id="1230"/>
      <w:bookmarkEnd w:id="1231"/>
    </w:p>
    <w:p w14:paraId="38088939" w14:textId="77777777" w:rsidR="00DD2C6B" w:rsidRDefault="00C14DBA" w:rsidP="00DD2C6B">
      <w:pPr>
        <w:rPr>
          <w:rFonts w:ascii="HelvRegularIBM" w:hAnsi="HelvRegularIBM" w:cs="Arial"/>
          <w:color w:val="323232"/>
        </w:rPr>
      </w:pPr>
      <w:r>
        <w:rPr>
          <w:rFonts w:ascii="HelvRegularIBM" w:hAnsi="HelvRegularIBM" w:cs="Arial"/>
          <w:color w:val="323232"/>
        </w:rPr>
        <w:t xml:space="preserve">Data access and activity is closely monitored using </w:t>
      </w:r>
      <w:r w:rsidR="00DD2C6B">
        <w:rPr>
          <w:rFonts w:ascii="HelvRegularIBM" w:hAnsi="HelvRegularIBM" w:cs="Arial"/>
          <w:color w:val="323232"/>
        </w:rPr>
        <w:t>Imperva Activity Monitoring</w:t>
      </w:r>
      <w:r>
        <w:rPr>
          <w:rFonts w:ascii="HelvRegularIBM" w:hAnsi="HelvRegularIBM" w:cs="Arial"/>
          <w:color w:val="323232"/>
        </w:rPr>
        <w:t xml:space="preserve"> to prevent unauthorized access. It alerts on changes or leaks to help ensure data integrity, automates compliance controls and protects against internal and external threats. Security policies are configured to continuously monitor to protect sensitive data. </w:t>
      </w:r>
      <w:r w:rsidR="00DD2C6B">
        <w:rPr>
          <w:rFonts w:ascii="HelvRegularIBM" w:hAnsi="HelvRegularIBM" w:cs="Arial"/>
          <w:color w:val="323232"/>
        </w:rPr>
        <w:t>Imperva, m</w:t>
      </w:r>
      <w:r w:rsidR="00DD2C6B" w:rsidRPr="00DD2C6B">
        <w:rPr>
          <w:rFonts w:ascii="HelvRegularIBM" w:hAnsi="HelvRegularIBM" w:cs="Arial"/>
          <w:color w:val="323232"/>
        </w:rPr>
        <w:t>onitor</w:t>
      </w:r>
      <w:r w:rsidR="00DD2C6B">
        <w:rPr>
          <w:rFonts w:ascii="HelvRegularIBM" w:hAnsi="HelvRegularIBM" w:cs="Arial"/>
          <w:color w:val="323232"/>
        </w:rPr>
        <w:t>s</w:t>
      </w:r>
      <w:r w:rsidR="00DD2C6B" w:rsidRPr="00DD2C6B">
        <w:rPr>
          <w:rFonts w:ascii="HelvRegularIBM" w:hAnsi="HelvRegularIBM" w:cs="Arial"/>
          <w:color w:val="323232"/>
        </w:rPr>
        <w:t xml:space="preserve"> database activity</w:t>
      </w:r>
      <w:r w:rsidR="00DD2C6B">
        <w:rPr>
          <w:rFonts w:ascii="HelvRegularIBM" w:hAnsi="HelvRegularIBM" w:cs="Arial"/>
          <w:color w:val="323232"/>
        </w:rPr>
        <w:t>, d</w:t>
      </w:r>
      <w:r w:rsidR="00DD2C6B" w:rsidRPr="00DD2C6B">
        <w:rPr>
          <w:rFonts w:ascii="HelvRegularIBM" w:hAnsi="HelvRegularIBM" w:cs="Arial"/>
          <w:color w:val="323232"/>
        </w:rPr>
        <w:t>etect</w:t>
      </w:r>
      <w:r w:rsidR="00DD2C6B">
        <w:rPr>
          <w:rFonts w:ascii="HelvRegularIBM" w:hAnsi="HelvRegularIBM" w:cs="Arial"/>
          <w:color w:val="323232"/>
        </w:rPr>
        <w:t>s</w:t>
      </w:r>
      <w:r w:rsidR="00DD2C6B" w:rsidRPr="00DD2C6B">
        <w:rPr>
          <w:rFonts w:ascii="HelvRegularIBM" w:hAnsi="HelvRegularIBM" w:cs="Arial"/>
          <w:color w:val="323232"/>
        </w:rPr>
        <w:t xml:space="preserve"> and stop</w:t>
      </w:r>
      <w:r w:rsidR="00DD2C6B">
        <w:rPr>
          <w:rFonts w:ascii="HelvRegularIBM" w:hAnsi="HelvRegularIBM" w:cs="Arial"/>
          <w:color w:val="323232"/>
        </w:rPr>
        <w:t>s</w:t>
      </w:r>
      <w:r w:rsidR="00DD2C6B" w:rsidRPr="00DD2C6B">
        <w:rPr>
          <w:rFonts w:ascii="HelvRegularIBM" w:hAnsi="HelvRegularIBM" w:cs="Arial"/>
          <w:color w:val="323232"/>
        </w:rPr>
        <w:t xml:space="preserve"> unauthorized data access</w:t>
      </w:r>
      <w:r w:rsidR="00DD2C6B">
        <w:rPr>
          <w:rFonts w:ascii="HelvRegularIBM" w:hAnsi="HelvRegularIBM" w:cs="Arial"/>
          <w:color w:val="323232"/>
        </w:rPr>
        <w:t>, s</w:t>
      </w:r>
      <w:r w:rsidR="00DD2C6B" w:rsidRPr="00DD2C6B">
        <w:rPr>
          <w:rFonts w:ascii="HelvRegularIBM" w:hAnsi="HelvRegularIBM" w:cs="Arial"/>
          <w:color w:val="323232"/>
        </w:rPr>
        <w:t>implif</w:t>
      </w:r>
      <w:r w:rsidR="00DD2C6B">
        <w:rPr>
          <w:rFonts w:ascii="HelvRegularIBM" w:hAnsi="HelvRegularIBM" w:cs="Arial"/>
          <w:color w:val="323232"/>
        </w:rPr>
        <w:t>ies</w:t>
      </w:r>
      <w:r w:rsidR="00DD2C6B" w:rsidRPr="00DD2C6B">
        <w:rPr>
          <w:rFonts w:ascii="HelvRegularIBM" w:hAnsi="HelvRegularIBM" w:cs="Arial"/>
          <w:color w:val="323232"/>
        </w:rPr>
        <w:t xml:space="preserve"> compliance and privacy processes</w:t>
      </w:r>
      <w:r w:rsidR="00DD2C6B">
        <w:rPr>
          <w:rFonts w:ascii="HelvRegularIBM" w:hAnsi="HelvRegularIBM" w:cs="Arial"/>
          <w:color w:val="323232"/>
        </w:rPr>
        <w:t>, contin</w:t>
      </w:r>
      <w:r w:rsidR="00DD2C6B" w:rsidRPr="00DD2C6B">
        <w:rPr>
          <w:rFonts w:ascii="HelvRegularIBM" w:hAnsi="HelvRegularIBM" w:cs="Arial"/>
          <w:color w:val="323232"/>
        </w:rPr>
        <w:t>uously assess</w:t>
      </w:r>
      <w:r w:rsidR="00DD2C6B">
        <w:rPr>
          <w:rFonts w:ascii="HelvRegularIBM" w:hAnsi="HelvRegularIBM" w:cs="Arial"/>
          <w:color w:val="323232"/>
        </w:rPr>
        <w:t>es</w:t>
      </w:r>
      <w:r w:rsidR="00DD2C6B" w:rsidRPr="00DD2C6B">
        <w:rPr>
          <w:rFonts w:ascii="HelvRegularIBM" w:hAnsi="HelvRegularIBM" w:cs="Arial"/>
          <w:color w:val="323232"/>
        </w:rPr>
        <w:t xml:space="preserve"> database vulnerabilities and sensitive data exposure</w:t>
      </w:r>
      <w:r w:rsidR="00DD2C6B">
        <w:rPr>
          <w:rFonts w:ascii="HelvRegularIBM" w:hAnsi="HelvRegularIBM" w:cs="Arial"/>
          <w:color w:val="323232"/>
        </w:rPr>
        <w:t xml:space="preserve"> and r</w:t>
      </w:r>
      <w:r w:rsidR="00DD2C6B" w:rsidRPr="00DD2C6B">
        <w:rPr>
          <w:rFonts w:ascii="HelvRegularIBM" w:hAnsi="HelvRegularIBM" w:cs="Arial"/>
          <w:color w:val="323232"/>
        </w:rPr>
        <w:t>educe</w:t>
      </w:r>
      <w:r w:rsidR="00DD2C6B">
        <w:rPr>
          <w:rFonts w:ascii="HelvRegularIBM" w:hAnsi="HelvRegularIBM" w:cs="Arial"/>
          <w:color w:val="323232"/>
        </w:rPr>
        <w:t>s</w:t>
      </w:r>
      <w:r w:rsidR="00DD2C6B" w:rsidRPr="00DD2C6B">
        <w:rPr>
          <w:rFonts w:ascii="HelvRegularIBM" w:hAnsi="HelvRegularIBM" w:cs="Arial"/>
          <w:color w:val="323232"/>
        </w:rPr>
        <w:t xml:space="preserve"> the </w:t>
      </w:r>
      <w:r w:rsidR="00DD2C6B">
        <w:rPr>
          <w:rFonts w:ascii="HelvRegularIBM" w:hAnsi="HelvRegularIBM" w:cs="Arial"/>
          <w:color w:val="323232"/>
        </w:rPr>
        <w:t>cost.</w:t>
      </w:r>
    </w:p>
    <w:p w14:paraId="3A850FD9" w14:textId="77777777" w:rsidR="00C14DBA" w:rsidRDefault="00C14DBA" w:rsidP="00C14DBA">
      <w:pPr>
        <w:pStyle w:val="Heading3"/>
      </w:pPr>
      <w:bookmarkStart w:id="1232" w:name="_Toc169824030"/>
      <w:bookmarkStart w:id="1233" w:name="_Toc169824257"/>
      <w:r>
        <w:t>Access Restrictions</w:t>
      </w:r>
      <w:bookmarkEnd w:id="1232"/>
      <w:bookmarkEnd w:id="1233"/>
    </w:p>
    <w:p w14:paraId="1DBDBDE4" w14:textId="77777777" w:rsidR="00C14DBA" w:rsidRDefault="00FA155A" w:rsidP="00C14DBA">
      <w:pPr>
        <w:pStyle w:val="Heading4"/>
      </w:pPr>
      <w:bookmarkStart w:id="1234" w:name="_Toc169824031"/>
      <w:bookmarkStart w:id="1235" w:name="_Toc169824258"/>
      <w:r>
        <w:t>Operating System</w:t>
      </w:r>
      <w:bookmarkEnd w:id="1234"/>
      <w:bookmarkEnd w:id="1235"/>
    </w:p>
    <w:p w14:paraId="132AA74D" w14:textId="7CC51589" w:rsidR="00FA155A" w:rsidRDefault="00DD2C6B" w:rsidP="00FA155A">
      <w:r>
        <w:t>Since the database is a service, provided by AWS, t</w:t>
      </w:r>
      <w:r w:rsidR="00FA155A">
        <w:t xml:space="preserve">he virtual machine </w:t>
      </w:r>
      <w:r w:rsidR="00FE76D0">
        <w:t>access for the nodes is</w:t>
      </w:r>
      <w:r w:rsidR="00FA155A">
        <w:t xml:space="preserve"> </w:t>
      </w:r>
      <w:r>
        <w:t xml:space="preserve">not available to Optum or Smartronix. The access is </w:t>
      </w:r>
      <w:r w:rsidR="00FA155A">
        <w:t xml:space="preserve">restricted to </w:t>
      </w:r>
      <w:r>
        <w:t xml:space="preserve">AWS </w:t>
      </w:r>
      <w:r w:rsidR="00314690">
        <w:t xml:space="preserve">RDS platform </w:t>
      </w:r>
      <w:r w:rsidR="00FA155A">
        <w:t xml:space="preserve">administrators to allow them </w:t>
      </w:r>
      <w:r w:rsidR="00CC6B41">
        <w:t>to manage</w:t>
      </w:r>
      <w:r w:rsidR="00314690">
        <w:t xml:space="preserve"> and scale the platform</w:t>
      </w:r>
      <w:r w:rsidR="00FA155A">
        <w:t>.</w:t>
      </w:r>
      <w:r w:rsidR="00FE76D0">
        <w:t xml:space="preserve"> </w:t>
      </w:r>
      <w:r>
        <w:t xml:space="preserve">Since these are services there is no access to the physical/virtual </w:t>
      </w:r>
      <w:r w:rsidR="00FE76D0">
        <w:t>machines.</w:t>
      </w:r>
    </w:p>
    <w:p w14:paraId="6660F5C9" w14:textId="77777777" w:rsidR="00FE76D0" w:rsidRDefault="00FE76D0" w:rsidP="00FE76D0">
      <w:pPr>
        <w:pStyle w:val="Heading4"/>
      </w:pPr>
      <w:bookmarkStart w:id="1236" w:name="_Database"/>
      <w:bookmarkStart w:id="1237" w:name="_Toc169824032"/>
      <w:bookmarkStart w:id="1238" w:name="_Toc169824259"/>
      <w:bookmarkEnd w:id="1236"/>
      <w:r>
        <w:t>Database</w:t>
      </w:r>
      <w:bookmarkEnd w:id="1237"/>
      <w:bookmarkEnd w:id="1238"/>
    </w:p>
    <w:p w14:paraId="30C1FE6E" w14:textId="77777777" w:rsidR="00FE76D0" w:rsidRDefault="00FE76D0" w:rsidP="00FE76D0">
      <w:r>
        <w:t xml:space="preserve">Unlike the virtual machines, databases are allowed access based on the role </w:t>
      </w:r>
      <w:r w:rsidR="00E01810">
        <w:t xml:space="preserve">of the person. Database administrator will have access to system and the schema where the HIX data is stored. Other users who support and </w:t>
      </w:r>
      <w:r w:rsidR="00056D25">
        <w:t xml:space="preserve">that are part of the Optum Development Team who </w:t>
      </w:r>
      <w:r w:rsidR="00E01810">
        <w:t>help</w:t>
      </w:r>
      <w:r w:rsidR="00056D25">
        <w:t>s</w:t>
      </w:r>
      <w:r w:rsidR="00E01810">
        <w:t xml:space="preserve"> analyze problems can login to their own account and can have read only access to the HIX data. </w:t>
      </w:r>
      <w:r w:rsidR="00021656">
        <w:t xml:space="preserve">Password change is enforced on all the users periodically and should be at least 16 characters long. </w:t>
      </w:r>
      <w:r w:rsidR="00056D25">
        <w:t xml:space="preserve">Certain tables pertaining to FTI data </w:t>
      </w:r>
      <w:r w:rsidR="008C3884">
        <w:t xml:space="preserve">and DOR </w:t>
      </w:r>
      <w:r w:rsidR="00056D25">
        <w:t>are restricted to these users.</w:t>
      </w:r>
      <w:r w:rsidR="00102BCD">
        <w:t xml:space="preserve"> </w:t>
      </w:r>
      <w:r w:rsidR="00021656">
        <w:t xml:space="preserve">Users are granted </w:t>
      </w:r>
      <w:r w:rsidR="008C3884">
        <w:t>NON-FTI role</w:t>
      </w:r>
      <w:r w:rsidR="00021656">
        <w:t xml:space="preserve"> and the role is not granted any access to the FTI tables. That way</w:t>
      </w:r>
      <w:r w:rsidR="008C3884">
        <w:t>,</w:t>
      </w:r>
      <w:r w:rsidR="00021656">
        <w:t xml:space="preserve"> users do not get to query or see any of the FTI tables.</w:t>
      </w:r>
      <w:r w:rsidR="008C3884">
        <w:t xml:space="preserve"> If any o</w:t>
      </w:r>
      <w:r w:rsidR="00E52AB6">
        <w:t>ther table</w:t>
      </w:r>
      <w:r w:rsidR="008C3884">
        <w:t xml:space="preserve"> contain</w:t>
      </w:r>
      <w:r w:rsidR="00E52AB6">
        <w:t>s</w:t>
      </w:r>
      <w:r w:rsidR="008C3884">
        <w:t xml:space="preserve"> FTI data embedded, then a view is created on top of it, without the FTI column and </w:t>
      </w:r>
      <w:r w:rsidR="00E52AB6">
        <w:t xml:space="preserve">the view </w:t>
      </w:r>
      <w:r w:rsidR="008C3884">
        <w:t xml:space="preserve">granted to the </w:t>
      </w:r>
      <w:r w:rsidR="00E52AB6">
        <w:t>NON-FTI role instead of the table itself</w:t>
      </w:r>
      <w:r w:rsidR="008C3884">
        <w:t>.</w:t>
      </w:r>
    </w:p>
    <w:p w14:paraId="1D4A96B5" w14:textId="77777777" w:rsidR="00021656" w:rsidRDefault="00021656" w:rsidP="00FE76D0"/>
    <w:p w14:paraId="72A82C0F" w14:textId="54A27EE0" w:rsidR="004D273A" w:rsidRDefault="004D273A" w:rsidP="00FE76D0">
      <w:r>
        <w:t>Refer to Security Design section for details on the Encryption-At-Rest (section 7.1.7.9) and Encryption-In-Flight (section 7.1.7.10)</w:t>
      </w:r>
    </w:p>
    <w:p w14:paraId="79326ED5" w14:textId="77777777" w:rsidR="004D273A" w:rsidRDefault="004D273A" w:rsidP="00FE76D0"/>
    <w:p w14:paraId="53DC01C3" w14:textId="47F0492E" w:rsidR="006E6D1C" w:rsidRPr="006E6D1C" w:rsidRDefault="00CE7930" w:rsidP="00CE7930">
      <w:r>
        <w:t xml:space="preserve"> </w:t>
      </w:r>
    </w:p>
    <w:p w14:paraId="3A3C8123" w14:textId="77777777" w:rsidR="004D57EF" w:rsidRDefault="004D57EF">
      <w:r>
        <w:br w:type="page"/>
      </w:r>
    </w:p>
    <w:p w14:paraId="3E32F9C0" w14:textId="77777777" w:rsidR="005F6023" w:rsidRDefault="005F6023" w:rsidP="005F6023">
      <w:pPr>
        <w:pStyle w:val="Heading1"/>
      </w:pPr>
      <w:bookmarkStart w:id="1239" w:name="_APPLICATION/SERVICE_LAYER"/>
      <w:bookmarkStart w:id="1240" w:name="_Toc169824037"/>
      <w:bookmarkStart w:id="1241" w:name="_Toc169824264"/>
      <w:bookmarkEnd w:id="1239"/>
      <w:r>
        <w:t>APPLICATION/SERVICE LAYER</w:t>
      </w:r>
      <w:bookmarkEnd w:id="1223"/>
      <w:bookmarkEnd w:id="1240"/>
      <w:bookmarkEnd w:id="1241"/>
    </w:p>
    <w:p w14:paraId="44A41304" w14:textId="77777777" w:rsidR="001A04B1" w:rsidRDefault="001A04B1" w:rsidP="001A04B1">
      <w:pPr>
        <w:pStyle w:val="Heading2"/>
      </w:pPr>
      <w:bookmarkStart w:id="1242" w:name="_Toc449094348"/>
      <w:bookmarkStart w:id="1243" w:name="_Toc169824038"/>
      <w:bookmarkStart w:id="1244" w:name="_Toc169824265"/>
      <w:r>
        <w:t>Application Systems Design</w:t>
      </w:r>
      <w:bookmarkEnd w:id="1242"/>
      <w:bookmarkEnd w:id="1243"/>
      <w:bookmarkEnd w:id="1244"/>
    </w:p>
    <w:p w14:paraId="657A593E" w14:textId="77777777" w:rsidR="00233C6F" w:rsidRDefault="00233C6F" w:rsidP="00233C6F">
      <w:r>
        <w:t xml:space="preserve">User interfaces are provided by COTS software, specifically hCentive, along with some components from </w:t>
      </w:r>
      <w:r w:rsidR="00930265">
        <w:t>MAHIX</w:t>
      </w:r>
      <w:r>
        <w:t xml:space="preserve"> back office solution such as </w:t>
      </w:r>
      <w:r w:rsidR="00EB486E">
        <w:t>Softheon Services</w:t>
      </w:r>
      <w:r>
        <w:t>.  These products are developed to be Section 508 compliant.  The hCentive web interfaces are developed with Spring MVC JSPs with jQu</w:t>
      </w:r>
      <w:r w:rsidR="007D4C20">
        <w:t>ery and JavaScript components.</w:t>
      </w:r>
    </w:p>
    <w:p w14:paraId="21BE82BB" w14:textId="77777777" w:rsidR="00251483" w:rsidRDefault="00251483" w:rsidP="00251483">
      <w:pPr>
        <w:pStyle w:val="Heading3"/>
      </w:pPr>
      <w:bookmarkStart w:id="1245" w:name="_Toc169824039"/>
      <w:bookmarkStart w:id="1246" w:name="_Toc169824266"/>
      <w:r>
        <w:t>Individual Portal</w:t>
      </w:r>
      <w:bookmarkEnd w:id="1245"/>
      <w:bookmarkEnd w:id="1246"/>
    </w:p>
    <w:p w14:paraId="24AA064B" w14:textId="77777777" w:rsidR="004E53B9" w:rsidRDefault="004E53B9" w:rsidP="004E53B9">
      <w:r>
        <w:t xml:space="preserve">Individual Portal is the site/application through which an individual or a family </w:t>
      </w:r>
      <w:r w:rsidR="00E55012">
        <w:t>login</w:t>
      </w:r>
      <w:r>
        <w:t xml:space="preserve"> during the open </w:t>
      </w:r>
      <w:r w:rsidR="009B0F95">
        <w:t>enrollment and</w:t>
      </w:r>
      <w:r w:rsidRPr="004E53B9">
        <w:t xml:space="preserve"> use the marketplace to enroll in a new plan, change plans, verify cost assistance, enroll in Medicaid and CHIP, and to apply for cost assistance.</w:t>
      </w:r>
    </w:p>
    <w:p w14:paraId="29C0343A" w14:textId="77777777" w:rsidR="00E55012" w:rsidRDefault="00E55012" w:rsidP="004E53B9">
      <w:r>
        <w:t>Cost assistance, which can include premium subsidies and out-of-pocket subsidies depending on income, is only available through the marketplace and can only be used on marketplace plans.</w:t>
      </w:r>
    </w:p>
    <w:p w14:paraId="4DA06BC3" w14:textId="77777777" w:rsidR="001D690C" w:rsidRPr="004E53B9" w:rsidRDefault="001D690C" w:rsidP="004E53B9">
      <w:r>
        <w:t xml:space="preserve">One can access this page by clicking on this </w:t>
      </w:r>
      <w:hyperlink r:id="rId118" w:history="1">
        <w:r w:rsidRPr="001D690C">
          <w:rPr>
            <w:rStyle w:val="Hyperlink"/>
          </w:rPr>
          <w:t>link</w:t>
        </w:r>
      </w:hyperlink>
      <w:r>
        <w:t xml:space="preserve"> </w:t>
      </w:r>
    </w:p>
    <w:p w14:paraId="1E52F7C0" w14:textId="77777777" w:rsidR="00251483" w:rsidRDefault="00FF6BE0" w:rsidP="00251483">
      <w:pPr>
        <w:pStyle w:val="Heading3"/>
      </w:pPr>
      <w:r>
        <w:t xml:space="preserve"> </w:t>
      </w:r>
      <w:bookmarkStart w:id="1247" w:name="_Toc169824040"/>
      <w:bookmarkStart w:id="1248" w:name="_Toc169824267"/>
      <w:r w:rsidR="00251483">
        <w:t>Agent Portal</w:t>
      </w:r>
      <w:bookmarkEnd w:id="1247"/>
      <w:bookmarkEnd w:id="1248"/>
    </w:p>
    <w:p w14:paraId="6FF74768" w14:textId="77777777" w:rsidR="00E55012" w:rsidRDefault="00E55012" w:rsidP="00E55012">
      <w:r>
        <w:t>Many insurance agents and brokers can help the individuals to enroll through the Health Insurance Marketplace. Individuals can search for health insurance agents and brokers near them. Sometimes only agents can make corrections to the plan and the individual has to depend on these agents.</w:t>
      </w:r>
    </w:p>
    <w:p w14:paraId="7C7B45A2" w14:textId="77777777" w:rsidR="00E55012" w:rsidRDefault="00E55012" w:rsidP="00E55012">
      <w:r>
        <w:t>The Agent Portal provides interface for agents to login and search for individuals/family by different means and to verify their plans. If needed, they can modification to the policy. All these are tracked for a</w:t>
      </w:r>
      <w:r w:rsidR="009C7F19">
        <w:t>uditing.</w:t>
      </w:r>
    </w:p>
    <w:p w14:paraId="202B4493" w14:textId="77777777" w:rsidR="001D690C" w:rsidRPr="00E55012" w:rsidRDefault="001D690C" w:rsidP="00E55012">
      <w:r>
        <w:t xml:space="preserve">One can access this page by clicking on this </w:t>
      </w:r>
      <w:hyperlink r:id="rId119" w:history="1">
        <w:r w:rsidRPr="001D690C">
          <w:rPr>
            <w:rStyle w:val="Hyperlink"/>
          </w:rPr>
          <w:t>link</w:t>
        </w:r>
      </w:hyperlink>
    </w:p>
    <w:p w14:paraId="36F28475" w14:textId="77777777" w:rsidR="00251483" w:rsidRDefault="00FF6BE0" w:rsidP="00251483">
      <w:pPr>
        <w:pStyle w:val="Heading3"/>
      </w:pPr>
      <w:r>
        <w:t xml:space="preserve"> </w:t>
      </w:r>
      <w:bookmarkStart w:id="1249" w:name="_Toc169824041"/>
      <w:bookmarkStart w:id="1250" w:name="_Toc169824268"/>
      <w:r w:rsidR="00251483">
        <w:t>Assister Portal</w:t>
      </w:r>
      <w:bookmarkEnd w:id="1249"/>
      <w:bookmarkEnd w:id="1250"/>
    </w:p>
    <w:p w14:paraId="10D05A2B" w14:textId="77777777" w:rsidR="00831DB1" w:rsidRDefault="009D513F" w:rsidP="00831DB1">
      <w:r w:rsidRPr="009D513F">
        <w:t>Certified application counselor designated organizations (CDOs) are a vital component of the assister community.</w:t>
      </w:r>
      <w:r>
        <w:t xml:space="preserve"> </w:t>
      </w:r>
      <w:r w:rsidR="00831DB1" w:rsidRPr="00831DB1">
        <w:t>Assister Portal functionality is introduced to provide Certified Assisters the ability to complete eligibilities, enrollment, and understand plan details on behalf of an individual. For purposes of this functionality, Certified Assisters include Certified Application Counselors (CACs) and Navigators. Unlike Agents, these individuals are usually affiliated with community health centers or other health care providers, hospitals, or social service agencies. CACs are required to be in-person when working with applicants.</w:t>
      </w:r>
    </w:p>
    <w:p w14:paraId="241FD90C" w14:textId="77777777" w:rsidR="001D690C" w:rsidRPr="00831DB1" w:rsidRDefault="001D690C" w:rsidP="00831DB1">
      <w:r>
        <w:t xml:space="preserve">One can access this page by clicking on this </w:t>
      </w:r>
      <w:hyperlink r:id="rId120" w:history="1">
        <w:r w:rsidRPr="001D690C">
          <w:rPr>
            <w:rStyle w:val="Hyperlink"/>
          </w:rPr>
          <w:t>link</w:t>
        </w:r>
      </w:hyperlink>
    </w:p>
    <w:p w14:paraId="74D66863" w14:textId="77777777" w:rsidR="00C42AC1" w:rsidRDefault="00C42AC1" w:rsidP="00C42AC1"/>
    <w:p w14:paraId="606FA5A9" w14:textId="77777777" w:rsidR="00C42AC1" w:rsidRDefault="00C42AC1" w:rsidP="000A2856">
      <w:pPr>
        <w:pStyle w:val="Heading4"/>
      </w:pPr>
      <w:bookmarkStart w:id="1251" w:name="_Toc463103796"/>
      <w:bookmarkStart w:id="1252" w:name="_Toc169824042"/>
      <w:bookmarkStart w:id="1253" w:name="_Toc169824269"/>
      <w:r>
        <w:t>Loading Assisters</w:t>
      </w:r>
      <w:bookmarkEnd w:id="1251"/>
      <w:bookmarkEnd w:id="1252"/>
      <w:bookmarkEnd w:id="1253"/>
    </w:p>
    <w:p w14:paraId="36331C70" w14:textId="77777777" w:rsidR="00C42AC1" w:rsidRPr="005A3810" w:rsidRDefault="00C42AC1" w:rsidP="00C42AC1">
      <w:r>
        <w:t xml:space="preserve">Assisters </w:t>
      </w:r>
      <w:r w:rsidR="009D513F">
        <w:t>are</w:t>
      </w:r>
      <w:r>
        <w:t xml:space="preserve"> loaded periodically to the HIX database via CSV file sent by MH and CCA to an external folder location. The files will be processed, validated for consistency (errors, duplicates, etc.), and the latest assister information will be loaded to the HIX database. Based on the identifier tag provided in these upload files, Assisters in the system will hold an “Active” or “Inactive” status which determines access to the Assister Portal.</w:t>
      </w:r>
    </w:p>
    <w:p w14:paraId="61D6B892" w14:textId="77777777" w:rsidR="00C42AC1" w:rsidRDefault="00C42AC1" w:rsidP="000A2856">
      <w:pPr>
        <w:pStyle w:val="Heading4"/>
      </w:pPr>
      <w:bookmarkStart w:id="1254" w:name="_Toc463103797"/>
      <w:bookmarkStart w:id="1255" w:name="_Toc169824043"/>
      <w:bookmarkStart w:id="1256" w:name="_Toc169824270"/>
      <w:r>
        <w:t>Creating/Updating Member Applications</w:t>
      </w:r>
      <w:bookmarkEnd w:id="1254"/>
      <w:bookmarkEnd w:id="1255"/>
      <w:bookmarkEnd w:id="1256"/>
    </w:p>
    <w:p w14:paraId="0573A89C" w14:textId="77777777" w:rsidR="00C42AC1" w:rsidRPr="00EA5A61" w:rsidRDefault="00C42AC1" w:rsidP="00C42AC1">
      <w:r>
        <w:t xml:space="preserve">Assisters </w:t>
      </w:r>
      <w:r w:rsidR="00124C6E">
        <w:t>can</w:t>
      </w:r>
      <w:r>
        <w:t xml:space="preserve"> load members to their dashboard that they plan to work with. Prior to doing so, a Designation Form is signed by both member and assister indicating that the linking is approved by both parties. The member details of this form are used to search for an existing application for that individual in the system. </w:t>
      </w:r>
    </w:p>
    <w:p w14:paraId="41182DE8" w14:textId="77777777" w:rsidR="00C42AC1" w:rsidRDefault="00C42AC1" w:rsidP="000A2856">
      <w:pPr>
        <w:pStyle w:val="Heading4"/>
      </w:pPr>
      <w:bookmarkStart w:id="1257" w:name="_Toc463103798"/>
      <w:bookmarkStart w:id="1258" w:name="_Toc169824044"/>
      <w:bookmarkStart w:id="1259" w:name="_Toc169824271"/>
      <w:r>
        <w:t>Managing Members</w:t>
      </w:r>
      <w:bookmarkEnd w:id="1257"/>
      <w:bookmarkEnd w:id="1258"/>
      <w:bookmarkEnd w:id="1259"/>
    </w:p>
    <w:p w14:paraId="57A5F0D3" w14:textId="77777777" w:rsidR="00C42AC1" w:rsidRPr="005A3810" w:rsidRDefault="00C42AC1" w:rsidP="00C42AC1">
      <w:r>
        <w:t xml:space="preserve">Assisters can link and de-link to members, view member profiles and modify a member’s application via the Member List Dashboard, which allows Assisters to sort and filter upon all members they’ve been linked to. Navigators </w:t>
      </w:r>
      <w:r w:rsidR="00D17E91">
        <w:t>can also</w:t>
      </w:r>
      <w:r>
        <w:t xml:space="preserve"> search for members assigned to other navigators within their organization. CACs are only able to search for members from their member list. Importantly, members can link with multiple assisters working with different organizations. Members can also link with multiple CACs working with the same CAC organization.</w:t>
      </w:r>
    </w:p>
    <w:p w14:paraId="1414BCCD" w14:textId="77777777" w:rsidR="00C42AC1" w:rsidRDefault="00C42AC1" w:rsidP="000A2856">
      <w:pPr>
        <w:pStyle w:val="Heading4"/>
      </w:pPr>
      <w:bookmarkStart w:id="1260" w:name="_Toc463103799"/>
      <w:bookmarkStart w:id="1261" w:name="_Toc169824045"/>
      <w:bookmarkStart w:id="1262" w:name="_Toc169824272"/>
      <w:r>
        <w:t>Managing Assisters</w:t>
      </w:r>
      <w:bookmarkEnd w:id="1260"/>
      <w:bookmarkEnd w:id="1261"/>
      <w:bookmarkEnd w:id="1262"/>
    </w:p>
    <w:p w14:paraId="7A9BB865" w14:textId="77777777" w:rsidR="00C42AC1" w:rsidRDefault="00C42AC1" w:rsidP="00C42AC1">
      <w:r>
        <w:t>Members can de-link to Assisters from the individual portal via the “My Assisters” tab on the left navigation pane.</w:t>
      </w:r>
    </w:p>
    <w:p w14:paraId="42FDF62C" w14:textId="77777777" w:rsidR="00C42AC1" w:rsidRDefault="00C42AC1" w:rsidP="00C42AC1"/>
    <w:p w14:paraId="23D9DD03" w14:textId="77777777" w:rsidR="00C42AC1" w:rsidRDefault="00C42AC1" w:rsidP="00C42AC1">
      <w:r>
        <w:t xml:space="preserve">The detailed document on Assister Portal can be found on MassForge: </w:t>
      </w:r>
      <w:hyperlink r:id="rId121" w:history="1">
        <w:r>
          <w:rPr>
            <w:rStyle w:val="Hyperlink"/>
          </w:rPr>
          <w:t>doc98959</w:t>
        </w:r>
      </w:hyperlink>
    </w:p>
    <w:p w14:paraId="78008C8F" w14:textId="77777777" w:rsidR="00B018FD" w:rsidRDefault="00B018FD" w:rsidP="00B018FD">
      <w:pPr>
        <w:pStyle w:val="Heading3"/>
      </w:pPr>
      <w:bookmarkStart w:id="1263" w:name="_Multi_Language_Support"/>
      <w:bookmarkStart w:id="1264" w:name="_Toc169824046"/>
      <w:bookmarkStart w:id="1265" w:name="_Toc169824273"/>
      <w:bookmarkEnd w:id="1263"/>
      <w:r>
        <w:t>Multi Language Support</w:t>
      </w:r>
      <w:bookmarkEnd w:id="1264"/>
      <w:bookmarkEnd w:id="1265"/>
    </w:p>
    <w:p w14:paraId="481D4D4C" w14:textId="77777777" w:rsidR="00C32B10" w:rsidRPr="00C32B10" w:rsidRDefault="00574E7D" w:rsidP="00C32B10">
      <w:r>
        <w:t>Massachusetts has close</w:t>
      </w:r>
      <w:r w:rsidR="00C32B10">
        <w:t xml:space="preserve"> to 8 percent of population who speaks Spanish and it is the largest segment of foreign language speakers in MA. </w:t>
      </w:r>
      <w:r>
        <w:t xml:space="preserve">To support the Spanish speaking population, </w:t>
      </w:r>
      <w:r w:rsidR="00C32B10">
        <w:t>HIX application is modified for all boilerplate texts (also known as static contents). User</w:t>
      </w:r>
      <w:r>
        <w:t>s</w:t>
      </w:r>
      <w:r w:rsidR="00C32B10">
        <w:t xml:space="preserve"> can choose Spanish as their language preference and HIX displays all the static content in Spanish on the Individual portal. Only the Statement of Statutory Accounting Principle (SSAP) screen on the Agent and Assister portal can be chosen in Spanish. The rest of the contents for Agent and Assister remain in English.</w:t>
      </w:r>
      <w:r w:rsidR="00EC5073">
        <w:t xml:space="preserve"> Instead of creating HTMLs based on </w:t>
      </w:r>
      <w:r w:rsidR="00EB18AE">
        <w:t>one</w:t>
      </w:r>
      <w:r w:rsidR="00EC5073">
        <w:t xml:space="preserve"> language or the other, these boilerplates are stored in separate files</w:t>
      </w:r>
      <w:r w:rsidR="00EB18AE">
        <w:t>,</w:t>
      </w:r>
      <w:r w:rsidR="00EC5073">
        <w:t xml:space="preserve"> and based on the preference of language appropriate text is pulled from the file and the screen is built.</w:t>
      </w:r>
      <w:r w:rsidR="00EB18AE">
        <w:t xml:space="preserve"> The data content </w:t>
      </w:r>
      <w:r>
        <w:t xml:space="preserve">is not </w:t>
      </w:r>
      <w:r w:rsidR="009C2451">
        <w:t>changed,</w:t>
      </w:r>
      <w:r>
        <w:t xml:space="preserve"> and the default language is </w:t>
      </w:r>
      <w:r w:rsidR="00EB18AE">
        <w:t xml:space="preserve">English as that is what is supported by the database and also the majority of the </w:t>
      </w:r>
      <w:r>
        <w:t>residents of the Commonwealth</w:t>
      </w:r>
      <w:r w:rsidR="00EB18AE">
        <w:t>.</w:t>
      </w:r>
    </w:p>
    <w:p w14:paraId="272B467C" w14:textId="77777777" w:rsidR="00117575" w:rsidRDefault="00117575">
      <w:pPr>
        <w:pStyle w:val="Heading3"/>
      </w:pPr>
      <w:r>
        <w:t xml:space="preserve"> </w:t>
      </w:r>
      <w:bookmarkStart w:id="1266" w:name="_Toc169824047"/>
      <w:bookmarkStart w:id="1267" w:name="_Toc169824274"/>
      <w:r>
        <w:t xml:space="preserve">Exchange </w:t>
      </w:r>
      <w:r w:rsidR="005F76D9">
        <w:t xml:space="preserve">Qualified </w:t>
      </w:r>
      <w:r>
        <w:t>Plan Loading</w:t>
      </w:r>
      <w:bookmarkEnd w:id="1266"/>
      <w:bookmarkEnd w:id="1267"/>
    </w:p>
    <w:p w14:paraId="423BCFC6" w14:textId="77777777" w:rsidR="00117575" w:rsidRDefault="00117575" w:rsidP="00117575">
      <w:r>
        <w:t xml:space="preserve">The </w:t>
      </w:r>
      <w:r w:rsidR="006B3032">
        <w:t xml:space="preserve">Commonwealth </w:t>
      </w:r>
      <w:r>
        <w:t xml:space="preserve">Connector </w:t>
      </w:r>
      <w:r w:rsidR="006B3032">
        <w:t xml:space="preserve">Authority </w:t>
      </w:r>
      <w:r>
        <w:t>(CCA) which manages the Qualified Health Plan/Qualified Dental Plan (QHP/QDP) program receives different plans from all insurance provide</w:t>
      </w:r>
      <w:r w:rsidR="00BF3562">
        <w:t>r</w:t>
      </w:r>
      <w:r>
        <w:t xml:space="preserve"> in the Commonwealth on a yearly basis. These plans are loaded using the Plan </w:t>
      </w:r>
      <w:r w:rsidR="00155F34">
        <w:t xml:space="preserve">Data </w:t>
      </w:r>
      <w:r>
        <w:t>Management (P</w:t>
      </w:r>
      <w:r w:rsidR="00155F34">
        <w:t>DM</w:t>
      </w:r>
      <w:r>
        <w:t xml:space="preserve">) and templates are controlled by </w:t>
      </w:r>
      <w:r w:rsidRPr="00117575">
        <w:t>National Association of Insurance Commissioners’ (NAIC)</w:t>
      </w:r>
      <w:r w:rsidR="008D6FBB">
        <w:t xml:space="preserve"> and is called the</w:t>
      </w:r>
      <w:r>
        <w:t xml:space="preserve"> </w:t>
      </w:r>
      <w:r w:rsidRPr="00117575">
        <w:t>System for Electronic Rate and Form Filing (SERFF)</w:t>
      </w:r>
      <w:r>
        <w:t xml:space="preserve">. These are XML documents and the template standards are defined to </w:t>
      </w:r>
      <w:r w:rsidRPr="00117575">
        <w:t>promote mutual understanding, partnership, and quality communication between members of the project team.</w:t>
      </w:r>
    </w:p>
    <w:p w14:paraId="0B9EB8C6" w14:textId="77777777" w:rsidR="00117575" w:rsidRDefault="00117575" w:rsidP="00117575">
      <w:r>
        <w:t>Some of these templates are revised for 2018 and these standards are adopted in R12 of the HIX application. Changes pertain to Service Areas, Networks, Plans and Benefits, Premium Rates, Plan Crosswalk and Prescription Drug templates only.</w:t>
      </w:r>
    </w:p>
    <w:p w14:paraId="63232F3D" w14:textId="77777777" w:rsidR="00117575" w:rsidRPr="00117575" w:rsidRDefault="00117575" w:rsidP="00117575">
      <w:r>
        <w:t>Onc</w:t>
      </w:r>
      <w:r w:rsidR="00155F34">
        <w:t>e the plans are loaded using PDM</w:t>
      </w:r>
      <w:r>
        <w:t xml:space="preserve"> the XML files are moved to an archive location.</w:t>
      </w:r>
      <w:r w:rsidR="00155F34">
        <w:t xml:space="preserve"> Successive plans loading from the same carrier will wipeout the old plan and replaced with the new plan based on the plan unique entity ID.</w:t>
      </w:r>
    </w:p>
    <w:p w14:paraId="57D8108C" w14:textId="77777777" w:rsidR="0006137E" w:rsidRDefault="00E155FF" w:rsidP="00815632">
      <w:pPr>
        <w:pStyle w:val="Heading3"/>
      </w:pPr>
      <w:bookmarkStart w:id="1268" w:name="_Application_Interface_and"/>
      <w:bookmarkEnd w:id="1268"/>
      <w:r>
        <w:t xml:space="preserve"> </w:t>
      </w:r>
      <w:bookmarkStart w:id="1269" w:name="_Toc169824048"/>
      <w:bookmarkStart w:id="1270" w:name="_Toc169824275"/>
      <w:r w:rsidR="00155F34">
        <w:t xml:space="preserve">Application Interface and </w:t>
      </w:r>
      <w:r w:rsidR="0006137E">
        <w:t>Roles</w:t>
      </w:r>
      <w:bookmarkEnd w:id="1269"/>
      <w:bookmarkEnd w:id="1270"/>
    </w:p>
    <w:p w14:paraId="16FFBF73" w14:textId="77777777" w:rsidR="00233C6F" w:rsidRDefault="00233C6F" w:rsidP="00233C6F">
      <w:r>
        <w:t>These user interfaces will support the following types of user roles:</w:t>
      </w:r>
    </w:p>
    <w:p w14:paraId="6C606A87" w14:textId="77777777" w:rsidR="00233C6F" w:rsidRDefault="00233C6F" w:rsidP="00603272">
      <w:pPr>
        <w:pStyle w:val="ListParagraph"/>
        <w:numPr>
          <w:ilvl w:val="0"/>
          <w:numId w:val="5"/>
        </w:numPr>
      </w:pPr>
      <w:r>
        <w:t>End-User – The individuals who log onto MA Connector Website to purchase Health Insurance.</w:t>
      </w:r>
    </w:p>
    <w:p w14:paraId="49E3AF62" w14:textId="77777777" w:rsidR="00233C6F" w:rsidRDefault="00233C6F" w:rsidP="00603272">
      <w:pPr>
        <w:pStyle w:val="ListParagraph"/>
        <w:numPr>
          <w:ilvl w:val="0"/>
          <w:numId w:val="5"/>
        </w:numPr>
      </w:pPr>
      <w:r>
        <w:t>Customer Service Representatives (CSRs) – Customer Service group that provides service to users and applicants who ca</w:t>
      </w:r>
      <w:r w:rsidR="000642CC">
        <w:t>ll MA Connector's service line.</w:t>
      </w:r>
    </w:p>
    <w:p w14:paraId="3ECC23A2" w14:textId="77777777" w:rsidR="000642CC" w:rsidRDefault="000642CC" w:rsidP="00603272">
      <w:pPr>
        <w:pStyle w:val="ListParagraph"/>
        <w:numPr>
          <w:ilvl w:val="0"/>
          <w:numId w:val="5"/>
        </w:numPr>
      </w:pPr>
      <w:r>
        <w:t xml:space="preserve">Assister- </w:t>
      </w:r>
      <w:r w:rsidR="00251483">
        <w:t xml:space="preserve">Enrollment Assisters can help the individual/family to understand new coverage options available as a result of national health care reform and find the most affordable coverage that meets </w:t>
      </w:r>
      <w:r w:rsidR="000C47A7">
        <w:t>their</w:t>
      </w:r>
      <w:r w:rsidR="00251483">
        <w:t xml:space="preserve"> needs. These trained and certified individuals can help the enrollee from application through enrollment into new health insurance plans and answer questions about </w:t>
      </w:r>
      <w:r w:rsidR="0012653F">
        <w:t>their</w:t>
      </w:r>
      <w:r w:rsidR="00251483">
        <w:t xml:space="preserve"> eligibility, application, payments, plan details, and health care reform rules and requirements.</w:t>
      </w:r>
      <w:r w:rsidR="007E44D9">
        <w:t xml:space="preserve"> They are grouped into 2 roles, depending upon their functionality. Navigators and Certified Application Counselors (CAC).</w:t>
      </w:r>
    </w:p>
    <w:p w14:paraId="387FE04F" w14:textId="77777777" w:rsidR="00152DFF" w:rsidRDefault="00152DFF" w:rsidP="00603272">
      <w:pPr>
        <w:pStyle w:val="ListParagraph"/>
        <w:numPr>
          <w:ilvl w:val="1"/>
          <w:numId w:val="5"/>
        </w:numPr>
      </w:pPr>
      <w:r>
        <w:t xml:space="preserve">The Navigator position was created by the ACA to provide helpers for people to enroll in coverage through the health insurance </w:t>
      </w:r>
      <w:r w:rsidR="003657A6">
        <w:t>exchange and</w:t>
      </w:r>
      <w:r>
        <w:t xml:space="preserve"> refer or assist with Medicaid enrollment. Navigators also must meet cultural competency standards and go through training and certification. Starting in 2018, Navigators will provide more ongoing assistance to consumers after the enrollment process is complete.</w:t>
      </w:r>
    </w:p>
    <w:p w14:paraId="1CCD041A" w14:textId="77777777" w:rsidR="00B16461" w:rsidRDefault="00B16461" w:rsidP="00603272">
      <w:pPr>
        <w:pStyle w:val="ListParagraph"/>
        <w:numPr>
          <w:ilvl w:val="1"/>
          <w:numId w:val="5"/>
        </w:numPr>
      </w:pPr>
      <w:r>
        <w:t>Certified Application Counselors (CACs) also help persons apply and enroll in the exchanges.</w:t>
      </w:r>
      <w:r w:rsidRPr="00B16461">
        <w:t xml:space="preserve"> </w:t>
      </w:r>
      <w:r>
        <w:t>The CACs help people understand and choose the right health plan, conduct outreach, maintain experience in eligibility, enrollment, and all insurance affordability program specifications; provide information and services in a fair, impartial and culturally competent manner; and facilitate selection of a QHP. CACs are not required to begin providing additional post-enrollment assistance starting in 2018, although they will be able to do so if properly trained.</w:t>
      </w:r>
    </w:p>
    <w:p w14:paraId="00232547" w14:textId="77777777" w:rsidR="007D75CE" w:rsidRDefault="007D75CE" w:rsidP="00603272">
      <w:pPr>
        <w:pStyle w:val="ListParagraph"/>
        <w:numPr>
          <w:ilvl w:val="0"/>
          <w:numId w:val="5"/>
        </w:numPr>
      </w:pPr>
      <w:r>
        <w:t>Engineer – Backend engineer in operational and maintenance, who has the privilege to access the plan loader portal to load the plans that are based on SERF template.</w:t>
      </w:r>
    </w:p>
    <w:p w14:paraId="5F59C160" w14:textId="77777777" w:rsidR="00047059" w:rsidRDefault="0060110A" w:rsidP="00047059">
      <w:pPr>
        <w:keepNext/>
        <w:jc w:val="center"/>
      </w:pPr>
      <w:r>
        <w:object w:dxaOrig="9565" w:dyaOrig="7513" w14:anchorId="12B6BD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365.9pt" o:ole="">
            <v:imagedata r:id="rId122" o:title=""/>
          </v:shape>
          <o:OLEObject Type="Embed" ProgID="Visio.Drawing.15" ShapeID="_x0000_i1025" DrawAspect="Content" ObjectID="_1795881452" r:id="rId123"/>
        </w:object>
      </w:r>
    </w:p>
    <w:p w14:paraId="115C5CA4" w14:textId="391BD774" w:rsidR="00233C6F" w:rsidRDefault="00047059" w:rsidP="00047059">
      <w:pPr>
        <w:pStyle w:val="Caption"/>
      </w:pPr>
      <w:bookmarkStart w:id="1271" w:name="_Toc169824370"/>
      <w:r>
        <w:t xml:space="preserve">Figure </w:t>
      </w:r>
      <w:r w:rsidR="0060110A">
        <w:fldChar w:fldCharType="begin"/>
      </w:r>
      <w:r w:rsidR="0060110A">
        <w:instrText>SEQ Figure \* ARABIC</w:instrText>
      </w:r>
      <w:r w:rsidR="0060110A">
        <w:fldChar w:fldCharType="separate"/>
      </w:r>
      <w:r w:rsidR="00F41F59">
        <w:rPr>
          <w:noProof/>
        </w:rPr>
        <w:t>14</w:t>
      </w:r>
      <w:r w:rsidR="0060110A">
        <w:fldChar w:fldCharType="end"/>
      </w:r>
      <w:r>
        <w:t xml:space="preserve">: </w:t>
      </w:r>
      <w:r w:rsidRPr="002820A4">
        <w:t>MA Health Connector User Role Interaction Model</w:t>
      </w:r>
      <w:bookmarkEnd w:id="1271"/>
    </w:p>
    <w:p w14:paraId="1F5ABC7F" w14:textId="77777777" w:rsidR="00DB0047" w:rsidRDefault="00DB0047" w:rsidP="00DB0047">
      <w:pPr>
        <w:keepNext/>
      </w:pPr>
      <w:bookmarkStart w:id="1272" w:name="_Toc393245483"/>
      <w:bookmarkStart w:id="1273" w:name="_Ref396306834"/>
    </w:p>
    <w:p w14:paraId="76FE2176" w14:textId="77777777" w:rsidR="00F25005" w:rsidRDefault="00F25005" w:rsidP="00F25005">
      <w:pPr>
        <w:pStyle w:val="Heading3"/>
      </w:pPr>
      <w:bookmarkStart w:id="1274" w:name="_Toc169824049"/>
      <w:bookmarkStart w:id="1275" w:name="_Toc169824276"/>
      <w:bookmarkEnd w:id="1272"/>
      <w:bookmarkEnd w:id="1273"/>
      <w:r>
        <w:t>Audit Logging</w:t>
      </w:r>
      <w:bookmarkEnd w:id="1274"/>
      <w:bookmarkEnd w:id="1275"/>
    </w:p>
    <w:p w14:paraId="0E569718" w14:textId="77777777" w:rsidR="001C3AF0" w:rsidRPr="001C3AF0" w:rsidRDefault="001C3AF0" w:rsidP="001C3AF0">
      <w:pPr>
        <w:pStyle w:val="Heading4"/>
      </w:pPr>
      <w:bookmarkStart w:id="1276" w:name="_Toc169824050"/>
      <w:bookmarkStart w:id="1277" w:name="_Toc169824277"/>
      <w:r>
        <w:t>Agent</w:t>
      </w:r>
      <w:r w:rsidR="00113503">
        <w:t>/Assister</w:t>
      </w:r>
      <w:r>
        <w:t xml:space="preserve"> Portal Logging</w:t>
      </w:r>
      <w:bookmarkEnd w:id="1276"/>
      <w:bookmarkEnd w:id="1277"/>
    </w:p>
    <w:p w14:paraId="2AEF2480" w14:textId="77777777" w:rsidR="00F25005" w:rsidRDefault="00321D6A" w:rsidP="00F25005">
      <w:r>
        <w:t>All transactions between Agent and HIX and the Assister and HIX are logged in a separate schema</w:t>
      </w:r>
      <w:r w:rsidR="00CB4203">
        <w:t>.</w:t>
      </w:r>
      <w:r w:rsidR="00C52846">
        <w:t xml:space="preserve"> </w:t>
      </w:r>
      <w:r>
        <w:t xml:space="preserve">With this design a message is thrown from the portal into a queue and captured back to log. </w:t>
      </w:r>
      <w:r w:rsidR="00C52846">
        <w:t xml:space="preserve">Originally logging was done via Apache Kafka </w:t>
      </w:r>
      <w:r>
        <w:t>and later it was switched over to Java Messaging Service which is part of the Spring framework.</w:t>
      </w:r>
    </w:p>
    <w:p w14:paraId="3357FF7E" w14:textId="77777777" w:rsidR="00CB4203" w:rsidRDefault="00CB4203" w:rsidP="00F25005">
      <w:r>
        <w:t xml:space="preserve">The document can be found on MassForge: </w:t>
      </w:r>
      <w:hyperlink r:id="rId124" w:history="1">
        <w:r w:rsidRPr="00CB4203">
          <w:rPr>
            <w:rStyle w:val="Hyperlink"/>
          </w:rPr>
          <w:t>doc100859</w:t>
        </w:r>
      </w:hyperlink>
    </w:p>
    <w:p w14:paraId="51F15911" w14:textId="77777777" w:rsidR="00314937" w:rsidRPr="000642CC" w:rsidRDefault="001C3AF0" w:rsidP="001C3AF0">
      <w:pPr>
        <w:pStyle w:val="Heading5"/>
        <w:rPr>
          <w:b w:val="0"/>
        </w:rPr>
      </w:pPr>
      <w:r w:rsidRPr="000642CC">
        <w:t>Exception handling</w:t>
      </w:r>
    </w:p>
    <w:p w14:paraId="32F2C847" w14:textId="77777777" w:rsidR="00314937" w:rsidRDefault="00314937" w:rsidP="00F25005">
      <w:r>
        <w:t>When an Agent searches or views details on a</w:t>
      </w:r>
      <w:r w:rsidR="001C3AF0">
        <w:t>n</w:t>
      </w:r>
      <w:r>
        <w:t xml:space="preserve"> eligibility member, logging is sent to the </w:t>
      </w:r>
      <w:r w:rsidR="00C93D89">
        <w:t>Audit Logging</w:t>
      </w:r>
      <w:r>
        <w:t xml:space="preserve"> and there is a dependency on these servers to be up. But occasionally there can be incidences when these dependent servers are not available. To support the application with a fault tolerant system, hCentive has come up with a temporary logging solution based on the file system. The design is explained in detail in a separate document.</w:t>
      </w:r>
    </w:p>
    <w:p w14:paraId="26FA233C" w14:textId="77777777" w:rsidR="001C3AF0" w:rsidRPr="001C3AF0" w:rsidRDefault="00314937" w:rsidP="00F25005">
      <w:pPr>
        <w:rPr>
          <w:color w:val="0000FF"/>
          <w:u w:val="single"/>
        </w:rPr>
      </w:pPr>
      <w:r>
        <w:t xml:space="preserve">This document can be found on MassForge: </w:t>
      </w:r>
      <w:hyperlink r:id="rId125" w:history="1">
        <w:r w:rsidRPr="00314937">
          <w:rPr>
            <w:rStyle w:val="Hyperlink"/>
          </w:rPr>
          <w:t>doc100860</w:t>
        </w:r>
      </w:hyperlink>
    </w:p>
    <w:p w14:paraId="65268DA9" w14:textId="77777777" w:rsidR="00DE145F" w:rsidRDefault="00280126">
      <w:pPr>
        <w:pStyle w:val="Heading3"/>
      </w:pPr>
      <w:bookmarkStart w:id="1278" w:name="_Application_Usage_Analysis"/>
      <w:bookmarkStart w:id="1279" w:name="_Toc169824051"/>
      <w:bookmarkStart w:id="1280" w:name="_Toc169824278"/>
      <w:bookmarkStart w:id="1281" w:name="_Toc449094350"/>
      <w:bookmarkEnd w:id="1278"/>
      <w:r>
        <w:t xml:space="preserve">Application </w:t>
      </w:r>
      <w:r w:rsidR="00DE145F">
        <w:t xml:space="preserve">Usage </w:t>
      </w:r>
      <w:r>
        <w:t>Analysis</w:t>
      </w:r>
      <w:bookmarkEnd w:id="1279"/>
      <w:bookmarkEnd w:id="1280"/>
    </w:p>
    <w:p w14:paraId="13157692" w14:textId="77777777" w:rsidR="00DE145F" w:rsidRDefault="00DE145F" w:rsidP="00DE145F">
      <w:r>
        <w:t xml:space="preserve">The commonwealth has several health plans for the residents of Massachusetts depending on the financial conditions and need of the individual/family. </w:t>
      </w:r>
      <w:r w:rsidR="00151A10">
        <w:t xml:space="preserve">Each plan requires different information and </w:t>
      </w:r>
      <w:r>
        <w:t xml:space="preserve">there are several different screens a user has to navigate through, to fill out the forms, so that they get the best benefit possible. </w:t>
      </w:r>
      <w:r w:rsidR="00B3228D">
        <w:t xml:space="preserve">As an application owner, one has </w:t>
      </w:r>
      <w:r w:rsidR="00B3228D" w:rsidRPr="00B3228D">
        <w:t xml:space="preserve">to know the details of what people do when they visit </w:t>
      </w:r>
      <w:r w:rsidR="00B3228D">
        <w:t>the</w:t>
      </w:r>
      <w:r w:rsidR="00B3228D" w:rsidRPr="00B3228D">
        <w:t xml:space="preserve"> website, how long they stay and what all pages do they visit on </w:t>
      </w:r>
      <w:r w:rsidR="00B3228D">
        <w:t>the site</w:t>
      </w:r>
      <w:r w:rsidR="00B3228D" w:rsidRPr="00B3228D">
        <w:t>.</w:t>
      </w:r>
      <w:r w:rsidR="00B3228D">
        <w:t xml:space="preserve"> </w:t>
      </w:r>
      <w:r>
        <w:t>It becomes quintessential to track the</w:t>
      </w:r>
      <w:r w:rsidR="00B3228D">
        <w:t>se</w:t>
      </w:r>
      <w:r>
        <w:t xml:space="preserve"> navigation patterns, </w:t>
      </w:r>
      <w:r w:rsidR="00B3228D">
        <w:t xml:space="preserve">and </w:t>
      </w:r>
      <w:r w:rsidR="00B3228D" w:rsidRPr="00B3228D">
        <w:t xml:space="preserve">to learn the inner structure of </w:t>
      </w:r>
      <w:r w:rsidR="00B3228D">
        <w:t>the application</w:t>
      </w:r>
      <w:r w:rsidR="00B3228D" w:rsidRPr="00B3228D">
        <w:t xml:space="preserve"> to see whether it is accomplishing its purpose or not</w:t>
      </w:r>
      <w:r w:rsidR="00B3228D">
        <w:t>, so that it can be designed or corrected based on the analytical data collected.</w:t>
      </w:r>
    </w:p>
    <w:p w14:paraId="39728147" w14:textId="77777777" w:rsidR="00B3228D" w:rsidRDefault="00B3228D" w:rsidP="00DE145F">
      <w:r w:rsidRPr="00B3228D">
        <w:t xml:space="preserve">Google Analytics </w:t>
      </w:r>
      <w:r>
        <w:t xml:space="preserve">allows any website </w:t>
      </w:r>
      <w:r w:rsidRPr="00B3228D">
        <w:t xml:space="preserve">to start collecting data automatically and </w:t>
      </w:r>
      <w:r>
        <w:t>produces</w:t>
      </w:r>
      <w:r w:rsidRPr="00B3228D">
        <w:t xml:space="preserve"> reports accordingly.</w:t>
      </w:r>
      <w:r w:rsidR="00280126">
        <w:t xml:space="preserve"> One </w:t>
      </w:r>
      <w:r w:rsidR="00280126" w:rsidRPr="00280126">
        <w:t xml:space="preserve">can choose one of the many reports that Google </w:t>
      </w:r>
      <w:r w:rsidR="00280126">
        <w:t>c</w:t>
      </w:r>
      <w:r w:rsidR="00280126" w:rsidRPr="00280126">
        <w:t xml:space="preserve">reates or can even build </w:t>
      </w:r>
      <w:r w:rsidR="00280126">
        <w:t xml:space="preserve">a </w:t>
      </w:r>
      <w:r w:rsidR="00280126" w:rsidRPr="00280126">
        <w:t>customized report using the drag and drop interface.</w:t>
      </w:r>
      <w:r w:rsidR="00280126">
        <w:t xml:space="preserve"> For any analysis, one needs data on the usage. With a simple tag, Google Tag Manager allows a website to let Google to collect the data needed for mining. A </w:t>
      </w:r>
      <w:r w:rsidR="00280126" w:rsidRPr="00280126">
        <w:t>t</w:t>
      </w:r>
      <w:r w:rsidR="00280126">
        <w:t>ag</w:t>
      </w:r>
      <w:r w:rsidR="00280126" w:rsidRPr="00280126">
        <w:t xml:space="preserve"> is a line of code that is able to send important information</w:t>
      </w:r>
      <w:r w:rsidR="00280126">
        <w:t xml:space="preserve"> to the collector. </w:t>
      </w:r>
      <w:r w:rsidR="00280126" w:rsidRPr="00280126">
        <w:t xml:space="preserve">The tags can figure out how users are interacting with </w:t>
      </w:r>
      <w:r w:rsidR="00280126">
        <w:t xml:space="preserve">different </w:t>
      </w:r>
      <w:r w:rsidR="00280126" w:rsidRPr="00280126">
        <w:t xml:space="preserve">features on </w:t>
      </w:r>
      <w:r w:rsidR="00280126">
        <w:t>the portal pages</w:t>
      </w:r>
      <w:r w:rsidR="00280126" w:rsidRPr="00280126">
        <w:t>.</w:t>
      </w:r>
    </w:p>
    <w:p w14:paraId="78D64A25" w14:textId="77777777" w:rsidR="00280126" w:rsidRDefault="00280126" w:rsidP="00DE145F">
      <w:r w:rsidRPr="00280126">
        <w:t xml:space="preserve">Google Tag Manager </w:t>
      </w:r>
      <w:r>
        <w:t xml:space="preserve">is </w:t>
      </w:r>
      <w:r w:rsidRPr="00280126">
        <w:t xml:space="preserve">put on </w:t>
      </w:r>
      <w:r>
        <w:t xml:space="preserve">the portal </w:t>
      </w:r>
      <w:r w:rsidRPr="00280126">
        <w:t xml:space="preserve">pages </w:t>
      </w:r>
      <w:r>
        <w:t xml:space="preserve">in </w:t>
      </w:r>
      <w:r w:rsidRPr="00280126">
        <w:t xml:space="preserve">its own container tag. This eliminates the need for having to place many different codes within </w:t>
      </w:r>
      <w:r>
        <w:t>the pages</w:t>
      </w:r>
      <w:r w:rsidRPr="00280126">
        <w:t xml:space="preserve">. The same code is put onto each page, so it doesn’t have to be rewritten for the individual pages of a site. </w:t>
      </w:r>
      <w:r>
        <w:t xml:space="preserve">It also </w:t>
      </w:r>
      <w:r w:rsidRPr="00280126">
        <w:t>keep</w:t>
      </w:r>
      <w:r>
        <w:t>s</w:t>
      </w:r>
      <w:r w:rsidRPr="00280126">
        <w:t xml:space="preserve"> track of what is happening </w:t>
      </w:r>
      <w:r>
        <w:t xml:space="preserve">with the portal </w:t>
      </w:r>
      <w:r w:rsidRPr="00280126">
        <w:t xml:space="preserve">on </w:t>
      </w:r>
      <w:r>
        <w:t xml:space="preserve">a </w:t>
      </w:r>
      <w:r w:rsidRPr="00280126">
        <w:t xml:space="preserve">mobile </w:t>
      </w:r>
      <w:r>
        <w:t>device.</w:t>
      </w:r>
      <w:r w:rsidR="00C005E9">
        <w:t xml:space="preserve"> User with an account on Google can access the data for future analysis.</w:t>
      </w:r>
    </w:p>
    <w:p w14:paraId="4FE766F9" w14:textId="77777777" w:rsidR="001A04B1" w:rsidRDefault="001A04B1" w:rsidP="001A04B1">
      <w:pPr>
        <w:pStyle w:val="Heading2"/>
      </w:pPr>
      <w:bookmarkStart w:id="1282" w:name="_Toc169824052"/>
      <w:bookmarkStart w:id="1283" w:name="_Toc169824279"/>
      <w:r>
        <w:t>Application Data Design</w:t>
      </w:r>
      <w:bookmarkEnd w:id="1281"/>
      <w:bookmarkEnd w:id="1282"/>
      <w:bookmarkEnd w:id="1283"/>
    </w:p>
    <w:p w14:paraId="7B665045" w14:textId="77777777" w:rsidR="00F96B01" w:rsidRDefault="00F96B01" w:rsidP="00603272">
      <w:pPr>
        <w:pStyle w:val="ListParagraph"/>
        <w:numPr>
          <w:ilvl w:val="0"/>
          <w:numId w:val="6"/>
        </w:numPr>
      </w:pPr>
      <w:r>
        <w:t>The RDBMS components of the vendor-supplied COTS products are only described briefly, since these products are proprietary in nature.</w:t>
      </w:r>
    </w:p>
    <w:p w14:paraId="1F2263E6" w14:textId="77777777" w:rsidR="00F96B01" w:rsidRDefault="00F96B01" w:rsidP="00603272">
      <w:pPr>
        <w:pStyle w:val="ListParagraph"/>
        <w:numPr>
          <w:ilvl w:val="0"/>
          <w:numId w:val="6"/>
        </w:numPr>
      </w:pPr>
      <w:r>
        <w:t>Data which is partitioned by business area (e.g., enrollment, plan management, ESB, IDM, financial management) and intended use such as transactional versus reporting.</w:t>
      </w:r>
    </w:p>
    <w:p w14:paraId="055F39B6" w14:textId="77777777" w:rsidR="00F96B01" w:rsidRDefault="00F96B01" w:rsidP="00603272">
      <w:pPr>
        <w:pStyle w:val="ListParagraph"/>
        <w:numPr>
          <w:ilvl w:val="0"/>
          <w:numId w:val="6"/>
        </w:numPr>
      </w:pPr>
      <w:r>
        <w:t xml:space="preserve">Databases that contain metadata to support other products such as </w:t>
      </w:r>
      <w:r w:rsidRPr="001F3220">
        <w:t>Optum Id,</w:t>
      </w:r>
      <w:r>
        <w:t xml:space="preserve"> </w:t>
      </w:r>
      <w:r w:rsidRPr="001F3220">
        <w:t xml:space="preserve">JBoss ESB, and hCentive are </w:t>
      </w:r>
      <w:r>
        <w:t>COTS and described at a high level, where appropriate.  These data structures will not be changing, only the data to configure the products.</w:t>
      </w:r>
    </w:p>
    <w:p w14:paraId="3135B5B6" w14:textId="77777777" w:rsidR="00F96B01" w:rsidRDefault="00F96B01" w:rsidP="00603272">
      <w:pPr>
        <w:pStyle w:val="ListParagraph"/>
        <w:numPr>
          <w:ilvl w:val="0"/>
          <w:numId w:val="6"/>
        </w:numPr>
      </w:pPr>
      <w:r>
        <w:t xml:space="preserve">Data retention and data sharing among databases is described in the </w:t>
      </w:r>
      <w:r>
        <w:rPr>
          <w:i/>
        </w:rPr>
        <w:t>Data Management Plan</w:t>
      </w:r>
      <w:r>
        <w:t xml:space="preserve">, </w:t>
      </w:r>
      <w:hyperlink r:id="rId126" w:history="1">
        <w:r w:rsidR="00F63C44" w:rsidRPr="00F63C44">
          <w:rPr>
            <w:rStyle w:val="Hyperlink"/>
          </w:rPr>
          <w:t>doc109036</w:t>
        </w:r>
      </w:hyperlink>
      <w:r w:rsidR="00F63C44">
        <w:t xml:space="preserve">, </w:t>
      </w:r>
      <w:r>
        <w:t xml:space="preserve">and security controls are documented in the relevant security documents. </w:t>
      </w:r>
    </w:p>
    <w:p w14:paraId="7488E29A" w14:textId="77777777" w:rsidR="00F96B01" w:rsidRDefault="00F96B01" w:rsidP="00603272">
      <w:pPr>
        <w:pStyle w:val="ListParagraph"/>
        <w:numPr>
          <w:ilvl w:val="0"/>
          <w:numId w:val="6"/>
        </w:numPr>
      </w:pPr>
      <w:r>
        <w:t xml:space="preserve">The choice of DBMS was driven by requirements of the COTS products – </w:t>
      </w:r>
      <w:r w:rsidRPr="007F55A7">
        <w:t>hCentive</w:t>
      </w:r>
      <w:r>
        <w:t xml:space="preserve"> is built on Oracle, and the CCA FMS is built on a SQL/Oracle DBMS implementation.  In addition, other products requiring databases to maintain metadata also influenced the DBMS decision (JBoss ESB).</w:t>
      </w:r>
    </w:p>
    <w:p w14:paraId="426A25D5" w14:textId="77777777" w:rsidR="00F96B01" w:rsidRDefault="00F96B01" w:rsidP="00603272">
      <w:pPr>
        <w:pStyle w:val="ListParagraph"/>
        <w:numPr>
          <w:ilvl w:val="0"/>
          <w:numId w:val="6"/>
        </w:numPr>
      </w:pPr>
      <w:r>
        <w:t>Databases with like DBMS needs were built on the same server to leverage licensing requirements.</w:t>
      </w:r>
    </w:p>
    <w:p w14:paraId="7D3A27D4" w14:textId="77777777" w:rsidR="00F96B01" w:rsidRDefault="00F96B01" w:rsidP="00603272">
      <w:pPr>
        <w:pStyle w:val="ListParagraph"/>
        <w:numPr>
          <w:ilvl w:val="0"/>
          <w:numId w:val="6"/>
        </w:numPr>
      </w:pPr>
      <w:r>
        <w:t xml:space="preserve">The Oracle database can be used to secure HIPAA and </w:t>
      </w:r>
      <w:r w:rsidRPr="000C5E43">
        <w:t>Payment Card Industry</w:t>
      </w:r>
      <w:r>
        <w:t xml:space="preserve"> </w:t>
      </w:r>
      <w:r w:rsidRPr="000C5E43">
        <w:t>(</w:t>
      </w:r>
      <w:r>
        <w:t>PCI) data.</w:t>
      </w:r>
    </w:p>
    <w:p w14:paraId="3B16ECD9" w14:textId="77777777" w:rsidR="00F96B01" w:rsidRDefault="00F96B01" w:rsidP="00603272">
      <w:pPr>
        <w:pStyle w:val="ListParagraph"/>
        <w:numPr>
          <w:ilvl w:val="0"/>
          <w:numId w:val="6"/>
        </w:numPr>
      </w:pPr>
      <w:r>
        <w:t>Performance requirements necessitated several decisions such as database partitioning data warehouse capability.</w:t>
      </w:r>
    </w:p>
    <w:p w14:paraId="79890BFB" w14:textId="77777777" w:rsidR="00F96B01" w:rsidRPr="003B7FD3" w:rsidRDefault="00F96B01" w:rsidP="00F96B01">
      <w:r w:rsidRPr="00312BDD">
        <w:t xml:space="preserve">The </w:t>
      </w:r>
      <w:r>
        <w:t>MA-HIX</w:t>
      </w:r>
      <w:r w:rsidRPr="00312BDD">
        <w:t xml:space="preserve"> has a database management solution that encompasses the boundary of </w:t>
      </w:r>
      <w:r w:rsidR="00551B00">
        <w:t>the application</w:t>
      </w:r>
      <w:r w:rsidRPr="00312BDD">
        <w:t>.  Each system provides parallel data processing across a multi-node environment.</w:t>
      </w:r>
      <w:r>
        <w:t xml:space="preserve"> </w:t>
      </w:r>
      <w:r w:rsidRPr="00312BDD">
        <w:t xml:space="preserve"> </w:t>
      </w:r>
      <w:r>
        <w:t xml:space="preserve">A </w:t>
      </w:r>
      <w:r w:rsidRPr="00312BDD">
        <w:t xml:space="preserve">Database partition, as can be seen in </w:t>
      </w:r>
      <w:r>
        <w:t xml:space="preserve">the associated </w:t>
      </w:r>
      <w:r w:rsidRPr="00312BDD">
        <w:t>Figure, is inherent in the design with each system and across each system.</w:t>
      </w:r>
      <w:r>
        <w:t xml:space="preserve"> </w:t>
      </w:r>
      <w:r w:rsidRPr="00312BDD">
        <w:t xml:space="preserve"> The design also consists of relational data structures, indexes to optimize queries</w:t>
      </w:r>
      <w:r>
        <w:t xml:space="preserve"> and</w:t>
      </w:r>
      <w:r w:rsidRPr="00312BDD">
        <w:t xml:space="preserve"> configuration files.</w:t>
      </w:r>
    </w:p>
    <w:p w14:paraId="199DA382" w14:textId="77777777" w:rsidR="00937D4F" w:rsidRDefault="001A04B1" w:rsidP="00937D4F">
      <w:pPr>
        <w:pStyle w:val="Heading2"/>
      </w:pPr>
      <w:bookmarkStart w:id="1284" w:name="_Toc449094351"/>
      <w:bookmarkStart w:id="1285" w:name="_Toc169824053"/>
      <w:bookmarkStart w:id="1286" w:name="_Toc169824280"/>
      <w:r>
        <w:t>Application Security Design</w:t>
      </w:r>
      <w:bookmarkEnd w:id="1284"/>
      <w:bookmarkEnd w:id="1285"/>
      <w:bookmarkEnd w:id="1286"/>
    </w:p>
    <w:p w14:paraId="4F966780" w14:textId="77777777" w:rsidR="003643A9" w:rsidRDefault="003643A9" w:rsidP="003643A9">
      <w:r>
        <w:t>The goal of software security is to ensure the integrity and availability of information resources in order to enable successful business operations. This goal is accomplished through the implementation of security controls as suggested by Open Web Application Security Project (OWASP). Following technical controls have been implemented at the application level to mitigate the security risk of the application</w:t>
      </w:r>
    </w:p>
    <w:p w14:paraId="580D78F5" w14:textId="77777777" w:rsidR="003643A9" w:rsidRDefault="003643A9" w:rsidP="003643A9">
      <w:r>
        <w:t>1.</w:t>
      </w:r>
      <w:r>
        <w:tab/>
        <w:t>Input Validation</w:t>
      </w:r>
    </w:p>
    <w:p w14:paraId="17E63895" w14:textId="77777777" w:rsidR="003643A9" w:rsidRDefault="003643A9" w:rsidP="003643A9">
      <w:r>
        <w:t>2.</w:t>
      </w:r>
      <w:r>
        <w:tab/>
        <w:t>Output Encoding</w:t>
      </w:r>
    </w:p>
    <w:p w14:paraId="76155CFB" w14:textId="77777777" w:rsidR="003643A9" w:rsidRDefault="003643A9" w:rsidP="003643A9">
      <w:r>
        <w:t>3.</w:t>
      </w:r>
      <w:r>
        <w:tab/>
        <w:t xml:space="preserve">Authentication and Password Management </w:t>
      </w:r>
    </w:p>
    <w:p w14:paraId="2C9CF382" w14:textId="77777777" w:rsidR="003643A9" w:rsidRDefault="003643A9" w:rsidP="003643A9">
      <w:r>
        <w:t>4.</w:t>
      </w:r>
      <w:r>
        <w:tab/>
        <w:t xml:space="preserve">Access Control </w:t>
      </w:r>
    </w:p>
    <w:p w14:paraId="1C36927A" w14:textId="77777777" w:rsidR="003643A9" w:rsidRDefault="003643A9" w:rsidP="003643A9">
      <w:r>
        <w:t>5.</w:t>
      </w:r>
      <w:r>
        <w:tab/>
        <w:t>Error Handling and Logging</w:t>
      </w:r>
    </w:p>
    <w:p w14:paraId="749E1A66" w14:textId="77777777" w:rsidR="003643A9" w:rsidRDefault="003643A9" w:rsidP="003643A9">
      <w:r>
        <w:t>6.</w:t>
      </w:r>
      <w:r>
        <w:tab/>
        <w:t>Memory Management</w:t>
      </w:r>
    </w:p>
    <w:p w14:paraId="7067B137" w14:textId="77777777" w:rsidR="003643A9" w:rsidRDefault="003643A9" w:rsidP="003643A9">
      <w:r>
        <w:t>7.</w:t>
      </w:r>
      <w:r>
        <w:tab/>
        <w:t>Database Security</w:t>
      </w:r>
    </w:p>
    <w:p w14:paraId="5506760D" w14:textId="77777777" w:rsidR="003643A9" w:rsidRDefault="003643A9" w:rsidP="003643A9">
      <w:r>
        <w:t>8.</w:t>
      </w:r>
      <w:r>
        <w:tab/>
        <w:t>Communication Security</w:t>
      </w:r>
    </w:p>
    <w:p w14:paraId="73EBC04A" w14:textId="77777777" w:rsidR="003643A9" w:rsidRDefault="003643A9" w:rsidP="003643A9">
      <w:r>
        <w:t>9.</w:t>
      </w:r>
      <w:r>
        <w:tab/>
        <w:t>Data Protection</w:t>
      </w:r>
    </w:p>
    <w:p w14:paraId="363CC27B" w14:textId="77777777" w:rsidR="003643A9" w:rsidRDefault="003643A9" w:rsidP="003643A9">
      <w:r>
        <w:t xml:space="preserve">The hCentive Software Development Lifecycle includes a formal and disciplined adherence to the principles of the Agile Scrum methodology.  As part of the development process, all new design and development is reviewed by designated employees to ensure all security guidelines are met. hCentive has an independent application security team (Security Center </w:t>
      </w:r>
      <w:r w:rsidR="00625BC5">
        <w:t>o</w:t>
      </w:r>
      <w:r>
        <w:t>f Excellence) which is responsible for reviewing and performing security testing before the release is delivered to the customer. Application security team performs both manual and automated security testing using industry standard tool AppScan. Security certification and list of low severity open security defects are included with each release for review and approval from state side.</w:t>
      </w:r>
    </w:p>
    <w:p w14:paraId="53FDBC3A" w14:textId="77777777" w:rsidR="00892801" w:rsidRDefault="00892801" w:rsidP="00892801">
      <w:pPr>
        <w:pStyle w:val="Heading3"/>
      </w:pPr>
      <w:bookmarkStart w:id="1287" w:name="_Additional_Security_Implementation"/>
      <w:bookmarkStart w:id="1288" w:name="_Toc463103808"/>
      <w:bookmarkStart w:id="1289" w:name="_Toc169824054"/>
      <w:bookmarkStart w:id="1290" w:name="_Toc169824281"/>
      <w:bookmarkEnd w:id="1287"/>
      <w:r>
        <w:t>Additional Security Implementation</w:t>
      </w:r>
      <w:bookmarkEnd w:id="1288"/>
      <w:bookmarkEnd w:id="1289"/>
      <w:bookmarkEnd w:id="1290"/>
    </w:p>
    <w:p w14:paraId="482AEB37" w14:textId="77777777" w:rsidR="00892801" w:rsidRDefault="00892801" w:rsidP="00892801">
      <w:r>
        <w:t>Optum ID</w:t>
      </w:r>
      <w:r w:rsidR="00294AF7">
        <w:t xml:space="preserve"> </w:t>
      </w:r>
      <w:r>
        <w:t xml:space="preserve">supports advanced authentication. </w:t>
      </w:r>
      <w:r w:rsidR="00294AF7">
        <w:t>But this feature is not turned on until it is approved by the Commonwealth sometime in March 2021. With advance or multifactor authentication, the users are forced to enter their password and again a token that is generated randomly and sent to their cell phone or email address on record. This feature gives</w:t>
      </w:r>
      <w:r w:rsidR="00AB6A1E">
        <w:t xml:space="preserve"> additional level of security to the portals and the plan is to enable multifactor for both Agent and Assister portals. This</w:t>
      </w:r>
      <w:r>
        <w:t xml:space="preserve"> is in alignment with </w:t>
      </w:r>
      <w:r w:rsidRPr="00983CC1">
        <w:t>Minimum Acceptable Risk Standards for Exchanges (MARS-E) 2.0</w:t>
      </w:r>
      <w:r>
        <w:t xml:space="preserve">. </w:t>
      </w:r>
    </w:p>
    <w:p w14:paraId="318E7745" w14:textId="77777777" w:rsidR="00892801" w:rsidRDefault="00892801" w:rsidP="00892801"/>
    <w:p w14:paraId="4182672F" w14:textId="77777777" w:rsidR="00892801" w:rsidRDefault="00AB6A1E" w:rsidP="00892801">
      <w:r>
        <w:t>The portals have their own Client ID in the Optum ID System and it enables</w:t>
      </w:r>
      <w:r w:rsidR="00892801">
        <w:t xml:space="preserve"> to have a different configuration for individual</w:t>
      </w:r>
      <w:r>
        <w:t xml:space="preserve"> portal, </w:t>
      </w:r>
      <w:r w:rsidR="00892801">
        <w:t xml:space="preserve">agent portal </w:t>
      </w:r>
      <w:r>
        <w:t xml:space="preserve">and </w:t>
      </w:r>
      <w:r w:rsidR="00892801">
        <w:t>the assister portal.</w:t>
      </w:r>
    </w:p>
    <w:p w14:paraId="42BD5D1A" w14:textId="77777777" w:rsidR="00892801" w:rsidRDefault="00892801" w:rsidP="00892801"/>
    <w:p w14:paraId="75A97EEA" w14:textId="77777777" w:rsidR="00892801" w:rsidRDefault="0060110A" w:rsidP="00892801">
      <w:pPr>
        <w:keepNext/>
      </w:pPr>
      <w:r>
        <w:rPr>
          <w:noProof/>
        </w:rPr>
        <w:drawing>
          <wp:inline distT="0" distB="0" distL="0" distR="0" wp14:anchorId="72B79F10" wp14:editId="095E2DBD">
            <wp:extent cx="5943600" cy="1431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27">
                      <a:extLst>
                        <a:ext uri="{28A0092B-C50C-407E-A947-70E740481C1C}">
                          <a14:useLocalDpi xmlns:a14="http://schemas.microsoft.com/office/drawing/2010/main" val="0"/>
                        </a:ext>
                      </a:extLst>
                    </a:blip>
                    <a:stretch>
                      <a:fillRect/>
                    </a:stretch>
                  </pic:blipFill>
                  <pic:spPr>
                    <a:xfrm>
                      <a:off x="0" y="0"/>
                      <a:ext cx="5943600" cy="1431925"/>
                    </a:xfrm>
                    <a:prstGeom prst="rect">
                      <a:avLst/>
                    </a:prstGeom>
                  </pic:spPr>
                </pic:pic>
              </a:graphicData>
            </a:graphic>
          </wp:inline>
        </w:drawing>
      </w:r>
    </w:p>
    <w:p w14:paraId="0276DA5C" w14:textId="7CFDB069" w:rsidR="00892801" w:rsidRDefault="00892801" w:rsidP="00892801">
      <w:pPr>
        <w:pStyle w:val="Caption"/>
        <w:jc w:val="left"/>
      </w:pPr>
      <w:bookmarkStart w:id="1291" w:name="_Toc463103882"/>
      <w:bookmarkStart w:id="1292" w:name="_Toc169824371"/>
      <w:r w:rsidRPr="00807828">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15</w:t>
      </w:r>
      <w:r w:rsidR="0084202D">
        <w:rPr>
          <w:noProof/>
        </w:rPr>
        <w:fldChar w:fldCharType="end"/>
      </w:r>
      <w:r w:rsidRPr="00807828">
        <w:t xml:space="preserve">: </w:t>
      </w:r>
      <w:r w:rsidRPr="00807828">
        <w:rPr>
          <w:noProof/>
        </w:rPr>
        <w:t xml:space="preserve">Relying Part </w:t>
      </w:r>
      <w:r w:rsidR="00B27B2A" w:rsidRPr="00807828">
        <w:rPr>
          <w:noProof/>
        </w:rPr>
        <w:t>C</w:t>
      </w:r>
      <w:r w:rsidRPr="00807828">
        <w:rPr>
          <w:noProof/>
        </w:rPr>
        <w:t>onfiguration Flow</w:t>
      </w:r>
      <w:bookmarkEnd w:id="1291"/>
      <w:bookmarkEnd w:id="1292"/>
    </w:p>
    <w:p w14:paraId="24A3BEEF" w14:textId="77777777" w:rsidR="00892801" w:rsidRPr="009F0746" w:rsidRDefault="00892801" w:rsidP="00892801">
      <w:r>
        <w:t xml:space="preserve">The steps listed above are elaborated in detail in the Optum ID Administrator Guide </w:t>
      </w:r>
      <w:hyperlink r:id="rId128" w:history="1">
        <w:r w:rsidRPr="00CA7D23">
          <w:rPr>
            <w:rStyle w:val="Hyperlink"/>
          </w:rPr>
          <w:t>doc100015</w:t>
        </w:r>
      </w:hyperlink>
      <w:r>
        <w:t>.</w:t>
      </w:r>
    </w:p>
    <w:p w14:paraId="38E0A38E" w14:textId="77777777" w:rsidR="00A1637A" w:rsidRDefault="00A1637A" w:rsidP="00A1637A">
      <w:pPr>
        <w:pStyle w:val="Heading2"/>
      </w:pPr>
      <w:bookmarkStart w:id="1293" w:name="_Toc473876881"/>
      <w:bookmarkStart w:id="1294" w:name="_Toc473877123"/>
      <w:bookmarkStart w:id="1295" w:name="_Toc449094352"/>
      <w:bookmarkStart w:id="1296" w:name="_Toc169824055"/>
      <w:bookmarkStart w:id="1297" w:name="_Toc169824282"/>
      <w:bookmarkEnd w:id="1293"/>
      <w:bookmarkEnd w:id="1294"/>
      <w:r>
        <w:t>Application Performance Design</w:t>
      </w:r>
      <w:bookmarkEnd w:id="1295"/>
      <w:bookmarkEnd w:id="1296"/>
      <w:bookmarkEnd w:id="1297"/>
    </w:p>
    <w:p w14:paraId="1CEF4911" w14:textId="77777777" w:rsidR="00625BC5" w:rsidRPr="00625BC5" w:rsidRDefault="00625BC5" w:rsidP="00625BC5">
      <w:r>
        <w:t>Application perform is monitored constantly and adjusted based on the load and response time. Monitoring is done using dynatrace and AWS CloudWatch.</w:t>
      </w:r>
    </w:p>
    <w:p w14:paraId="22D2D9C9" w14:textId="77777777" w:rsidR="001A04B1" w:rsidRPr="001A04B1" w:rsidRDefault="001A04B1" w:rsidP="001A04B1">
      <w:pPr>
        <w:pStyle w:val="Heading2"/>
      </w:pPr>
      <w:bookmarkStart w:id="1298" w:name="_Toc449094353"/>
      <w:bookmarkStart w:id="1299" w:name="_Toc169824056"/>
      <w:bookmarkStart w:id="1300" w:name="_Toc169824283"/>
      <w:r>
        <w:t xml:space="preserve">Application Availability </w:t>
      </w:r>
      <w:r w:rsidR="00A1637A">
        <w:t xml:space="preserve">and Capacity </w:t>
      </w:r>
      <w:r>
        <w:t>Design</w:t>
      </w:r>
      <w:bookmarkEnd w:id="1298"/>
      <w:bookmarkEnd w:id="1299"/>
      <w:bookmarkEnd w:id="1300"/>
    </w:p>
    <w:p w14:paraId="0DF9A7E0" w14:textId="34CDD361" w:rsidR="001A04B1" w:rsidRDefault="00A1637A" w:rsidP="00A2307E">
      <w:r>
        <w:t xml:space="preserve">The infrastructure and middleware layers provide both the availability and capacity of the hCentive services; there is no software built within the hCentive application which provides its own high availability. </w:t>
      </w:r>
      <w:r w:rsidR="00625BC5">
        <w:t xml:space="preserve">Currently all the three portal applications and the batches are running separately on a 8 CPU, 16GB RAM EC2 instances. There are at least four portal servers and two batch servers. Since it is running on AWS, based on the load and performance it is easier to spinoff a new instance using the appropriate image file. These image files can be used to create a new instance both manually and automatically depending on the load. </w:t>
      </w:r>
      <w:r w:rsidR="00B2231D">
        <w:t>Also,</w:t>
      </w:r>
      <w:r w:rsidR="00625BC5">
        <w:t xml:space="preserve"> during off peak seasons the instances can be reduced easily to </w:t>
      </w:r>
      <w:r w:rsidR="00CE60F9">
        <w:t>keep the cost of operation lower.</w:t>
      </w:r>
    </w:p>
    <w:p w14:paraId="3DA9E42A" w14:textId="77777777" w:rsidR="00DB1E82" w:rsidRDefault="00DB1E82" w:rsidP="00DB1E82">
      <w:pPr>
        <w:pStyle w:val="Heading2"/>
      </w:pPr>
      <w:bookmarkStart w:id="1301" w:name="_Periodic_Data_Matching"/>
      <w:bookmarkStart w:id="1302" w:name="_Toc463103800"/>
      <w:bookmarkStart w:id="1303" w:name="_Toc169824057"/>
      <w:bookmarkStart w:id="1304" w:name="_Toc169824284"/>
      <w:bookmarkEnd w:id="1301"/>
      <w:r>
        <w:t>Periodic Data Matching</w:t>
      </w:r>
      <w:bookmarkEnd w:id="1302"/>
      <w:bookmarkEnd w:id="1303"/>
      <w:bookmarkEnd w:id="1304"/>
    </w:p>
    <w:p w14:paraId="39A2E40B" w14:textId="76515867" w:rsidR="00DB1E82" w:rsidRDefault="00DB1E82" w:rsidP="00DB1E82">
      <w:r>
        <w:t xml:space="preserve">Periodic Data Matching (PDM) functionality will allow the MA HIX system to periodically verify the member’s data based on responses from various data services RRV (SSA, IRS, </w:t>
      </w:r>
      <w:r w:rsidR="00047E23">
        <w:t>and Non-</w:t>
      </w:r>
      <w:r>
        <w:t xml:space="preserve"> ESI MEC), VLP, Public MEC (MMIS)</w:t>
      </w:r>
      <w:r w:rsidR="003C631E">
        <w:t>,</w:t>
      </w:r>
      <w:r>
        <w:t>DOR-Quarterly Wage service</w:t>
      </w:r>
      <w:r w:rsidR="003C631E">
        <w:t xml:space="preserve"> and PVC (DMF)</w:t>
      </w:r>
      <w:r>
        <w:t>. PDM process will allow the Commonwealth to take appropriate actions based on the outcome of the data verification. Here is a list of data matching that are done.</w:t>
      </w:r>
    </w:p>
    <w:p w14:paraId="39134A18" w14:textId="77777777" w:rsidR="00DB1E82" w:rsidRDefault="00DB1E82" w:rsidP="00DB1E82">
      <w:r>
        <w:t>a)</w:t>
      </w:r>
      <w:r>
        <w:tab/>
        <w:t xml:space="preserve">RRV - SSA service will be used to verify Deceased, Disability and Title II Income. </w:t>
      </w:r>
    </w:p>
    <w:p w14:paraId="340E5B3A" w14:textId="77777777" w:rsidR="00DB1E82" w:rsidRDefault="00DB1E82" w:rsidP="00DB1E82">
      <w:r>
        <w:t>b)</w:t>
      </w:r>
      <w:r>
        <w:tab/>
        <w:t xml:space="preserve">RRV - Non-ESI MEC service will be used to verify Medicare. </w:t>
      </w:r>
    </w:p>
    <w:p w14:paraId="25CE981D" w14:textId="77777777" w:rsidR="00DB1E82" w:rsidRDefault="00DB1E82" w:rsidP="00DB1E82">
      <w:r>
        <w:t>c)</w:t>
      </w:r>
      <w:r>
        <w:tab/>
        <w:t>RRV - IRS service will be used to verify FTR information.</w:t>
      </w:r>
    </w:p>
    <w:p w14:paraId="01AE546D" w14:textId="77777777" w:rsidR="00DB1E82" w:rsidRDefault="00DB1E82" w:rsidP="00DB1E82">
      <w:r>
        <w:t>d)</w:t>
      </w:r>
      <w:r>
        <w:tab/>
        <w:t>DOR-Quarterly wage service will be used to verify Income data.</w:t>
      </w:r>
    </w:p>
    <w:p w14:paraId="17E97C71" w14:textId="77777777" w:rsidR="00DB1E82" w:rsidRDefault="00DB1E82" w:rsidP="00DB1E82">
      <w:pPr>
        <w:ind w:left="720" w:hanging="720"/>
      </w:pPr>
      <w:r>
        <w:t>e)</w:t>
      </w:r>
      <w:r>
        <w:tab/>
        <w:t>Public MEC service (MMIS) will be used to get the latest Medicaid and CHIP information and take actions during eligibility determination.</w:t>
      </w:r>
    </w:p>
    <w:p w14:paraId="7357C049" w14:textId="22209F1E" w:rsidR="00DB1E82" w:rsidRDefault="00DB1E82" w:rsidP="00DB1E82">
      <w:r>
        <w:t>f)</w:t>
      </w:r>
      <w:r>
        <w:tab/>
        <w:t>VLP service will be used to verify Immigration status.</w:t>
      </w:r>
    </w:p>
    <w:p w14:paraId="58851943" w14:textId="1DE9CF6A" w:rsidR="003C631E" w:rsidRDefault="003C631E" w:rsidP="00DB1E82">
      <w:r>
        <w:t>g)</w:t>
      </w:r>
      <w:r>
        <w:tab/>
        <w:t>PVC service will be used for death confirmation.</w:t>
      </w:r>
    </w:p>
    <w:p w14:paraId="08789B12" w14:textId="77777777" w:rsidR="00DB1E82" w:rsidRDefault="00DB1E82" w:rsidP="00DB1E82"/>
    <w:p w14:paraId="15E1C068" w14:textId="77777777" w:rsidR="00DB1E82" w:rsidRDefault="00DB1E82" w:rsidP="00DB1E82">
      <w:r>
        <w:t>Based on the data matching certain data elements are turned on/off automatically and these differ between MassHealth and CCA.</w:t>
      </w:r>
    </w:p>
    <w:tbl>
      <w:tblPr>
        <w:tblStyle w:val="TableGrid"/>
        <w:tblW w:w="9576" w:type="dxa"/>
        <w:tblLook w:val="04A0" w:firstRow="1" w:lastRow="0" w:firstColumn="1" w:lastColumn="0" w:noHBand="0" w:noVBand="1"/>
      </w:tblPr>
      <w:tblGrid>
        <w:gridCol w:w="2358"/>
        <w:gridCol w:w="1260"/>
        <w:gridCol w:w="5958"/>
      </w:tblGrid>
      <w:tr w:rsidR="008D6FBB" w:rsidRPr="00C5178F" w14:paraId="3F6D930D" w14:textId="77777777" w:rsidTr="008D6FBB">
        <w:trPr>
          <w:trHeight w:val="300"/>
          <w:tblHeader/>
        </w:trPr>
        <w:tc>
          <w:tcPr>
            <w:tcW w:w="2358" w:type="dxa"/>
            <w:noWrap/>
            <w:hideMark/>
          </w:tcPr>
          <w:p w14:paraId="109F1878" w14:textId="77777777" w:rsidR="008D6FBB" w:rsidRPr="00C5178F" w:rsidRDefault="008D6FBB" w:rsidP="0084202D">
            <w:pPr>
              <w:rPr>
                <w:b/>
                <w:bCs/>
              </w:rPr>
            </w:pPr>
            <w:r>
              <w:rPr>
                <w:b/>
                <w:bCs/>
              </w:rPr>
              <w:t>Property</w:t>
            </w:r>
          </w:p>
        </w:tc>
        <w:tc>
          <w:tcPr>
            <w:tcW w:w="1260" w:type="dxa"/>
            <w:noWrap/>
            <w:hideMark/>
          </w:tcPr>
          <w:p w14:paraId="427A8065" w14:textId="77777777" w:rsidR="008D6FBB" w:rsidRPr="00C5178F" w:rsidRDefault="008D6FBB" w:rsidP="0084202D">
            <w:pPr>
              <w:rPr>
                <w:b/>
                <w:bCs/>
              </w:rPr>
            </w:pPr>
            <w:r w:rsidRPr="00C5178F">
              <w:rPr>
                <w:b/>
                <w:bCs/>
              </w:rPr>
              <w:t>MH</w:t>
            </w:r>
          </w:p>
        </w:tc>
        <w:tc>
          <w:tcPr>
            <w:tcW w:w="5958" w:type="dxa"/>
            <w:noWrap/>
            <w:hideMark/>
          </w:tcPr>
          <w:p w14:paraId="709C837F" w14:textId="77777777" w:rsidR="008D6FBB" w:rsidRPr="00C5178F" w:rsidRDefault="008D6FBB" w:rsidP="0084202D">
            <w:pPr>
              <w:rPr>
                <w:b/>
                <w:bCs/>
              </w:rPr>
            </w:pPr>
            <w:r w:rsidRPr="00C5178F">
              <w:rPr>
                <w:b/>
                <w:bCs/>
              </w:rPr>
              <w:t>CCA</w:t>
            </w:r>
          </w:p>
        </w:tc>
      </w:tr>
      <w:tr w:rsidR="008D6FBB" w14:paraId="0691BD6B" w14:textId="77777777" w:rsidTr="008D6FBB">
        <w:tc>
          <w:tcPr>
            <w:tcW w:w="2358" w:type="dxa"/>
            <w:vAlign w:val="bottom"/>
          </w:tcPr>
          <w:p w14:paraId="69AF338F" w14:textId="77777777" w:rsidR="008D6FBB" w:rsidRDefault="008D6FBB" w:rsidP="00DB1E82">
            <w:r w:rsidRPr="00C5178F">
              <w:t>Deceased</w:t>
            </w:r>
          </w:p>
        </w:tc>
        <w:tc>
          <w:tcPr>
            <w:tcW w:w="1260" w:type="dxa"/>
            <w:vAlign w:val="bottom"/>
          </w:tcPr>
          <w:p w14:paraId="0159ECFD" w14:textId="77777777" w:rsidR="008D6FBB" w:rsidRDefault="008D6FBB" w:rsidP="00DB1E82">
            <w:r w:rsidRPr="00C5178F">
              <w:t>ON</w:t>
            </w:r>
          </w:p>
        </w:tc>
        <w:tc>
          <w:tcPr>
            <w:tcW w:w="5958" w:type="dxa"/>
            <w:vAlign w:val="bottom"/>
          </w:tcPr>
          <w:p w14:paraId="71E558EF" w14:textId="77777777" w:rsidR="008D6FBB" w:rsidRDefault="008D6FBB" w:rsidP="00DB1E82">
            <w:r w:rsidRPr="00C5178F">
              <w:t>ON</w:t>
            </w:r>
          </w:p>
        </w:tc>
      </w:tr>
      <w:tr w:rsidR="008D6FBB" w14:paraId="6A211784" w14:textId="77777777" w:rsidTr="008D6FBB">
        <w:tc>
          <w:tcPr>
            <w:tcW w:w="2358" w:type="dxa"/>
            <w:vAlign w:val="bottom"/>
          </w:tcPr>
          <w:p w14:paraId="201C62CD" w14:textId="77777777" w:rsidR="008D6FBB" w:rsidRDefault="008D6FBB" w:rsidP="00DB1E82">
            <w:r w:rsidRPr="00C5178F">
              <w:t>Disability</w:t>
            </w:r>
          </w:p>
        </w:tc>
        <w:tc>
          <w:tcPr>
            <w:tcW w:w="1260" w:type="dxa"/>
            <w:vAlign w:val="bottom"/>
          </w:tcPr>
          <w:p w14:paraId="7C071D66" w14:textId="77777777" w:rsidR="008D6FBB" w:rsidRDefault="008D6FBB" w:rsidP="00DB1E82">
            <w:r w:rsidRPr="00C5178F">
              <w:t>ON</w:t>
            </w:r>
          </w:p>
        </w:tc>
        <w:tc>
          <w:tcPr>
            <w:tcW w:w="5958" w:type="dxa"/>
            <w:vAlign w:val="bottom"/>
          </w:tcPr>
          <w:p w14:paraId="37FFC479" w14:textId="77777777" w:rsidR="008D6FBB" w:rsidRDefault="008D6FBB" w:rsidP="00DB1E82">
            <w:r w:rsidRPr="00C5178F">
              <w:t>ON</w:t>
            </w:r>
          </w:p>
        </w:tc>
      </w:tr>
      <w:tr w:rsidR="008D6FBB" w14:paraId="3B96D4B1" w14:textId="77777777" w:rsidTr="008D6FBB">
        <w:tc>
          <w:tcPr>
            <w:tcW w:w="2358" w:type="dxa"/>
            <w:vAlign w:val="bottom"/>
          </w:tcPr>
          <w:p w14:paraId="129020B0" w14:textId="77777777" w:rsidR="008D6FBB" w:rsidRDefault="008D6FBB" w:rsidP="00DB1E82">
            <w:r>
              <w:t>Title II I</w:t>
            </w:r>
            <w:r w:rsidRPr="00C5178F">
              <w:t>ncome</w:t>
            </w:r>
          </w:p>
        </w:tc>
        <w:tc>
          <w:tcPr>
            <w:tcW w:w="1260" w:type="dxa"/>
            <w:vAlign w:val="bottom"/>
          </w:tcPr>
          <w:p w14:paraId="3E42AB79" w14:textId="77777777" w:rsidR="008D6FBB" w:rsidRDefault="008D6FBB" w:rsidP="00DB1E82">
            <w:r w:rsidRPr="00C5178F">
              <w:t>ON</w:t>
            </w:r>
          </w:p>
        </w:tc>
        <w:tc>
          <w:tcPr>
            <w:tcW w:w="5958" w:type="dxa"/>
            <w:vAlign w:val="bottom"/>
          </w:tcPr>
          <w:p w14:paraId="1EB908E4" w14:textId="77777777" w:rsidR="008D6FBB" w:rsidRDefault="008D6FBB" w:rsidP="00DB1E82">
            <w:r>
              <w:t>OFF - No impact for CCA population</w:t>
            </w:r>
          </w:p>
        </w:tc>
      </w:tr>
      <w:tr w:rsidR="008D6FBB" w14:paraId="29971D3A" w14:textId="77777777" w:rsidTr="008D6FBB">
        <w:tc>
          <w:tcPr>
            <w:tcW w:w="2358" w:type="dxa"/>
            <w:vAlign w:val="bottom"/>
          </w:tcPr>
          <w:p w14:paraId="246A572E" w14:textId="77777777" w:rsidR="008D6FBB" w:rsidRDefault="008D6FBB" w:rsidP="00DB1E82">
            <w:r>
              <w:t>Income - DOR-Quarterly W</w:t>
            </w:r>
            <w:r w:rsidRPr="00C5178F">
              <w:t>age</w:t>
            </w:r>
          </w:p>
        </w:tc>
        <w:tc>
          <w:tcPr>
            <w:tcW w:w="1260" w:type="dxa"/>
            <w:vAlign w:val="bottom"/>
          </w:tcPr>
          <w:p w14:paraId="1E9F4120" w14:textId="77777777" w:rsidR="008D6FBB" w:rsidRDefault="008D6FBB" w:rsidP="00DB1E82">
            <w:r w:rsidRPr="00C5178F">
              <w:t>ON</w:t>
            </w:r>
          </w:p>
        </w:tc>
        <w:tc>
          <w:tcPr>
            <w:tcW w:w="5958" w:type="dxa"/>
            <w:vAlign w:val="bottom"/>
          </w:tcPr>
          <w:p w14:paraId="5E92320E" w14:textId="77777777" w:rsidR="008D6FBB" w:rsidRDefault="008D6FBB" w:rsidP="00DB1E82">
            <w:r w:rsidRPr="00C5178F">
              <w:t>ON</w:t>
            </w:r>
            <w:r>
              <w:t xml:space="preserve"> - No eligibility impact for CCA population. Reports will be created and manually handled by CCA Operations.</w:t>
            </w:r>
          </w:p>
        </w:tc>
      </w:tr>
      <w:tr w:rsidR="008D6FBB" w14:paraId="47F9A4A9" w14:textId="77777777" w:rsidTr="008D6FBB">
        <w:tc>
          <w:tcPr>
            <w:tcW w:w="2358" w:type="dxa"/>
            <w:vAlign w:val="bottom"/>
          </w:tcPr>
          <w:p w14:paraId="25490141" w14:textId="77777777" w:rsidR="008D6FBB" w:rsidRDefault="008D6FBB" w:rsidP="00DB1E82">
            <w:r>
              <w:t>Medicare</w:t>
            </w:r>
          </w:p>
        </w:tc>
        <w:tc>
          <w:tcPr>
            <w:tcW w:w="1260" w:type="dxa"/>
            <w:vAlign w:val="bottom"/>
          </w:tcPr>
          <w:p w14:paraId="7CC1E384" w14:textId="77777777" w:rsidR="008D6FBB" w:rsidRDefault="008D6FBB" w:rsidP="00DB1E82">
            <w:r w:rsidRPr="00C5178F">
              <w:t>ON</w:t>
            </w:r>
          </w:p>
        </w:tc>
        <w:tc>
          <w:tcPr>
            <w:tcW w:w="5958" w:type="dxa"/>
            <w:vAlign w:val="bottom"/>
          </w:tcPr>
          <w:p w14:paraId="3542350B" w14:textId="77777777" w:rsidR="008D6FBB" w:rsidRDefault="008D6FBB" w:rsidP="00DB1E82">
            <w:r w:rsidRPr="00C5178F">
              <w:t>ON</w:t>
            </w:r>
          </w:p>
        </w:tc>
      </w:tr>
      <w:tr w:rsidR="008D6FBB" w14:paraId="395484AB" w14:textId="77777777" w:rsidTr="008D6FBB">
        <w:tc>
          <w:tcPr>
            <w:tcW w:w="2358" w:type="dxa"/>
            <w:vAlign w:val="bottom"/>
          </w:tcPr>
          <w:p w14:paraId="4F2ED40A" w14:textId="77777777" w:rsidR="008D6FBB" w:rsidRDefault="008D6FBB" w:rsidP="00DB1E82">
            <w:r w:rsidRPr="00C5178F">
              <w:t>Public MEC</w:t>
            </w:r>
            <w:r>
              <w:t xml:space="preserve"> (MMIS)</w:t>
            </w:r>
          </w:p>
        </w:tc>
        <w:tc>
          <w:tcPr>
            <w:tcW w:w="1260" w:type="dxa"/>
            <w:vAlign w:val="bottom"/>
          </w:tcPr>
          <w:p w14:paraId="52896C02" w14:textId="77777777" w:rsidR="008D6FBB" w:rsidRPr="00C5178F" w:rsidRDefault="008D6FBB" w:rsidP="00DB1E82">
            <w:r w:rsidRPr="00C5178F">
              <w:t>ON</w:t>
            </w:r>
          </w:p>
        </w:tc>
        <w:tc>
          <w:tcPr>
            <w:tcW w:w="5958" w:type="dxa"/>
            <w:vAlign w:val="bottom"/>
          </w:tcPr>
          <w:p w14:paraId="7D016389" w14:textId="77777777" w:rsidR="008D6FBB" w:rsidRPr="00C5178F" w:rsidRDefault="008D6FBB" w:rsidP="00DB1E82">
            <w:r w:rsidRPr="00C5178F">
              <w:t>ON</w:t>
            </w:r>
          </w:p>
        </w:tc>
      </w:tr>
      <w:tr w:rsidR="008D6FBB" w14:paraId="1C1826F9" w14:textId="77777777" w:rsidTr="008D6FBB">
        <w:tc>
          <w:tcPr>
            <w:tcW w:w="2358" w:type="dxa"/>
            <w:vAlign w:val="bottom"/>
          </w:tcPr>
          <w:p w14:paraId="7A725E5F" w14:textId="77777777" w:rsidR="008D6FBB" w:rsidRPr="00C5178F" w:rsidRDefault="008D6FBB" w:rsidP="00DB1E82">
            <w:r w:rsidRPr="00C5178F">
              <w:t>Immigration</w:t>
            </w:r>
          </w:p>
        </w:tc>
        <w:tc>
          <w:tcPr>
            <w:tcW w:w="1260" w:type="dxa"/>
            <w:vAlign w:val="bottom"/>
          </w:tcPr>
          <w:p w14:paraId="109B62F1" w14:textId="77777777" w:rsidR="008D6FBB" w:rsidRPr="00C5178F" w:rsidRDefault="008D6FBB" w:rsidP="00DB1E82">
            <w:r>
              <w:t>OFF</w:t>
            </w:r>
          </w:p>
        </w:tc>
        <w:tc>
          <w:tcPr>
            <w:tcW w:w="5958" w:type="dxa"/>
            <w:vAlign w:val="bottom"/>
          </w:tcPr>
          <w:p w14:paraId="342F77EA" w14:textId="77777777" w:rsidR="008D6FBB" w:rsidRPr="00C5178F" w:rsidRDefault="008D6FBB" w:rsidP="00DB1E82">
            <w:r>
              <w:t>Implementing business rules but turned OFF for R10. CCA could turn ON in future with no additional development efforts.</w:t>
            </w:r>
          </w:p>
        </w:tc>
      </w:tr>
      <w:tr w:rsidR="008D6FBB" w14:paraId="2F04610E" w14:textId="77777777" w:rsidTr="008D6FBB">
        <w:tc>
          <w:tcPr>
            <w:tcW w:w="2358" w:type="dxa"/>
            <w:vAlign w:val="bottom"/>
          </w:tcPr>
          <w:p w14:paraId="659BE590" w14:textId="77777777" w:rsidR="008D6FBB" w:rsidRPr="00C5178F" w:rsidRDefault="008D6FBB" w:rsidP="00DB1E82">
            <w:r w:rsidRPr="00C5178F">
              <w:t>FTR</w:t>
            </w:r>
          </w:p>
        </w:tc>
        <w:tc>
          <w:tcPr>
            <w:tcW w:w="1260" w:type="dxa"/>
            <w:vAlign w:val="bottom"/>
          </w:tcPr>
          <w:p w14:paraId="28C2AD9D" w14:textId="77777777" w:rsidR="008D6FBB" w:rsidRDefault="008D6FBB" w:rsidP="00DB1E82">
            <w:r>
              <w:t>OFF – No impact for MH population</w:t>
            </w:r>
          </w:p>
        </w:tc>
        <w:tc>
          <w:tcPr>
            <w:tcW w:w="5958" w:type="dxa"/>
            <w:vAlign w:val="bottom"/>
          </w:tcPr>
          <w:p w14:paraId="4F8B33E1" w14:textId="77777777" w:rsidR="008D6FBB" w:rsidRDefault="008D6FBB" w:rsidP="0084202D">
            <w:r>
              <w:t>-ON if current value is 007</w:t>
            </w:r>
          </w:p>
          <w:p w14:paraId="2A522265" w14:textId="77777777" w:rsidR="008D6FBB" w:rsidRDefault="008D6FBB" w:rsidP="0084202D">
            <w:r>
              <w:t>-ON if current value is 009</w:t>
            </w:r>
          </w:p>
          <w:p w14:paraId="2BFE467F" w14:textId="77777777" w:rsidR="008D6FBB" w:rsidRDefault="008D6FBB" w:rsidP="0084202D">
            <w:r>
              <w:t>-ON if current value is 010</w:t>
            </w:r>
          </w:p>
          <w:p w14:paraId="54E34CC1" w14:textId="77777777" w:rsidR="008D6FBB" w:rsidRDefault="008D6FBB" w:rsidP="008D6FBB">
            <w:pPr>
              <w:keepNext/>
            </w:pPr>
            <w:r>
              <w:t>-ON if No FTR Flag</w:t>
            </w:r>
          </w:p>
        </w:tc>
      </w:tr>
    </w:tbl>
    <w:p w14:paraId="560C20DD" w14:textId="77777777" w:rsidR="008D6FBB" w:rsidRDefault="008D6FBB" w:rsidP="008D6FBB">
      <w:pPr>
        <w:pStyle w:val="Caption"/>
      </w:pPr>
      <w:bookmarkStart w:id="1305" w:name="_Toc169824391"/>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7</w:t>
      </w:r>
      <w:r w:rsidR="0084202D">
        <w:rPr>
          <w:noProof/>
        </w:rPr>
        <w:fldChar w:fldCharType="end"/>
      </w:r>
      <w:r>
        <w:t xml:space="preserve">: </w:t>
      </w:r>
      <w:r w:rsidRPr="00234708">
        <w:t>Periodic Data Matching</w:t>
      </w:r>
      <w:r>
        <w:t xml:space="preserve"> - Switches</w:t>
      </w:r>
      <w:bookmarkEnd w:id="1305"/>
    </w:p>
    <w:p w14:paraId="2A55A2C4" w14:textId="77777777" w:rsidR="00DB1E82" w:rsidRDefault="00DB1E82" w:rsidP="00DB1E82"/>
    <w:p w14:paraId="325202EF" w14:textId="5732F2C6" w:rsidR="00DB1E82" w:rsidRDefault="00B2231D" w:rsidP="00DB1E82">
      <w:r>
        <w:t>Also,</w:t>
      </w:r>
      <w:r w:rsidR="00DB1E82">
        <w:t xml:space="preserve"> the frequencies are different sometimes.</w:t>
      </w:r>
    </w:p>
    <w:tbl>
      <w:tblPr>
        <w:tblW w:w="9540" w:type="dxa"/>
        <w:tblInd w:w="18" w:type="dxa"/>
        <w:tblLook w:val="04A0" w:firstRow="1" w:lastRow="0" w:firstColumn="1" w:lastColumn="0" w:noHBand="0" w:noVBand="1"/>
      </w:tblPr>
      <w:tblGrid>
        <w:gridCol w:w="2340"/>
        <w:gridCol w:w="1260"/>
        <w:gridCol w:w="5940"/>
      </w:tblGrid>
      <w:tr w:rsidR="00DB1E82" w:rsidRPr="00C5178F" w14:paraId="18CA6759" w14:textId="77777777" w:rsidTr="004B427A">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475A7A" w14:textId="77777777" w:rsidR="00DB1E82" w:rsidRPr="00C5178F" w:rsidRDefault="00DB1E82" w:rsidP="00DB1E82">
            <w:pPr>
              <w:rPr>
                <w:b/>
                <w:bCs/>
              </w:rPr>
            </w:pPr>
            <w:r>
              <w:rPr>
                <w:b/>
                <w:bCs/>
              </w:rPr>
              <w:t>Property</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66B105" w14:textId="77777777" w:rsidR="00DB1E82" w:rsidRPr="00C5178F" w:rsidRDefault="00DB1E82" w:rsidP="00DB1E82">
            <w:pPr>
              <w:rPr>
                <w:b/>
                <w:bCs/>
              </w:rPr>
            </w:pPr>
            <w:r w:rsidRPr="00C5178F">
              <w:rPr>
                <w:b/>
                <w:bCs/>
              </w:rPr>
              <w:t>MH</w:t>
            </w:r>
          </w:p>
        </w:tc>
        <w:tc>
          <w:tcPr>
            <w:tcW w:w="5940" w:type="dxa"/>
            <w:tcBorders>
              <w:top w:val="single" w:sz="4" w:space="0" w:color="auto"/>
              <w:left w:val="nil"/>
              <w:bottom w:val="single" w:sz="4" w:space="0" w:color="auto"/>
              <w:right w:val="single" w:sz="4" w:space="0" w:color="auto"/>
            </w:tcBorders>
            <w:shd w:val="clear" w:color="auto" w:fill="auto"/>
            <w:noWrap/>
            <w:vAlign w:val="bottom"/>
            <w:hideMark/>
          </w:tcPr>
          <w:p w14:paraId="61A1D738" w14:textId="77777777" w:rsidR="00DB1E82" w:rsidRPr="00C5178F" w:rsidRDefault="00DB1E82" w:rsidP="00DB1E82">
            <w:pPr>
              <w:rPr>
                <w:b/>
                <w:bCs/>
              </w:rPr>
            </w:pPr>
            <w:r w:rsidRPr="00C5178F">
              <w:rPr>
                <w:b/>
                <w:bCs/>
              </w:rPr>
              <w:t>CCA</w:t>
            </w:r>
          </w:p>
        </w:tc>
      </w:tr>
      <w:tr w:rsidR="00DB1E82" w:rsidRPr="00C5178F" w14:paraId="518807CF"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7EB794E" w14:textId="77777777" w:rsidR="00DB1E82" w:rsidRPr="00C5178F" w:rsidRDefault="00DB1E82" w:rsidP="00DB1E82">
            <w:r w:rsidRPr="00C5178F">
              <w:t>Deceased</w:t>
            </w:r>
          </w:p>
        </w:tc>
        <w:tc>
          <w:tcPr>
            <w:tcW w:w="1260" w:type="dxa"/>
            <w:tcBorders>
              <w:top w:val="nil"/>
              <w:left w:val="nil"/>
              <w:bottom w:val="single" w:sz="4" w:space="0" w:color="auto"/>
              <w:right w:val="single" w:sz="4" w:space="0" w:color="auto"/>
            </w:tcBorders>
            <w:shd w:val="clear" w:color="auto" w:fill="auto"/>
            <w:noWrap/>
            <w:vAlign w:val="bottom"/>
            <w:hideMark/>
          </w:tcPr>
          <w:p w14:paraId="0F99731D" w14:textId="77777777" w:rsidR="00DB1E82" w:rsidRPr="00C5178F" w:rsidRDefault="00DB1E82" w:rsidP="00DB1E82">
            <w:r>
              <w:t>30 days</w:t>
            </w:r>
            <w:r w:rsidRPr="00C5178F">
              <w:t xml:space="preserve"> </w:t>
            </w:r>
          </w:p>
        </w:tc>
        <w:tc>
          <w:tcPr>
            <w:tcW w:w="5940" w:type="dxa"/>
            <w:tcBorders>
              <w:top w:val="nil"/>
              <w:left w:val="nil"/>
              <w:bottom w:val="single" w:sz="4" w:space="0" w:color="auto"/>
              <w:right w:val="single" w:sz="4" w:space="0" w:color="auto"/>
            </w:tcBorders>
            <w:shd w:val="clear" w:color="auto" w:fill="auto"/>
            <w:noWrap/>
            <w:hideMark/>
          </w:tcPr>
          <w:p w14:paraId="0CE1E7D8" w14:textId="77777777" w:rsidR="00DB1E82" w:rsidRPr="00C5178F" w:rsidRDefault="00DB1E82" w:rsidP="00DB1E82">
            <w:r w:rsidRPr="001B4DD6">
              <w:t xml:space="preserve">30 days </w:t>
            </w:r>
          </w:p>
        </w:tc>
      </w:tr>
      <w:tr w:rsidR="00DB1E82" w:rsidRPr="00C5178F" w14:paraId="6F792AC5"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AA06ED5" w14:textId="77777777" w:rsidR="00DB1E82" w:rsidRPr="00C5178F" w:rsidRDefault="00DB1E82" w:rsidP="00DB1E82">
            <w:r w:rsidRPr="00C5178F">
              <w:t>Disability</w:t>
            </w:r>
          </w:p>
        </w:tc>
        <w:tc>
          <w:tcPr>
            <w:tcW w:w="1260" w:type="dxa"/>
            <w:tcBorders>
              <w:top w:val="nil"/>
              <w:left w:val="nil"/>
              <w:bottom w:val="single" w:sz="4" w:space="0" w:color="auto"/>
              <w:right w:val="single" w:sz="4" w:space="0" w:color="auto"/>
            </w:tcBorders>
            <w:shd w:val="clear" w:color="auto" w:fill="auto"/>
            <w:noWrap/>
            <w:hideMark/>
          </w:tcPr>
          <w:p w14:paraId="27C8CB08" w14:textId="77777777" w:rsidR="00DB1E82" w:rsidRPr="00C5178F" w:rsidRDefault="00DB1E82" w:rsidP="00DB1E82">
            <w:r w:rsidRPr="00CE3724">
              <w:t xml:space="preserve">30 days </w:t>
            </w:r>
          </w:p>
        </w:tc>
        <w:tc>
          <w:tcPr>
            <w:tcW w:w="5940" w:type="dxa"/>
            <w:tcBorders>
              <w:top w:val="nil"/>
              <w:left w:val="nil"/>
              <w:bottom w:val="single" w:sz="4" w:space="0" w:color="auto"/>
              <w:right w:val="single" w:sz="4" w:space="0" w:color="auto"/>
            </w:tcBorders>
            <w:shd w:val="clear" w:color="auto" w:fill="auto"/>
            <w:noWrap/>
            <w:hideMark/>
          </w:tcPr>
          <w:p w14:paraId="5D21A9BA" w14:textId="77777777" w:rsidR="00DB1E82" w:rsidRPr="00C5178F" w:rsidRDefault="00DB1E82" w:rsidP="00DB1E82">
            <w:r w:rsidRPr="001B4DD6">
              <w:t xml:space="preserve">30 days </w:t>
            </w:r>
          </w:p>
        </w:tc>
      </w:tr>
      <w:tr w:rsidR="00DB1E82" w:rsidRPr="00C5178F" w14:paraId="6B039B31"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166ABE7B" w14:textId="77777777" w:rsidR="00DB1E82" w:rsidRPr="00C5178F" w:rsidRDefault="00DB1E82" w:rsidP="00DB1E82">
            <w:r w:rsidRPr="00C5178F">
              <w:t>Title II</w:t>
            </w:r>
            <w:r>
              <w:t xml:space="preserve"> I</w:t>
            </w:r>
            <w:r w:rsidRPr="00C5178F">
              <w:t>ncome</w:t>
            </w:r>
          </w:p>
        </w:tc>
        <w:tc>
          <w:tcPr>
            <w:tcW w:w="1260" w:type="dxa"/>
            <w:tcBorders>
              <w:top w:val="nil"/>
              <w:left w:val="nil"/>
              <w:bottom w:val="single" w:sz="4" w:space="0" w:color="auto"/>
              <w:right w:val="single" w:sz="4" w:space="0" w:color="auto"/>
            </w:tcBorders>
            <w:shd w:val="clear" w:color="auto" w:fill="auto"/>
            <w:noWrap/>
            <w:hideMark/>
          </w:tcPr>
          <w:p w14:paraId="181A325A" w14:textId="77777777" w:rsidR="00DB1E82" w:rsidRPr="00C5178F" w:rsidRDefault="00DB1E82" w:rsidP="00DB1E82">
            <w:r w:rsidRPr="00CE3724">
              <w:t xml:space="preserve">30 days </w:t>
            </w:r>
          </w:p>
        </w:tc>
        <w:tc>
          <w:tcPr>
            <w:tcW w:w="5940" w:type="dxa"/>
            <w:tcBorders>
              <w:top w:val="nil"/>
              <w:left w:val="nil"/>
              <w:bottom w:val="single" w:sz="4" w:space="0" w:color="auto"/>
              <w:right w:val="single" w:sz="4" w:space="0" w:color="auto"/>
            </w:tcBorders>
            <w:shd w:val="clear" w:color="auto" w:fill="auto"/>
            <w:noWrap/>
            <w:vAlign w:val="bottom"/>
            <w:hideMark/>
          </w:tcPr>
          <w:p w14:paraId="400A6CFA" w14:textId="77777777" w:rsidR="00DB1E82" w:rsidRPr="00C5178F" w:rsidRDefault="00DB1E82" w:rsidP="00DB1E82">
            <w:r>
              <w:t>OFF</w:t>
            </w:r>
          </w:p>
        </w:tc>
      </w:tr>
      <w:tr w:rsidR="00DB1E82" w:rsidRPr="00C5178F" w14:paraId="33555942"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5A7FB" w14:textId="77777777" w:rsidR="00DB1E82" w:rsidRPr="00C5178F" w:rsidRDefault="00DB1E82" w:rsidP="00DB1E82">
            <w:r>
              <w:t>Income - DOR-Quarterly W</w:t>
            </w:r>
            <w:r w:rsidRPr="00C5178F">
              <w:t>age</w:t>
            </w:r>
          </w:p>
        </w:tc>
        <w:tc>
          <w:tcPr>
            <w:tcW w:w="1260" w:type="dxa"/>
            <w:tcBorders>
              <w:top w:val="nil"/>
              <w:left w:val="nil"/>
              <w:bottom w:val="single" w:sz="4" w:space="0" w:color="auto"/>
              <w:right w:val="single" w:sz="4" w:space="0" w:color="auto"/>
            </w:tcBorders>
            <w:shd w:val="clear" w:color="auto" w:fill="auto"/>
            <w:noWrap/>
            <w:hideMark/>
          </w:tcPr>
          <w:p w14:paraId="4AEA015B" w14:textId="77777777" w:rsidR="00DB1E82" w:rsidRPr="00C5178F" w:rsidRDefault="00DB1E82" w:rsidP="00DB1E82">
            <w:r w:rsidRPr="00CE3724">
              <w:t xml:space="preserve">30 days </w:t>
            </w:r>
          </w:p>
        </w:tc>
        <w:tc>
          <w:tcPr>
            <w:tcW w:w="5940" w:type="dxa"/>
            <w:tcBorders>
              <w:top w:val="nil"/>
              <w:left w:val="nil"/>
              <w:bottom w:val="single" w:sz="4" w:space="0" w:color="auto"/>
              <w:right w:val="single" w:sz="4" w:space="0" w:color="auto"/>
            </w:tcBorders>
            <w:shd w:val="clear" w:color="auto" w:fill="auto"/>
            <w:noWrap/>
            <w:hideMark/>
          </w:tcPr>
          <w:p w14:paraId="0E42CA3E" w14:textId="77777777" w:rsidR="00DB1E82" w:rsidRPr="00C5178F" w:rsidRDefault="00DB1E82" w:rsidP="00DB1E82">
            <w:r w:rsidRPr="00227E52">
              <w:t xml:space="preserve">30 days </w:t>
            </w:r>
          </w:p>
        </w:tc>
      </w:tr>
      <w:tr w:rsidR="00DB1E82" w:rsidRPr="00C5178F" w14:paraId="0E1ED75D"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C4DFD4F" w14:textId="77777777" w:rsidR="00DB1E82" w:rsidRPr="00C5178F" w:rsidRDefault="00DB1E82" w:rsidP="00DB1E82">
            <w:r>
              <w:t>Medicare</w:t>
            </w:r>
          </w:p>
        </w:tc>
        <w:tc>
          <w:tcPr>
            <w:tcW w:w="1260" w:type="dxa"/>
            <w:tcBorders>
              <w:top w:val="nil"/>
              <w:left w:val="nil"/>
              <w:bottom w:val="single" w:sz="4" w:space="0" w:color="auto"/>
              <w:right w:val="single" w:sz="4" w:space="0" w:color="auto"/>
            </w:tcBorders>
            <w:shd w:val="clear" w:color="auto" w:fill="auto"/>
            <w:noWrap/>
            <w:hideMark/>
          </w:tcPr>
          <w:p w14:paraId="06FBB2B8" w14:textId="77777777" w:rsidR="00DB1E82" w:rsidRPr="00C5178F" w:rsidRDefault="00DB1E82" w:rsidP="00DB1E82">
            <w:r w:rsidRPr="00CE3724">
              <w:t xml:space="preserve">30 days </w:t>
            </w:r>
          </w:p>
        </w:tc>
        <w:tc>
          <w:tcPr>
            <w:tcW w:w="5940" w:type="dxa"/>
            <w:tcBorders>
              <w:top w:val="nil"/>
              <w:left w:val="nil"/>
              <w:bottom w:val="single" w:sz="4" w:space="0" w:color="auto"/>
              <w:right w:val="single" w:sz="4" w:space="0" w:color="auto"/>
            </w:tcBorders>
            <w:shd w:val="clear" w:color="auto" w:fill="auto"/>
            <w:noWrap/>
            <w:hideMark/>
          </w:tcPr>
          <w:p w14:paraId="0103E96E" w14:textId="77777777" w:rsidR="00DB1E82" w:rsidRPr="00C5178F" w:rsidRDefault="00DB1E82" w:rsidP="00DB1E82">
            <w:r w:rsidRPr="00227E52">
              <w:t xml:space="preserve">30 days </w:t>
            </w:r>
          </w:p>
        </w:tc>
      </w:tr>
      <w:tr w:rsidR="00DB1E82" w:rsidRPr="00C5178F" w14:paraId="76B0ABCE"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038B951" w14:textId="77777777" w:rsidR="00DB1E82" w:rsidRPr="00C5178F" w:rsidRDefault="00DB1E82" w:rsidP="00DB1E82">
            <w:r w:rsidRPr="00C5178F">
              <w:t>Public MEC</w:t>
            </w:r>
          </w:p>
        </w:tc>
        <w:tc>
          <w:tcPr>
            <w:tcW w:w="1260" w:type="dxa"/>
            <w:tcBorders>
              <w:top w:val="nil"/>
              <w:left w:val="nil"/>
              <w:bottom w:val="single" w:sz="4" w:space="0" w:color="auto"/>
              <w:right w:val="single" w:sz="4" w:space="0" w:color="auto"/>
            </w:tcBorders>
            <w:shd w:val="clear" w:color="auto" w:fill="auto"/>
            <w:noWrap/>
            <w:hideMark/>
          </w:tcPr>
          <w:p w14:paraId="2B2A360D" w14:textId="77777777" w:rsidR="00DB1E82" w:rsidRPr="00C5178F" w:rsidRDefault="00DB1E82" w:rsidP="00DB1E82">
            <w:r w:rsidRPr="00CE3724">
              <w:t xml:space="preserve">30 days </w:t>
            </w:r>
          </w:p>
        </w:tc>
        <w:tc>
          <w:tcPr>
            <w:tcW w:w="5940" w:type="dxa"/>
            <w:tcBorders>
              <w:top w:val="nil"/>
              <w:left w:val="nil"/>
              <w:bottom w:val="single" w:sz="4" w:space="0" w:color="auto"/>
              <w:right w:val="single" w:sz="4" w:space="0" w:color="auto"/>
            </w:tcBorders>
            <w:shd w:val="clear" w:color="auto" w:fill="auto"/>
            <w:noWrap/>
            <w:hideMark/>
          </w:tcPr>
          <w:p w14:paraId="0D6855CF" w14:textId="77777777" w:rsidR="00DB1E82" w:rsidRPr="00C5178F" w:rsidRDefault="00DB1E82" w:rsidP="00DB1E82">
            <w:r w:rsidRPr="00227E52">
              <w:t xml:space="preserve">30 days </w:t>
            </w:r>
          </w:p>
        </w:tc>
      </w:tr>
      <w:tr w:rsidR="00DB1E82" w:rsidRPr="00C5178F" w14:paraId="2F3CEF6A"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2BBF438" w14:textId="77777777" w:rsidR="00DB1E82" w:rsidRPr="00C5178F" w:rsidRDefault="00DB1E82" w:rsidP="00DB1E82">
            <w:r w:rsidRPr="00C5178F">
              <w:t>Immigration</w:t>
            </w:r>
          </w:p>
        </w:tc>
        <w:tc>
          <w:tcPr>
            <w:tcW w:w="1260" w:type="dxa"/>
            <w:tcBorders>
              <w:top w:val="nil"/>
              <w:left w:val="nil"/>
              <w:bottom w:val="single" w:sz="4" w:space="0" w:color="auto"/>
              <w:right w:val="single" w:sz="4" w:space="0" w:color="auto"/>
            </w:tcBorders>
            <w:shd w:val="clear" w:color="auto" w:fill="auto"/>
            <w:noWrap/>
            <w:vAlign w:val="bottom"/>
            <w:hideMark/>
          </w:tcPr>
          <w:p w14:paraId="2F95083F" w14:textId="77777777" w:rsidR="00DB1E82" w:rsidRPr="00C5178F" w:rsidRDefault="00DB1E82" w:rsidP="00DB1E82">
            <w:r>
              <w:t>OFF</w:t>
            </w:r>
          </w:p>
        </w:tc>
        <w:tc>
          <w:tcPr>
            <w:tcW w:w="5940" w:type="dxa"/>
            <w:tcBorders>
              <w:top w:val="nil"/>
              <w:left w:val="nil"/>
              <w:bottom w:val="single" w:sz="4" w:space="0" w:color="auto"/>
              <w:right w:val="single" w:sz="4" w:space="0" w:color="auto"/>
            </w:tcBorders>
            <w:shd w:val="clear" w:color="auto" w:fill="auto"/>
            <w:noWrap/>
            <w:vAlign w:val="bottom"/>
            <w:hideMark/>
          </w:tcPr>
          <w:p w14:paraId="036A3521" w14:textId="77777777" w:rsidR="00DB1E82" w:rsidRDefault="00DB1E82" w:rsidP="00DB1E82">
            <w:pPr>
              <w:rPr>
                <w:b/>
                <w:szCs w:val="24"/>
              </w:rPr>
            </w:pPr>
            <w:r>
              <w:t>Implementing business rules but turned OFF for R10. CCA could turn ON in future with no additional development efforts</w:t>
            </w:r>
            <w:r>
              <w:rPr>
                <w:b/>
                <w:szCs w:val="24"/>
              </w:rPr>
              <w:t>.</w:t>
            </w:r>
          </w:p>
          <w:p w14:paraId="1C84D71B" w14:textId="77777777" w:rsidR="00DB1E82" w:rsidRPr="00AB242E" w:rsidRDefault="00DB1E82" w:rsidP="00DB1E82">
            <w:r w:rsidRPr="00AB242E">
              <w:t>Frequency should be set when this data check is turned ON.</w:t>
            </w:r>
          </w:p>
        </w:tc>
      </w:tr>
      <w:tr w:rsidR="00DB1E82" w:rsidRPr="00C5178F" w14:paraId="060F18CA" w14:textId="77777777" w:rsidTr="004B427A">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B98FB9" w14:textId="77777777" w:rsidR="00DB1E82" w:rsidRPr="00C5178F" w:rsidRDefault="00DB1E82" w:rsidP="00DB1E82">
            <w:r w:rsidRPr="00C5178F">
              <w:t>FTR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CCB7A5C" w14:textId="77777777" w:rsidR="00DB1E82" w:rsidRPr="00C5178F" w:rsidRDefault="00DB1E82" w:rsidP="00DB1E82">
            <w:r>
              <w:t>OFF</w:t>
            </w:r>
          </w:p>
        </w:tc>
        <w:tc>
          <w:tcPr>
            <w:tcW w:w="5940" w:type="dxa"/>
            <w:tcBorders>
              <w:top w:val="single" w:sz="4" w:space="0" w:color="auto"/>
              <w:left w:val="nil"/>
              <w:bottom w:val="single" w:sz="4" w:space="0" w:color="auto"/>
              <w:right w:val="single" w:sz="4" w:space="0" w:color="auto"/>
            </w:tcBorders>
            <w:shd w:val="clear" w:color="auto" w:fill="auto"/>
            <w:noWrap/>
            <w:vAlign w:val="bottom"/>
            <w:hideMark/>
          </w:tcPr>
          <w:p w14:paraId="4521E035" w14:textId="77777777" w:rsidR="00DB1E82" w:rsidRPr="00F44E8D" w:rsidRDefault="00DB1E82" w:rsidP="00DB1E82">
            <w:r>
              <w:t>-30 days</w:t>
            </w:r>
            <w:r w:rsidRPr="00F44E8D">
              <w:t xml:space="preserve"> if current value is 007</w:t>
            </w:r>
          </w:p>
          <w:p w14:paraId="3FA3215A" w14:textId="77777777" w:rsidR="00DB1E82" w:rsidRPr="00F44E8D" w:rsidRDefault="00DB1E82" w:rsidP="00DB1E82">
            <w:r>
              <w:t>-30 days</w:t>
            </w:r>
            <w:r w:rsidRPr="00F44E8D">
              <w:t xml:space="preserve"> if current value is 009</w:t>
            </w:r>
          </w:p>
          <w:p w14:paraId="70435A33" w14:textId="77777777" w:rsidR="00DB1E82" w:rsidRDefault="00DB1E82" w:rsidP="00DB1E82">
            <w:r>
              <w:t>-30 days</w:t>
            </w:r>
            <w:r w:rsidRPr="00F44E8D">
              <w:t xml:space="preserve"> if current value is 010</w:t>
            </w:r>
          </w:p>
          <w:p w14:paraId="62E854EE" w14:textId="77777777" w:rsidR="00DB1E82" w:rsidRPr="00C5178F" w:rsidRDefault="00DB1E82" w:rsidP="008D6FBB">
            <w:pPr>
              <w:keepNext/>
            </w:pPr>
            <w:r>
              <w:t>-30 days if No FTR Flag</w:t>
            </w:r>
          </w:p>
        </w:tc>
      </w:tr>
    </w:tbl>
    <w:p w14:paraId="0C36A732" w14:textId="77777777" w:rsidR="00DB1E82" w:rsidRDefault="008D6FBB" w:rsidP="008D6FBB">
      <w:pPr>
        <w:pStyle w:val="Caption"/>
      </w:pPr>
      <w:bookmarkStart w:id="1306" w:name="_Toc169824392"/>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8</w:t>
      </w:r>
      <w:r w:rsidR="0084202D">
        <w:rPr>
          <w:noProof/>
        </w:rPr>
        <w:fldChar w:fldCharType="end"/>
      </w:r>
      <w:r>
        <w:rPr>
          <w:noProof/>
        </w:rPr>
        <w:t xml:space="preserve">: </w:t>
      </w:r>
      <w:r w:rsidRPr="003C1D8B">
        <w:rPr>
          <w:noProof/>
        </w:rPr>
        <w:t>Periodic Data Matching</w:t>
      </w:r>
      <w:r>
        <w:rPr>
          <w:noProof/>
        </w:rPr>
        <w:t xml:space="preserve"> – Frequency</w:t>
      </w:r>
      <w:bookmarkEnd w:id="1306"/>
    </w:p>
    <w:p w14:paraId="27B8EA47" w14:textId="77777777" w:rsidR="00DB1E82" w:rsidRPr="00B37B25" w:rsidRDefault="00DB1E82" w:rsidP="00DB1E82">
      <w:r w:rsidRPr="00B37B25">
        <w:t xml:space="preserve">The detailed document on </w:t>
      </w:r>
      <w:r>
        <w:t>Periodic Data Matching</w:t>
      </w:r>
      <w:r w:rsidRPr="00B37B25">
        <w:t xml:space="preserve"> can be found on MassForge: </w:t>
      </w:r>
      <w:hyperlink r:id="rId129" w:history="1">
        <w:r w:rsidRPr="00BE211F">
          <w:rPr>
            <w:rStyle w:val="Hyperlink"/>
          </w:rPr>
          <w:t>doc97561</w:t>
        </w:r>
      </w:hyperlink>
    </w:p>
    <w:p w14:paraId="7C0079B6" w14:textId="77777777" w:rsidR="00DB1E82" w:rsidRDefault="00DB1E82" w:rsidP="00DB1E82">
      <w:pPr>
        <w:pStyle w:val="Heading2"/>
      </w:pPr>
      <w:r>
        <w:t xml:space="preserve"> </w:t>
      </w:r>
      <w:bookmarkStart w:id="1307" w:name="_Toc463103801"/>
      <w:bookmarkStart w:id="1308" w:name="_Toc169824058"/>
      <w:bookmarkStart w:id="1309" w:name="_Toc169824285"/>
      <w:r>
        <w:t>Streamlined Renewal</w:t>
      </w:r>
      <w:bookmarkEnd w:id="1307"/>
      <w:bookmarkEnd w:id="1308"/>
      <w:bookmarkEnd w:id="1309"/>
    </w:p>
    <w:p w14:paraId="394A25BE" w14:textId="77777777" w:rsidR="00DB1E82" w:rsidRDefault="00DB1E82" w:rsidP="00DB1E82">
      <w:r>
        <w:t>Streamlined Renewals functionality is introduced so that it can reduce the number of applications that needs to be renewed under regular MassHealth Redeterminations. The basic purpose of Streamlined Renewals is to extend the existing coverage for the MassHealth only population by 12 months without going through the RRV process.</w:t>
      </w:r>
    </w:p>
    <w:p w14:paraId="6C96AFC7" w14:textId="77777777" w:rsidR="00DB1E82" w:rsidRPr="00CE7426" w:rsidRDefault="00DB1E82" w:rsidP="00DB1E82">
      <w:pPr>
        <w:pStyle w:val="Heading3"/>
      </w:pPr>
      <w:bookmarkStart w:id="1310" w:name="_Toc463103802"/>
      <w:bookmarkStart w:id="1311" w:name="_Toc169824059"/>
      <w:bookmarkStart w:id="1312" w:name="_Toc169824286"/>
      <w:r>
        <w:t>Types of renewals</w:t>
      </w:r>
      <w:bookmarkEnd w:id="1310"/>
      <w:bookmarkEnd w:id="1311"/>
      <w:bookmarkEnd w:id="1312"/>
    </w:p>
    <w:p w14:paraId="6BE2699D" w14:textId="77777777" w:rsidR="00DB1E82" w:rsidRDefault="00DB1E82" w:rsidP="00DB1E82">
      <w:r>
        <w:t>The Streamlined Renewals can be classified into two process and they are,</w:t>
      </w:r>
    </w:p>
    <w:p w14:paraId="67FAA3D8" w14:textId="77777777" w:rsidR="00DB1E82" w:rsidRDefault="00DB1E82" w:rsidP="00DB1E82">
      <w:r>
        <w:t>i)</w:t>
      </w:r>
      <w:r>
        <w:tab/>
        <w:t>Express Lane Renewals</w:t>
      </w:r>
    </w:p>
    <w:p w14:paraId="156C8065" w14:textId="77777777" w:rsidR="00DB1E82" w:rsidRDefault="00DB1E82" w:rsidP="00DB1E82">
      <w:r>
        <w:t>ii)</w:t>
      </w:r>
      <w:r>
        <w:tab/>
        <w:t>Administrative Review Renewals</w:t>
      </w:r>
    </w:p>
    <w:p w14:paraId="7E865DE2" w14:textId="77777777" w:rsidR="00DB1E82" w:rsidRDefault="00DB1E82" w:rsidP="00DB1E82">
      <w:r>
        <w:t xml:space="preserve">There are specific selection criteria which make the MassHealth Only applications to go under Express Lane or Admin Review process. </w:t>
      </w:r>
    </w:p>
    <w:p w14:paraId="03CC93FA" w14:textId="77777777" w:rsidR="00DB1E82" w:rsidRDefault="00DB1E82" w:rsidP="00DB1E82">
      <w:pPr>
        <w:pStyle w:val="Heading3"/>
      </w:pPr>
      <w:bookmarkStart w:id="1313" w:name="_Toc463103803"/>
      <w:bookmarkStart w:id="1314" w:name="_Toc169824060"/>
      <w:bookmarkStart w:id="1315" w:name="_Toc169824287"/>
      <w:r>
        <w:t>Express Lane Renewals</w:t>
      </w:r>
      <w:bookmarkEnd w:id="1313"/>
      <w:bookmarkEnd w:id="1314"/>
      <w:bookmarkEnd w:id="1315"/>
    </w:p>
    <w:p w14:paraId="5A558E73" w14:textId="58987B28" w:rsidR="00DB1E82" w:rsidRDefault="00DB1E82" w:rsidP="00DB1E82">
      <w:r>
        <w:t xml:space="preserve">For this functionality we are introducing a new interface between the Health Insurance Exchange (HIX) and the Department of Transitional Assistance (DTA) system. The individuals who are eligible and has active coverage in the DTA system will only be eligible to renew their coverage via Express Lane process in the HIX system. By using this </w:t>
      </w:r>
      <w:r w:rsidR="00B2231D">
        <w:t>process,</w:t>
      </w:r>
      <w:r>
        <w:t xml:space="preserve"> we won’t be calling any of the RRV Services (SSA, IRS, Medicare). Once the applications coverage has been extended to 12 months then the application will be picked up only after the 12 months extended coverage ends and at that time it will be again checking against the DTA coverage.</w:t>
      </w:r>
    </w:p>
    <w:p w14:paraId="1F46A733" w14:textId="77777777" w:rsidR="00DB1E82" w:rsidRDefault="00DB1E82" w:rsidP="00DB1E82">
      <w:r>
        <w:t>The data from the DTA system will be sent in a .csv file format to HIX on a daily basis.</w:t>
      </w:r>
    </w:p>
    <w:p w14:paraId="748905B3" w14:textId="77777777" w:rsidR="00DB1E82" w:rsidRDefault="00DB1E82" w:rsidP="00DB1E82">
      <w:pPr>
        <w:pStyle w:val="Heading3"/>
      </w:pPr>
      <w:bookmarkStart w:id="1316" w:name="_Toc463103804"/>
      <w:bookmarkStart w:id="1317" w:name="_Toc169824061"/>
      <w:bookmarkStart w:id="1318" w:name="_Toc169824288"/>
      <w:r>
        <w:t>Administrative Review Renewals</w:t>
      </w:r>
      <w:bookmarkEnd w:id="1316"/>
      <w:bookmarkEnd w:id="1317"/>
      <w:bookmarkEnd w:id="1318"/>
    </w:p>
    <w:p w14:paraId="47AC8A61" w14:textId="77777777" w:rsidR="00DB1E82" w:rsidRDefault="00DB1E82" w:rsidP="00DB1E82">
      <w:r>
        <w:t>There will be no change in benefits for any members of the household that go through administrative review. The major criteria for the MassHealth Only applications to be selected for Administrative Review process is that, the members should have verified Social Security income (Title II) on file and it should be their only source of income. Social Security (Title II) Income must be the only source of income in the MAGI household and all members receiving active benefits in the household must be receiving the social security income. These applications should have only two members (Husband and Spouse) for the admin review process.</w:t>
      </w:r>
    </w:p>
    <w:p w14:paraId="414589DF" w14:textId="77777777" w:rsidR="00DB1E82" w:rsidRPr="00B36797" w:rsidRDefault="00DB1E82" w:rsidP="00DB1E82">
      <w:r>
        <w:t xml:space="preserve">The detailed document on Streamlined Renewals can be found on MassForge: </w:t>
      </w:r>
      <w:hyperlink r:id="rId130" w:history="1">
        <w:r w:rsidRPr="003B20E9">
          <w:rPr>
            <w:rStyle w:val="Hyperlink"/>
          </w:rPr>
          <w:t>doc991</w:t>
        </w:r>
        <w:r>
          <w:rPr>
            <w:rStyle w:val="Hyperlink"/>
          </w:rPr>
          <w:t>06</w:t>
        </w:r>
      </w:hyperlink>
    </w:p>
    <w:p w14:paraId="23C719AA" w14:textId="77777777" w:rsidR="00DB1E82" w:rsidRDefault="00DB1E82" w:rsidP="00DB1E82">
      <w:pPr>
        <w:pStyle w:val="Heading2"/>
      </w:pPr>
      <w:r>
        <w:t xml:space="preserve"> </w:t>
      </w:r>
      <w:bookmarkStart w:id="1319" w:name="_Toc463103805"/>
      <w:bookmarkStart w:id="1320" w:name="_Toc169824062"/>
      <w:bookmarkStart w:id="1321" w:name="_Toc169824289"/>
      <w:r>
        <w:t>Failure to Reconcile Overrides</w:t>
      </w:r>
      <w:bookmarkEnd w:id="1319"/>
      <w:bookmarkEnd w:id="1320"/>
      <w:bookmarkEnd w:id="1321"/>
    </w:p>
    <w:p w14:paraId="28304695" w14:textId="77777777" w:rsidR="00DB1E82" w:rsidRDefault="00DB1E82" w:rsidP="00DB1E82">
      <w:pPr>
        <w:rPr>
          <w:szCs w:val="24"/>
        </w:rPr>
      </w:pPr>
      <w:r>
        <w:rPr>
          <w:szCs w:val="24"/>
        </w:rPr>
        <w:t>As a part of Failure to Reconcile Override, the current system is enhanced to expand coverage for members who have only recently filed taxes and reconciled APTC. As part of the process, a</w:t>
      </w:r>
      <w:r>
        <w:rPr>
          <w:color w:val="auto"/>
        </w:rPr>
        <w:t xml:space="preserve"> new FTR Override Notice is triggered upon the submission of an eligibility application that results in an FTR Override time clock being set which can vary for each household.</w:t>
      </w:r>
      <w:r>
        <w:rPr>
          <w:szCs w:val="24"/>
        </w:rPr>
        <w:t xml:space="preserve"> </w:t>
      </w:r>
    </w:p>
    <w:p w14:paraId="5F1081F7" w14:textId="77777777" w:rsidR="00DB1E82" w:rsidRDefault="00DB1E82">
      <w:pPr>
        <w:pStyle w:val="ListParagraph"/>
        <w:numPr>
          <w:ilvl w:val="0"/>
          <w:numId w:val="36"/>
        </w:numPr>
        <w:spacing w:before="120"/>
        <w:rPr>
          <w:szCs w:val="24"/>
        </w:rPr>
      </w:pPr>
      <w:r>
        <w:rPr>
          <w:szCs w:val="24"/>
        </w:rPr>
        <w:t xml:space="preserve">A reduction in call volume attributable to those who </w:t>
      </w:r>
      <w:r w:rsidR="009B0F95">
        <w:rPr>
          <w:szCs w:val="24"/>
        </w:rPr>
        <w:t>expected but</w:t>
      </w:r>
      <w:r>
        <w:rPr>
          <w:szCs w:val="24"/>
        </w:rPr>
        <w:t xml:space="preserve"> did not receive APTC.</w:t>
      </w:r>
    </w:p>
    <w:p w14:paraId="1756D7A5" w14:textId="77777777" w:rsidR="00DB1E82" w:rsidRDefault="00DB1E82">
      <w:pPr>
        <w:pStyle w:val="ListParagraph"/>
        <w:numPr>
          <w:ilvl w:val="0"/>
          <w:numId w:val="36"/>
        </w:numPr>
        <w:spacing w:before="120"/>
        <w:rPr>
          <w:szCs w:val="24"/>
        </w:rPr>
      </w:pPr>
      <w:r>
        <w:rPr>
          <w:szCs w:val="24"/>
        </w:rPr>
        <w:t>An increasingly informed member population.</w:t>
      </w:r>
    </w:p>
    <w:p w14:paraId="799B9287" w14:textId="77777777" w:rsidR="00DB1E82" w:rsidRDefault="00DB1E82" w:rsidP="00DB1E82">
      <w:r>
        <w:t xml:space="preserve">The detailed document on FTR Override can be found on MassForge: </w:t>
      </w:r>
      <w:hyperlink r:id="rId131" w:history="1">
        <w:r w:rsidRPr="003B20E9">
          <w:rPr>
            <w:rStyle w:val="Hyperlink"/>
          </w:rPr>
          <w:t>doc99144</w:t>
        </w:r>
      </w:hyperlink>
    </w:p>
    <w:p w14:paraId="60515115" w14:textId="77777777" w:rsidR="00DB1E82" w:rsidRDefault="00DB1E82" w:rsidP="00DB1E82">
      <w:pPr>
        <w:pStyle w:val="Heading2"/>
      </w:pPr>
      <w:bookmarkStart w:id="1322" w:name="_Toc463103806"/>
      <w:bookmarkStart w:id="1323" w:name="_Toc169824063"/>
      <w:bookmarkStart w:id="1324" w:name="_Toc169824290"/>
      <w:r>
        <w:t>Transitional Medical Assistance</w:t>
      </w:r>
      <w:bookmarkEnd w:id="1322"/>
      <w:bookmarkEnd w:id="1323"/>
      <w:bookmarkEnd w:id="1324"/>
    </w:p>
    <w:p w14:paraId="2AA07F34" w14:textId="77777777" w:rsidR="00DB1E82" w:rsidRDefault="00DB1E82" w:rsidP="00DB1E82">
      <w:pPr>
        <w:rPr>
          <w:szCs w:val="24"/>
        </w:rPr>
      </w:pPr>
      <w:r>
        <w:rPr>
          <w:szCs w:val="24"/>
        </w:rPr>
        <w:t>To support the Transitional Medical Assistance (TMA) in HIX Eligibility Rules</w:t>
      </w:r>
      <w:r w:rsidR="00321D6A">
        <w:rPr>
          <w:szCs w:val="24"/>
        </w:rPr>
        <w:t xml:space="preserve"> are enhanced to include the</w:t>
      </w:r>
      <w:r>
        <w:rPr>
          <w:szCs w:val="24"/>
        </w:rPr>
        <w:t xml:space="preserve"> new Aid Categories, </w:t>
      </w:r>
      <w:r w:rsidR="00321D6A">
        <w:rPr>
          <w:szCs w:val="24"/>
        </w:rPr>
        <w:t>and also notification support, and some screen changes are made to support TMA.</w:t>
      </w:r>
    </w:p>
    <w:p w14:paraId="6A3CA8EF" w14:textId="77777777" w:rsidR="00DB1E82" w:rsidRDefault="00DB1E82" w:rsidP="00DB1E82"/>
    <w:p w14:paraId="3429B7C2" w14:textId="77777777" w:rsidR="00DB1E82" w:rsidRDefault="00DB1E82" w:rsidP="00DB1E82">
      <w:pPr>
        <w:rPr>
          <w:rStyle w:val="Hyperlink"/>
        </w:rPr>
      </w:pPr>
      <w:r>
        <w:t xml:space="preserve">The detailed document on </w:t>
      </w:r>
      <w:r>
        <w:rPr>
          <w:szCs w:val="24"/>
        </w:rPr>
        <w:t>TMA</w:t>
      </w:r>
      <w:r>
        <w:t xml:space="preserve"> can be found on MassForge: </w:t>
      </w:r>
      <w:hyperlink r:id="rId132" w:history="1">
        <w:r w:rsidRPr="003B20E9">
          <w:rPr>
            <w:rStyle w:val="Hyperlink"/>
          </w:rPr>
          <w:t>doc9</w:t>
        </w:r>
        <w:r>
          <w:rPr>
            <w:rStyle w:val="Hyperlink"/>
          </w:rPr>
          <w:t>8911</w:t>
        </w:r>
      </w:hyperlink>
    </w:p>
    <w:p w14:paraId="3F7B6CA3" w14:textId="77777777" w:rsidR="00DB1E82" w:rsidRDefault="00DB1E82" w:rsidP="00DB1E82">
      <w:pPr>
        <w:pStyle w:val="Heading2"/>
        <w:autoSpaceDE w:val="0"/>
        <w:autoSpaceDN w:val="0"/>
        <w:adjustRightInd w:val="0"/>
      </w:pPr>
      <w:bookmarkStart w:id="1325" w:name="_Toc473876891"/>
      <w:bookmarkStart w:id="1326" w:name="_Toc473877133"/>
      <w:bookmarkStart w:id="1327" w:name="_Toc465973547"/>
      <w:bookmarkStart w:id="1328" w:name="_Toc169824064"/>
      <w:bookmarkStart w:id="1329" w:name="_Toc169824291"/>
      <w:bookmarkStart w:id="1330" w:name="_Toc449094354"/>
      <w:bookmarkEnd w:id="1325"/>
      <w:bookmarkEnd w:id="1326"/>
      <w:r>
        <w:t>Standalone Dental Plan</w:t>
      </w:r>
      <w:bookmarkEnd w:id="1327"/>
      <w:bookmarkEnd w:id="1328"/>
      <w:bookmarkEnd w:id="1329"/>
    </w:p>
    <w:p w14:paraId="7D0376E9" w14:textId="77777777" w:rsidR="00DB1E82" w:rsidRDefault="00DB1E82" w:rsidP="00DB1E82">
      <w:pPr>
        <w:rPr>
          <w:szCs w:val="24"/>
        </w:rPr>
      </w:pPr>
      <w:r w:rsidRPr="00852F5C">
        <w:t xml:space="preserve">Individuals and families who only want to purchase a dental plan can apply for coverage and preview plans anonymously, but </w:t>
      </w:r>
      <w:r>
        <w:t xml:space="preserve">currently, they </w:t>
      </w:r>
      <w:r w:rsidRPr="00852F5C">
        <w:t xml:space="preserve">need to call customer service to enroll. </w:t>
      </w:r>
      <w:r>
        <w:t xml:space="preserve">One can </w:t>
      </w:r>
      <w:r w:rsidRPr="00852F5C">
        <w:t>purchase a stand-alone dental plan online without also purchasing a health plan.</w:t>
      </w:r>
      <w:r>
        <w:t xml:space="preserve"> </w:t>
      </w:r>
      <w:r>
        <w:rPr>
          <w:szCs w:val="24"/>
        </w:rPr>
        <w:t xml:space="preserve">As a part of the </w:t>
      </w:r>
      <w:r w:rsidRPr="00852F5C">
        <w:rPr>
          <w:szCs w:val="24"/>
        </w:rPr>
        <w:t>Standalone Dental Plan</w:t>
      </w:r>
      <w:r>
        <w:rPr>
          <w:szCs w:val="24"/>
        </w:rPr>
        <w:t xml:space="preserve"> (SADP), the system will be enhanced to achieve:</w:t>
      </w:r>
    </w:p>
    <w:p w14:paraId="08F5D6B6" w14:textId="77777777" w:rsidR="00DB1E82" w:rsidRDefault="00DB1E82">
      <w:pPr>
        <w:pStyle w:val="ListParagraph"/>
        <w:numPr>
          <w:ilvl w:val="0"/>
          <w:numId w:val="36"/>
        </w:numPr>
        <w:spacing w:before="120" w:after="120"/>
        <w:rPr>
          <w:szCs w:val="24"/>
        </w:rPr>
      </w:pPr>
      <w:r>
        <w:rPr>
          <w:szCs w:val="24"/>
        </w:rPr>
        <w:t xml:space="preserve">A near-full transition of members directly enrolled in QDPs by </w:t>
      </w:r>
      <w:r w:rsidR="00EB486E">
        <w:rPr>
          <w:szCs w:val="24"/>
        </w:rPr>
        <w:t>Softheon</w:t>
      </w:r>
      <w:r>
        <w:rPr>
          <w:szCs w:val="24"/>
        </w:rPr>
        <w:t xml:space="preserve"> in</w:t>
      </w:r>
      <w:r w:rsidR="00EB486E">
        <w:rPr>
          <w:szCs w:val="24"/>
        </w:rPr>
        <w:t>to the appropriate insurance carrier</w:t>
      </w:r>
      <w:r>
        <w:rPr>
          <w:szCs w:val="24"/>
        </w:rPr>
        <w:t>.</w:t>
      </w:r>
    </w:p>
    <w:p w14:paraId="5A3AC694" w14:textId="77777777" w:rsidR="00DB1E82" w:rsidRDefault="00DB1E82">
      <w:pPr>
        <w:pStyle w:val="ListParagraph"/>
        <w:numPr>
          <w:ilvl w:val="0"/>
          <w:numId w:val="36"/>
        </w:numPr>
        <w:spacing w:before="120" w:after="120"/>
        <w:rPr>
          <w:szCs w:val="24"/>
        </w:rPr>
      </w:pPr>
      <w:r>
        <w:rPr>
          <w:szCs w:val="24"/>
        </w:rPr>
        <w:t>To boost QDP enrollment numbers through expanded eligibility and special one-time noticing.</w:t>
      </w:r>
    </w:p>
    <w:p w14:paraId="1BE0FA07" w14:textId="77777777" w:rsidR="00DB1E82" w:rsidRDefault="00DB1E82">
      <w:pPr>
        <w:pStyle w:val="ListParagraph"/>
        <w:numPr>
          <w:ilvl w:val="0"/>
          <w:numId w:val="36"/>
        </w:numPr>
        <w:spacing w:before="120" w:after="120"/>
        <w:rPr>
          <w:szCs w:val="24"/>
        </w:rPr>
      </w:pPr>
      <w:r>
        <w:rPr>
          <w:szCs w:val="24"/>
        </w:rPr>
        <w:t>User self-service of QDP enrollments on the MA HIX/IES.</w:t>
      </w:r>
    </w:p>
    <w:p w14:paraId="20E4A55A" w14:textId="77777777" w:rsidR="00DB1E82" w:rsidRDefault="00DB1E82">
      <w:pPr>
        <w:pStyle w:val="ListParagraph"/>
        <w:numPr>
          <w:ilvl w:val="0"/>
          <w:numId w:val="36"/>
        </w:numPr>
        <w:spacing w:before="120" w:after="120"/>
        <w:rPr>
          <w:szCs w:val="24"/>
        </w:rPr>
      </w:pPr>
      <w:r>
        <w:rPr>
          <w:szCs w:val="24"/>
        </w:rPr>
        <w:t>The limited ability for users to modify their QDP and QHP shopping groups.</w:t>
      </w:r>
    </w:p>
    <w:p w14:paraId="7EA83A1E" w14:textId="77777777" w:rsidR="00DB1E82" w:rsidRDefault="00DB1E82">
      <w:pPr>
        <w:pStyle w:val="ListParagraph"/>
        <w:numPr>
          <w:ilvl w:val="0"/>
          <w:numId w:val="36"/>
        </w:numPr>
        <w:spacing w:before="120" w:after="120"/>
        <w:rPr>
          <w:szCs w:val="24"/>
        </w:rPr>
      </w:pPr>
      <w:r>
        <w:rPr>
          <w:szCs w:val="24"/>
        </w:rPr>
        <w:t>Conditional independence of QDP and QHP plan shopping, enrollment, and renewal processes.</w:t>
      </w:r>
    </w:p>
    <w:p w14:paraId="16CA9B98" w14:textId="47C22422" w:rsidR="00DB1E82" w:rsidRPr="00E33FFE" w:rsidRDefault="00DB1E82" w:rsidP="00DB1E82">
      <w:pPr>
        <w:spacing w:before="120" w:after="120"/>
        <w:rPr>
          <w:szCs w:val="24"/>
        </w:rPr>
      </w:pPr>
      <w:r>
        <w:t xml:space="preserve">The BRD for this enhancement can be accessed by clicking on this </w:t>
      </w:r>
      <w:hyperlink r:id="rId133" w:history="1">
        <w:r w:rsidRPr="001D690C">
          <w:rPr>
            <w:rStyle w:val="Hyperlink"/>
          </w:rPr>
          <w:t>link</w:t>
        </w:r>
      </w:hyperlink>
    </w:p>
    <w:p w14:paraId="75BFD215" w14:textId="77777777" w:rsidR="00DB1E82" w:rsidRDefault="00DB1E82" w:rsidP="00DB1E82">
      <w:pPr>
        <w:pStyle w:val="Heading2"/>
      </w:pPr>
      <w:bookmarkStart w:id="1331" w:name="_Toc465973548"/>
      <w:bookmarkStart w:id="1332" w:name="_Toc169824065"/>
      <w:bookmarkStart w:id="1333" w:name="_Toc169824292"/>
      <w:r w:rsidRPr="00CC0B6C">
        <w:t>Expansion to Catastrophic Eligibility</w:t>
      </w:r>
      <w:bookmarkEnd w:id="1331"/>
      <w:bookmarkEnd w:id="1332"/>
      <w:bookmarkEnd w:id="1333"/>
    </w:p>
    <w:p w14:paraId="5AEB74DA" w14:textId="77777777" w:rsidR="00DB1E82" w:rsidRDefault="00DB1E82" w:rsidP="00DB1E82">
      <w:pPr>
        <w:rPr>
          <w:szCs w:val="24"/>
        </w:rPr>
      </w:pPr>
      <w:r w:rsidRPr="00793668">
        <w:t xml:space="preserve">People under 30 and people with a hardship exemption may buy a catastrophic health plan. This type of plan has lower monthly premiums and protects </w:t>
      </w:r>
      <w:r>
        <w:t>them</w:t>
      </w:r>
      <w:r w:rsidRPr="00793668">
        <w:t xml:space="preserve"> from very high medical costs. However, for people who submit an application for coverage with financial assistance and are eligible</w:t>
      </w:r>
      <w:r>
        <w:t xml:space="preserve"> to shop for catastrophic plans</w:t>
      </w:r>
      <w:r w:rsidRPr="00793668">
        <w:t>.</w:t>
      </w:r>
      <w:r>
        <w:t xml:space="preserve"> </w:t>
      </w:r>
      <w:r>
        <w:rPr>
          <w:szCs w:val="24"/>
        </w:rPr>
        <w:t>As a part of the catastrophic eligibility and certificate of exemption requirements the current system logic will be updated to meet the following business needs:</w:t>
      </w:r>
    </w:p>
    <w:p w14:paraId="15EEA78A" w14:textId="77777777" w:rsidR="00DB1E82" w:rsidRDefault="00DB1E82" w:rsidP="00DB1E82">
      <w:pPr>
        <w:rPr>
          <w:szCs w:val="24"/>
        </w:rPr>
      </w:pPr>
    </w:p>
    <w:p w14:paraId="7F9E1286" w14:textId="77777777" w:rsidR="00DB1E82" w:rsidRDefault="00DB1E82">
      <w:pPr>
        <w:pStyle w:val="ListParagraph"/>
        <w:numPr>
          <w:ilvl w:val="0"/>
          <w:numId w:val="36"/>
        </w:numPr>
        <w:rPr>
          <w:szCs w:val="24"/>
        </w:rPr>
      </w:pPr>
      <w:r>
        <w:rPr>
          <w:szCs w:val="24"/>
        </w:rPr>
        <w:t>Provide catastrophic eligibility for members eligible for subsidized QHP excluding connector care benefits.</w:t>
      </w:r>
    </w:p>
    <w:p w14:paraId="6E39A420" w14:textId="77777777" w:rsidR="00DB1E82" w:rsidRDefault="00DB1E82">
      <w:pPr>
        <w:pStyle w:val="ListParagraph"/>
        <w:numPr>
          <w:ilvl w:val="0"/>
          <w:numId w:val="36"/>
        </w:numPr>
        <w:rPr>
          <w:szCs w:val="24"/>
        </w:rPr>
      </w:pPr>
      <w:r>
        <w:rPr>
          <w:szCs w:val="24"/>
        </w:rPr>
        <w:t>Provide catastrophic eligibility to the individual whose age is under 30.</w:t>
      </w:r>
    </w:p>
    <w:p w14:paraId="345A4CCC" w14:textId="77777777" w:rsidR="00DB1E82" w:rsidRDefault="00DB1E82">
      <w:pPr>
        <w:pStyle w:val="ListParagraph"/>
        <w:numPr>
          <w:ilvl w:val="0"/>
          <w:numId w:val="36"/>
        </w:numPr>
        <w:rPr>
          <w:szCs w:val="24"/>
        </w:rPr>
      </w:pPr>
      <w:r>
        <w:rPr>
          <w:szCs w:val="24"/>
        </w:rPr>
        <w:t>Provide catastrophic eligibility to individuals who have a hardship exemption certificate.</w:t>
      </w:r>
    </w:p>
    <w:p w14:paraId="0740FA9D" w14:textId="77777777" w:rsidR="00DB1E82" w:rsidRDefault="00DB1E82" w:rsidP="00DB1E82"/>
    <w:p w14:paraId="62DB1DF8" w14:textId="7DF10B82" w:rsidR="00DB1E82" w:rsidRPr="00271135" w:rsidRDefault="00DB1E82" w:rsidP="00DB1E82">
      <w:pPr>
        <w:rPr>
          <w:szCs w:val="24"/>
        </w:rPr>
      </w:pPr>
      <w:r>
        <w:t xml:space="preserve">The FSD for this enhancement can be accessed by clicking on this </w:t>
      </w:r>
      <w:hyperlink r:id="rId134" w:history="1">
        <w:r w:rsidRPr="001D690C">
          <w:rPr>
            <w:rStyle w:val="Hyperlink"/>
          </w:rPr>
          <w:t>link</w:t>
        </w:r>
      </w:hyperlink>
    </w:p>
    <w:p w14:paraId="0B199122" w14:textId="77777777" w:rsidR="00DB1E82" w:rsidRDefault="00DB1E82" w:rsidP="00DB1E82">
      <w:pPr>
        <w:pStyle w:val="Heading2"/>
      </w:pPr>
      <w:bookmarkStart w:id="1334" w:name="_Toc465973549"/>
      <w:bookmarkStart w:id="1335" w:name="_Toc169824066"/>
      <w:bookmarkStart w:id="1336" w:name="_Toc169824293"/>
      <w:r>
        <w:t>Retro Enrollment Provision</w:t>
      </w:r>
      <w:bookmarkEnd w:id="1334"/>
      <w:bookmarkEnd w:id="1335"/>
      <w:bookmarkEnd w:id="1336"/>
    </w:p>
    <w:p w14:paraId="6EE17740" w14:textId="77777777" w:rsidR="00DB1E82" w:rsidRDefault="00DB1E82" w:rsidP="00DB1E82">
      <w:pPr>
        <w:spacing w:before="120" w:after="120"/>
        <w:rPr>
          <w:rFonts w:eastAsia="Calibri"/>
          <w:szCs w:val="24"/>
        </w:rPr>
      </w:pPr>
      <w:r>
        <w:t xml:space="preserve">Currently, once the user </w:t>
      </w:r>
      <w:r w:rsidRPr="00C95E48">
        <w:rPr>
          <w:rFonts w:eastAsia="Calibri"/>
          <w:szCs w:val="24"/>
        </w:rPr>
        <w:t>completes their plan enrollment,</w:t>
      </w:r>
      <w:r>
        <w:rPr>
          <w:rFonts w:eastAsia="Calibri"/>
          <w:szCs w:val="24"/>
        </w:rPr>
        <w:t xml:space="preserve"> the system does not allow even for agents,</w:t>
      </w:r>
      <w:r w:rsidRPr="00C95E48">
        <w:rPr>
          <w:rFonts w:eastAsia="Calibri"/>
          <w:szCs w:val="24"/>
        </w:rPr>
        <w:t xml:space="preserve"> to make changes in current active plan before its start date or even in terminated plan span</w:t>
      </w:r>
      <w:r>
        <w:t>. I</w:t>
      </w:r>
      <w:r w:rsidRPr="00C95E48">
        <w:rPr>
          <w:rFonts w:eastAsia="Calibri"/>
          <w:szCs w:val="24"/>
        </w:rPr>
        <w:t xml:space="preserve">n order to improve </w:t>
      </w:r>
      <w:r>
        <w:rPr>
          <w:rFonts w:eastAsia="Calibri"/>
          <w:szCs w:val="24"/>
        </w:rPr>
        <w:t xml:space="preserve">agents who are Back Office (BO) </w:t>
      </w:r>
      <w:r w:rsidRPr="00C95E48">
        <w:rPr>
          <w:rFonts w:eastAsia="Calibri"/>
          <w:szCs w:val="24"/>
        </w:rPr>
        <w:t>user</w:t>
      </w:r>
      <w:r>
        <w:rPr>
          <w:rFonts w:eastAsia="Calibri"/>
          <w:szCs w:val="24"/>
        </w:rPr>
        <w:t>’s</w:t>
      </w:r>
      <w:r w:rsidRPr="00C95E48">
        <w:rPr>
          <w:rFonts w:eastAsia="Calibri"/>
          <w:szCs w:val="24"/>
        </w:rPr>
        <w:t xml:space="preserve"> experience</w:t>
      </w:r>
      <w:r>
        <w:rPr>
          <w:rFonts w:eastAsia="Calibri"/>
          <w:szCs w:val="24"/>
        </w:rPr>
        <w:t>,</w:t>
      </w:r>
      <w:r w:rsidRPr="00C95E48">
        <w:rPr>
          <w:rFonts w:eastAsia="Calibri"/>
          <w:szCs w:val="24"/>
        </w:rPr>
        <w:t xml:space="preserve"> new UI </w:t>
      </w:r>
      <w:r>
        <w:rPr>
          <w:rFonts w:eastAsia="Calibri"/>
          <w:szCs w:val="24"/>
        </w:rPr>
        <w:t>is</w:t>
      </w:r>
      <w:r w:rsidRPr="00C95E48">
        <w:rPr>
          <w:rFonts w:eastAsia="Calibri"/>
          <w:szCs w:val="24"/>
        </w:rPr>
        <w:t xml:space="preserve"> designed to assist </w:t>
      </w:r>
      <w:r>
        <w:rPr>
          <w:rFonts w:eastAsia="Calibri"/>
          <w:szCs w:val="24"/>
        </w:rPr>
        <w:t>these back-office</w:t>
      </w:r>
      <w:r w:rsidRPr="00C95E48">
        <w:rPr>
          <w:rFonts w:eastAsia="Calibri"/>
          <w:szCs w:val="24"/>
        </w:rPr>
        <w:t xml:space="preserve"> user</w:t>
      </w:r>
      <w:r>
        <w:rPr>
          <w:rFonts w:eastAsia="Calibri"/>
          <w:szCs w:val="24"/>
        </w:rPr>
        <w:t>s</w:t>
      </w:r>
      <w:r w:rsidRPr="00C95E48">
        <w:rPr>
          <w:rFonts w:eastAsia="Calibri"/>
          <w:szCs w:val="24"/>
        </w:rPr>
        <w:t xml:space="preserve"> to perform retro enrollments.</w:t>
      </w:r>
      <w:r>
        <w:rPr>
          <w:rFonts w:eastAsia="Calibri"/>
          <w:szCs w:val="24"/>
        </w:rPr>
        <w:t xml:space="preserve"> This enhancement also includes the retro termination activities. Activities include,</w:t>
      </w:r>
    </w:p>
    <w:p w14:paraId="5AA8D167" w14:textId="77777777" w:rsidR="00DB1E82" w:rsidRDefault="00DB1E82">
      <w:pPr>
        <w:pStyle w:val="ListParagraph"/>
        <w:numPr>
          <w:ilvl w:val="0"/>
          <w:numId w:val="41"/>
        </w:numPr>
        <w:ind w:left="720"/>
      </w:pPr>
      <w:r>
        <w:t xml:space="preserve">Remove workarounds </w:t>
      </w:r>
    </w:p>
    <w:p w14:paraId="19763FB3" w14:textId="77777777" w:rsidR="00DB1E82" w:rsidRDefault="00DB1E82">
      <w:pPr>
        <w:pStyle w:val="ListParagraph"/>
        <w:numPr>
          <w:ilvl w:val="1"/>
          <w:numId w:val="41"/>
        </w:numPr>
        <w:ind w:left="1440"/>
      </w:pPr>
      <w:r>
        <w:t>Introduce a new functionality “Retro Cancel” to completely remove the coverage period of the respective plan.</w:t>
      </w:r>
    </w:p>
    <w:p w14:paraId="6876835A" w14:textId="77777777" w:rsidR="00DB1E82" w:rsidRDefault="00DB1E82">
      <w:pPr>
        <w:pStyle w:val="ListParagraph"/>
        <w:numPr>
          <w:ilvl w:val="1"/>
          <w:numId w:val="41"/>
        </w:numPr>
        <w:ind w:left="1440"/>
      </w:pPr>
      <w:r>
        <w:t>Introduce new functionality “Retro Termination” to move the end date backwards of the currently active or terminated plan.</w:t>
      </w:r>
    </w:p>
    <w:p w14:paraId="2599FEEB" w14:textId="77777777" w:rsidR="00DB1E82" w:rsidRDefault="00DB1E82">
      <w:pPr>
        <w:pStyle w:val="ListParagraph"/>
        <w:numPr>
          <w:ilvl w:val="0"/>
          <w:numId w:val="41"/>
        </w:numPr>
        <w:ind w:left="720"/>
      </w:pPr>
      <w:r>
        <w:t>Improve current retro enrollment.</w:t>
      </w:r>
    </w:p>
    <w:p w14:paraId="1FD55471" w14:textId="77777777" w:rsidR="00DB1E82" w:rsidRDefault="00DB1E82">
      <w:pPr>
        <w:pStyle w:val="ListParagraph"/>
        <w:numPr>
          <w:ilvl w:val="1"/>
          <w:numId w:val="41"/>
        </w:numPr>
        <w:ind w:left="1440"/>
      </w:pPr>
      <w:r>
        <w:t>Introduce versioning of each and every enrollment to avoid any incorrect calculation of premium.</w:t>
      </w:r>
    </w:p>
    <w:p w14:paraId="56152913" w14:textId="77777777" w:rsidR="00DB1E82" w:rsidRDefault="00DB1E82">
      <w:pPr>
        <w:pStyle w:val="ListParagraph"/>
        <w:numPr>
          <w:ilvl w:val="1"/>
          <w:numId w:val="41"/>
        </w:numPr>
        <w:ind w:left="1440"/>
        <w:rPr>
          <w:rFonts w:ascii="Arial" w:hAnsi="Arial"/>
          <w:color w:val="auto"/>
          <w:sz w:val="22"/>
        </w:rPr>
      </w:pPr>
      <w:r>
        <w:t>System generated XML transactions to avoid any manual intervention.</w:t>
      </w:r>
    </w:p>
    <w:p w14:paraId="04D59652" w14:textId="77777777" w:rsidR="00DB1E82" w:rsidRDefault="00DB1E82">
      <w:pPr>
        <w:pStyle w:val="ListParagraph"/>
        <w:numPr>
          <w:ilvl w:val="1"/>
          <w:numId w:val="41"/>
        </w:numPr>
        <w:ind w:left="1440"/>
      </w:pPr>
      <w:r>
        <w:t xml:space="preserve">Allow cancellation of active enrollment via. “Retro Cancel”. </w:t>
      </w:r>
    </w:p>
    <w:p w14:paraId="10F48828" w14:textId="77777777" w:rsidR="00DB1E82" w:rsidRDefault="00DB1E82" w:rsidP="00DB1E82"/>
    <w:p w14:paraId="10181B22" w14:textId="23536E4B" w:rsidR="00DB1E82" w:rsidRDefault="00DB1E82" w:rsidP="00DB1E82">
      <w:pPr>
        <w:rPr>
          <w:rStyle w:val="Hyperlink"/>
        </w:rPr>
      </w:pPr>
      <w:r>
        <w:t xml:space="preserve">The BRD for this enhancement can be accessed by clicking on this </w:t>
      </w:r>
      <w:hyperlink r:id="rId135" w:history="1">
        <w:r w:rsidRPr="001D690C">
          <w:rPr>
            <w:rStyle w:val="Hyperlink"/>
          </w:rPr>
          <w:t>link</w:t>
        </w:r>
      </w:hyperlink>
    </w:p>
    <w:p w14:paraId="07D5AE76" w14:textId="77777777" w:rsidR="00DB1E82" w:rsidRDefault="00DB1E82" w:rsidP="00DB1E82">
      <w:pPr>
        <w:pStyle w:val="Heading2"/>
      </w:pPr>
      <w:bookmarkStart w:id="1337" w:name="_Toc465973550"/>
      <w:bookmarkStart w:id="1338" w:name="_Toc169824067"/>
      <w:bookmarkStart w:id="1339" w:name="_Toc169824294"/>
      <w:r>
        <w:t>Redetermination based on COLA</w:t>
      </w:r>
      <w:bookmarkEnd w:id="1337"/>
      <w:bookmarkEnd w:id="1338"/>
      <w:bookmarkEnd w:id="1339"/>
    </w:p>
    <w:p w14:paraId="2B92A6CE" w14:textId="77777777" w:rsidR="00DB1E82" w:rsidRDefault="00DB1E82" w:rsidP="00DB1E82"/>
    <w:p w14:paraId="341600AF" w14:textId="77777777" w:rsidR="00DB1E82" w:rsidRDefault="00DB1E82" w:rsidP="00DB1E82">
      <w:pPr>
        <w:rPr>
          <w:strike/>
          <w:szCs w:val="24"/>
        </w:rPr>
      </w:pPr>
      <w:r>
        <w:rPr>
          <w:szCs w:val="24"/>
        </w:rPr>
        <w:t>As a part of the batch redetermination based on COLA adjustments functionality, the system will be enhanced to:</w:t>
      </w:r>
    </w:p>
    <w:p w14:paraId="4B24F6DD" w14:textId="77777777" w:rsidR="00DB1E82" w:rsidRDefault="00DB1E82">
      <w:pPr>
        <w:pStyle w:val="NormalWeb"/>
        <w:numPr>
          <w:ilvl w:val="0"/>
          <w:numId w:val="36"/>
        </w:numPr>
        <w:spacing w:before="0" w:beforeAutospacing="0" w:after="0" w:afterAutospacing="0"/>
        <w:rPr>
          <w:rFonts w:ascii="Times New Roman" w:eastAsia="Calibri" w:hAnsi="Times New Roman"/>
          <w:color w:val="auto"/>
        </w:rPr>
      </w:pPr>
      <w:r>
        <w:rPr>
          <w:rFonts w:ascii="Times New Roman" w:eastAsia="Calibri" w:hAnsi="Times New Roman"/>
          <w:color w:val="auto"/>
        </w:rPr>
        <w:t>Allow the Commonwealth of Massachusetts (CoM) to setup COLA window in HIX system.</w:t>
      </w:r>
    </w:p>
    <w:p w14:paraId="641F6C73" w14:textId="77777777" w:rsidR="00DB1E82" w:rsidRDefault="00DB1E82">
      <w:pPr>
        <w:pStyle w:val="NormalWeb"/>
        <w:numPr>
          <w:ilvl w:val="0"/>
          <w:numId w:val="36"/>
        </w:numPr>
        <w:spacing w:before="0" w:beforeAutospacing="0" w:after="0" w:afterAutospacing="0"/>
        <w:rPr>
          <w:rFonts w:ascii="Times New Roman" w:eastAsia="Calibri" w:hAnsi="Times New Roman"/>
          <w:color w:val="auto"/>
        </w:rPr>
      </w:pPr>
      <w:r>
        <w:rPr>
          <w:rFonts w:ascii="Times New Roman" w:eastAsia="Calibri" w:hAnsi="Times New Roman"/>
          <w:color w:val="auto"/>
        </w:rPr>
        <w:t>Allow the COLA impacted members to receive continuous MassHealth coverage despite the change in their Social Security income due to COLA.</w:t>
      </w:r>
    </w:p>
    <w:p w14:paraId="249074C2" w14:textId="77777777" w:rsidR="00DB1E82" w:rsidRDefault="00DB1E82">
      <w:pPr>
        <w:pStyle w:val="NormalWeb"/>
        <w:numPr>
          <w:ilvl w:val="0"/>
          <w:numId w:val="36"/>
        </w:numPr>
        <w:spacing w:before="0" w:beforeAutospacing="0" w:after="0" w:afterAutospacing="0"/>
        <w:rPr>
          <w:rFonts w:ascii="Times New Roman" w:eastAsia="Calibri" w:hAnsi="Times New Roman"/>
          <w:color w:val="auto"/>
        </w:rPr>
      </w:pPr>
      <w:r>
        <w:rPr>
          <w:rFonts w:ascii="Times New Roman" w:eastAsia="Calibri" w:hAnsi="Times New Roman"/>
          <w:color w:val="auto"/>
        </w:rPr>
        <w:t>The capability for the system to save the Title II income returned from the SSA composite call and utilizes the Title II income in the eligibility determination process.</w:t>
      </w:r>
    </w:p>
    <w:p w14:paraId="54DC0F6A" w14:textId="77777777" w:rsidR="00DB1E82" w:rsidRDefault="00DB1E82">
      <w:pPr>
        <w:pStyle w:val="NormalWeb"/>
        <w:numPr>
          <w:ilvl w:val="0"/>
          <w:numId w:val="36"/>
        </w:numPr>
        <w:spacing w:before="0" w:beforeAutospacing="0" w:after="0" w:afterAutospacing="0"/>
        <w:rPr>
          <w:rFonts w:ascii="Times New Roman" w:hAnsi="Times New Roman"/>
        </w:rPr>
      </w:pPr>
      <w:r>
        <w:rPr>
          <w:rFonts w:ascii="Times New Roman" w:hAnsi="Times New Roman"/>
        </w:rPr>
        <w:t>Allow the system to utilize the Social Security income/Title II income from last eligibility run for the member for eligibility redetermination during COLA window.</w:t>
      </w:r>
    </w:p>
    <w:p w14:paraId="194846A7" w14:textId="77777777" w:rsidR="00DB1E82" w:rsidRDefault="00DB1E82">
      <w:pPr>
        <w:pStyle w:val="NormalWeb"/>
        <w:numPr>
          <w:ilvl w:val="0"/>
          <w:numId w:val="36"/>
        </w:numPr>
        <w:spacing w:before="0" w:beforeAutospacing="0" w:after="0" w:afterAutospacing="0"/>
        <w:rPr>
          <w:rFonts w:ascii="Times New Roman" w:hAnsi="Times New Roman"/>
        </w:rPr>
      </w:pPr>
      <w:r>
        <w:rPr>
          <w:rFonts w:ascii="Times New Roman" w:hAnsi="Times New Roman"/>
        </w:rPr>
        <w:t>The capability for the system to re-run the eligibility determination at a configurable date determined by CoM for all members who were impacted by COLA changes and other MH members who require a new determination based on the new MH FPL table.</w:t>
      </w:r>
    </w:p>
    <w:p w14:paraId="04CB32CA" w14:textId="77777777" w:rsidR="00DB1E82" w:rsidRDefault="00DB1E82">
      <w:pPr>
        <w:pStyle w:val="NormalWeb"/>
        <w:numPr>
          <w:ilvl w:val="0"/>
          <w:numId w:val="36"/>
        </w:numPr>
        <w:spacing w:before="0" w:beforeAutospacing="0" w:after="0" w:afterAutospacing="0"/>
        <w:rPr>
          <w:rFonts w:ascii="Times New Roman" w:hAnsi="Times New Roman"/>
        </w:rPr>
      </w:pPr>
      <w:r>
        <w:rPr>
          <w:rFonts w:ascii="Times New Roman" w:hAnsi="Times New Roman"/>
        </w:rPr>
        <w:t>The capability for the system to display the COLA flag &amp; Title II income to users as per defined access role.</w:t>
      </w:r>
    </w:p>
    <w:p w14:paraId="026812C1" w14:textId="77777777" w:rsidR="00DB1E82" w:rsidRDefault="00DB1E82" w:rsidP="00DB1E82">
      <w:pPr>
        <w:pStyle w:val="NormalWeb"/>
        <w:keepNext/>
        <w:spacing w:before="0" w:beforeAutospacing="0" w:after="0" w:afterAutospacing="0"/>
      </w:pPr>
    </w:p>
    <w:p w14:paraId="6DA41F65" w14:textId="77777777" w:rsidR="00DB1E82" w:rsidRDefault="00DB1E82" w:rsidP="00DB1E82"/>
    <w:p w14:paraId="4C55691E" w14:textId="77777777" w:rsidR="00DB1E82" w:rsidRDefault="0060110A" w:rsidP="00DB1E82">
      <w:pPr>
        <w:pStyle w:val="NormalWeb"/>
        <w:keepNext/>
        <w:spacing w:before="0" w:beforeAutospacing="0" w:after="0" w:afterAutospacing="0"/>
      </w:pPr>
      <w:r>
        <w:rPr>
          <w:rFonts w:ascii="Times New Roman" w:hAnsi="Times New Roman"/>
          <w:szCs w:val="20"/>
        </w:rPr>
        <w:object w:dxaOrig="13275" w:dyaOrig="7020" w14:anchorId="077F20D3">
          <v:shape id="_x0000_i1026" type="#_x0000_t75" style="width:519.35pt;height:283.3pt" o:ole="" o:bordertopcolor="this" o:borderleftcolor="this" o:borderbottomcolor="this" o:borderrightcolor="this">
            <v:imagedata r:id="rId136" o:title=""/>
            <w10:bordertop type="single" width="4"/>
            <w10:borderleft type="single" width="4"/>
            <w10:borderbottom type="single" width="4"/>
            <w10:borderright type="single" width="4"/>
          </v:shape>
          <o:OLEObject Type="Embed" ProgID="Visio.Drawing.15" ShapeID="_x0000_i1026" DrawAspect="Content" ObjectID="_1795881453" r:id="rId137"/>
        </w:object>
      </w:r>
    </w:p>
    <w:p w14:paraId="03AE8562" w14:textId="6592B661" w:rsidR="00DB1E82" w:rsidRDefault="00DB1E82" w:rsidP="00DB1E82">
      <w:pPr>
        <w:pStyle w:val="Caption"/>
        <w:rPr>
          <w:noProof/>
        </w:rPr>
      </w:pPr>
      <w:bookmarkStart w:id="1340" w:name="_Toc465973537"/>
      <w:bookmarkStart w:id="1341" w:name="_Toc169824372"/>
      <w:r w:rsidRPr="00807828">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16</w:t>
      </w:r>
      <w:r w:rsidR="0084202D">
        <w:rPr>
          <w:noProof/>
        </w:rPr>
        <w:fldChar w:fldCharType="end"/>
      </w:r>
      <w:r w:rsidRPr="00807828">
        <w:t xml:space="preserve">: </w:t>
      </w:r>
      <w:r w:rsidR="000B786B" w:rsidRPr="00807828">
        <w:t>Redetermination based on COLA</w:t>
      </w:r>
      <w:r w:rsidR="000B786B" w:rsidRPr="00807828">
        <w:rPr>
          <w:noProof/>
        </w:rPr>
        <w:t xml:space="preserve"> – Members with No</w:t>
      </w:r>
      <w:r w:rsidRPr="00807828">
        <w:rPr>
          <w:noProof/>
        </w:rPr>
        <w:t xml:space="preserve"> </w:t>
      </w:r>
      <w:r w:rsidR="000B786B" w:rsidRPr="00807828">
        <w:rPr>
          <w:noProof/>
        </w:rPr>
        <w:t>T</w:t>
      </w:r>
      <w:r w:rsidRPr="00807828">
        <w:rPr>
          <w:noProof/>
        </w:rPr>
        <w:t>itle II income reporting</w:t>
      </w:r>
      <w:bookmarkEnd w:id="1340"/>
      <w:bookmarkEnd w:id="1341"/>
    </w:p>
    <w:p w14:paraId="593FC024" w14:textId="77777777" w:rsidR="00DB1E82" w:rsidRDefault="0060110A" w:rsidP="00DB1E82">
      <w:pPr>
        <w:keepNext/>
      </w:pPr>
      <w:r>
        <w:object w:dxaOrig="12015" w:dyaOrig="7245" w14:anchorId="331AF042">
          <v:shape id="_x0000_i1027" type="#_x0000_t75" style="width:519.35pt;height:308.05pt" o:ole="" o:bordertopcolor="this" o:borderleftcolor="this" o:borderbottomcolor="this" o:borderrightcolor="this">
            <v:imagedata r:id="rId138" o:title=""/>
            <w10:bordertop type="single" width="4"/>
            <w10:borderleft type="single" width="4"/>
            <w10:borderbottom type="single" width="4"/>
            <w10:borderright type="single" width="4"/>
          </v:shape>
          <o:OLEObject Type="Embed" ProgID="Visio.Drawing.15" ShapeID="_x0000_i1027" DrawAspect="Content" ObjectID="_1795881454" r:id="rId139"/>
        </w:object>
      </w:r>
    </w:p>
    <w:p w14:paraId="7DBB001D" w14:textId="486B8D71" w:rsidR="00DB1E82" w:rsidRPr="00502AFD" w:rsidRDefault="00DB1E82" w:rsidP="00DB1E82">
      <w:pPr>
        <w:pStyle w:val="Caption"/>
        <w:jc w:val="left"/>
      </w:pPr>
      <w:bookmarkStart w:id="1342" w:name="_Toc465973538"/>
      <w:bookmarkStart w:id="1343" w:name="_Toc169824373"/>
      <w:r w:rsidRPr="00625BC5">
        <w:t xml:space="preserve">Figure </w:t>
      </w:r>
      <w:r w:rsidR="0060110A">
        <w:fldChar w:fldCharType="begin"/>
      </w:r>
      <w:r w:rsidR="0060110A">
        <w:instrText>SEQ Figure \* ARABIC</w:instrText>
      </w:r>
      <w:r w:rsidR="0060110A">
        <w:fldChar w:fldCharType="separate"/>
      </w:r>
      <w:r w:rsidR="00F41F59">
        <w:rPr>
          <w:noProof/>
        </w:rPr>
        <w:t>17</w:t>
      </w:r>
      <w:r w:rsidR="0060110A">
        <w:fldChar w:fldCharType="end"/>
      </w:r>
      <w:r w:rsidRPr="00625BC5">
        <w:t>:</w:t>
      </w:r>
      <w:r w:rsidR="000B786B" w:rsidRPr="00625BC5">
        <w:t xml:space="preserve"> Redetermination based on COLA - </w:t>
      </w:r>
      <w:r w:rsidRPr="00625BC5">
        <w:t>Member with Title II income reported</w:t>
      </w:r>
      <w:bookmarkEnd w:id="1342"/>
      <w:bookmarkEnd w:id="1343"/>
    </w:p>
    <w:p w14:paraId="0A004CFA" w14:textId="77777777" w:rsidR="00DB1E82" w:rsidRDefault="00DB1E82" w:rsidP="00DB1E82">
      <w:pPr>
        <w:pStyle w:val="NormalWeb"/>
        <w:spacing w:before="0" w:beforeAutospacing="0" w:after="0" w:afterAutospacing="0"/>
        <w:rPr>
          <w:rFonts w:ascii="Times New Roman" w:hAnsi="Times New Roman"/>
          <w:strike/>
        </w:rPr>
      </w:pPr>
    </w:p>
    <w:p w14:paraId="4895D0C9" w14:textId="52BAF4A8" w:rsidR="00DB1E82" w:rsidRDefault="00DB1E82" w:rsidP="00DB1E82">
      <w:pPr>
        <w:rPr>
          <w:rStyle w:val="Hyperlink"/>
        </w:rPr>
      </w:pPr>
      <w:r>
        <w:t xml:space="preserve">The </w:t>
      </w:r>
      <w:r w:rsidR="00DC2AA8">
        <w:t>FSD</w:t>
      </w:r>
      <w:r>
        <w:t xml:space="preserve"> for this enhancement can be accessed by clicking on this </w:t>
      </w:r>
      <w:hyperlink r:id="rId140" w:history="1">
        <w:r w:rsidRPr="001D690C">
          <w:rPr>
            <w:rStyle w:val="Hyperlink"/>
          </w:rPr>
          <w:t>link</w:t>
        </w:r>
      </w:hyperlink>
    </w:p>
    <w:p w14:paraId="3677912D" w14:textId="77777777" w:rsidR="00DB1E82" w:rsidRDefault="00DB1E82" w:rsidP="00DB1E82">
      <w:pPr>
        <w:pStyle w:val="Heading2"/>
      </w:pPr>
      <w:bookmarkStart w:id="1344" w:name="_Toc465973553"/>
      <w:bookmarkStart w:id="1345" w:name="_Toc169824068"/>
      <w:bookmarkStart w:id="1346" w:name="_Toc169824295"/>
      <w:r>
        <w:t>Medically Frail Indicator</w:t>
      </w:r>
      <w:bookmarkEnd w:id="1344"/>
      <w:bookmarkEnd w:id="1345"/>
      <w:bookmarkEnd w:id="1346"/>
    </w:p>
    <w:p w14:paraId="2409433E" w14:textId="77777777" w:rsidR="00DB1E82" w:rsidRDefault="00DB1E82" w:rsidP="00DB1E82">
      <w:pPr>
        <w:rPr>
          <w:color w:val="auto"/>
          <w:szCs w:val="24"/>
        </w:rPr>
      </w:pPr>
      <w:r>
        <w:t xml:space="preserve">If a member has a serious and complex medical condition and needs long term services and supports, the member can inform MassHealth that he or she has Special Health Care Needs (also known as “medically frail”), and this qualifies the member for MassHealth Standard. </w:t>
      </w:r>
      <w:r>
        <w:rPr>
          <w:color w:val="auto"/>
          <w:szCs w:val="24"/>
        </w:rPr>
        <w:t>To provide a simple yet all-encompassing solution, the following functionalities and activities are included:</w:t>
      </w:r>
    </w:p>
    <w:p w14:paraId="1265577A" w14:textId="77777777" w:rsidR="00DB1E82" w:rsidRDefault="00DB1E82" w:rsidP="00DB1E82"/>
    <w:p w14:paraId="54D98E67" w14:textId="77777777" w:rsidR="00DB1E82" w:rsidRDefault="00DB1E82">
      <w:pPr>
        <w:pStyle w:val="ListParagraph"/>
        <w:numPr>
          <w:ilvl w:val="0"/>
          <w:numId w:val="42"/>
        </w:numPr>
        <w:rPr>
          <w:szCs w:val="24"/>
        </w:rPr>
      </w:pPr>
      <w:r>
        <w:rPr>
          <w:szCs w:val="24"/>
        </w:rPr>
        <w:t>The capability for the BO user to mark a member as Medically Frail so that they may be eligible for MassHealth standard benefits.</w:t>
      </w:r>
    </w:p>
    <w:p w14:paraId="3938F044" w14:textId="77777777" w:rsidR="00DB1E82" w:rsidRDefault="00DB1E82">
      <w:pPr>
        <w:pStyle w:val="ListParagraph"/>
        <w:numPr>
          <w:ilvl w:val="0"/>
          <w:numId w:val="42"/>
        </w:numPr>
        <w:rPr>
          <w:szCs w:val="24"/>
        </w:rPr>
      </w:pPr>
      <w:r>
        <w:rPr>
          <w:szCs w:val="24"/>
        </w:rPr>
        <w:t>The capability for the BO user to mark a member as NOT Medically Frail so that they may be eligible for correct MassHealth benefits.</w:t>
      </w:r>
    </w:p>
    <w:p w14:paraId="58663B4A" w14:textId="77777777" w:rsidR="00DB1E82" w:rsidRDefault="00DB1E82">
      <w:pPr>
        <w:pStyle w:val="ListParagraph"/>
        <w:numPr>
          <w:ilvl w:val="0"/>
          <w:numId w:val="42"/>
        </w:numPr>
        <w:rPr>
          <w:szCs w:val="24"/>
        </w:rPr>
      </w:pPr>
      <w:r>
        <w:rPr>
          <w:szCs w:val="24"/>
        </w:rPr>
        <w:t>The ability to upgrade the benefits for Medically Frail members (approved for CarePlus program) to the MassHealth Standard (R1/R4) program.</w:t>
      </w:r>
    </w:p>
    <w:p w14:paraId="64FD76DF" w14:textId="77777777" w:rsidR="00DB1E82" w:rsidRDefault="00DB1E82">
      <w:pPr>
        <w:pStyle w:val="ListParagraph"/>
        <w:numPr>
          <w:ilvl w:val="0"/>
          <w:numId w:val="42"/>
        </w:numPr>
        <w:rPr>
          <w:szCs w:val="24"/>
        </w:rPr>
      </w:pPr>
      <w:r>
        <w:rPr>
          <w:szCs w:val="24"/>
        </w:rPr>
        <w:t>The ability for the BO user to view the Medically Frail Status &amp; history for any member.</w:t>
      </w:r>
    </w:p>
    <w:p w14:paraId="6AC645EA" w14:textId="77777777" w:rsidR="00DB1E82" w:rsidRDefault="00DB1E82">
      <w:pPr>
        <w:pStyle w:val="ListParagraph"/>
        <w:numPr>
          <w:ilvl w:val="0"/>
          <w:numId w:val="42"/>
        </w:numPr>
        <w:rPr>
          <w:szCs w:val="24"/>
        </w:rPr>
      </w:pPr>
      <w:r>
        <w:rPr>
          <w:szCs w:val="24"/>
        </w:rPr>
        <w:t>The ability to downgrade the benefits of the member in the MassHealth Standard (R1/R4) program, when the member is NOT Medically Frail.</w:t>
      </w:r>
    </w:p>
    <w:p w14:paraId="53751A58" w14:textId="77777777" w:rsidR="00DB1E82" w:rsidRDefault="00DB1E82">
      <w:pPr>
        <w:pStyle w:val="ListParagraph"/>
        <w:numPr>
          <w:ilvl w:val="0"/>
          <w:numId w:val="42"/>
        </w:numPr>
        <w:rPr>
          <w:szCs w:val="24"/>
        </w:rPr>
      </w:pPr>
      <w:r>
        <w:rPr>
          <w:szCs w:val="24"/>
        </w:rPr>
        <w:t>Enhance the HIX system to handle scenarios mentioned in the “Medically Frail Scenario Sheet” attached in section 2</w:t>
      </w:r>
      <w:r w:rsidR="00BB3E05">
        <w:rPr>
          <w:szCs w:val="24"/>
        </w:rPr>
        <w:t xml:space="preserve"> in the FSD linked below</w:t>
      </w:r>
      <w:r>
        <w:rPr>
          <w:szCs w:val="24"/>
        </w:rPr>
        <w:t>.</w:t>
      </w:r>
    </w:p>
    <w:p w14:paraId="4E807104" w14:textId="77777777" w:rsidR="00DB1E82" w:rsidRDefault="00DB1E82">
      <w:pPr>
        <w:pStyle w:val="ListParagraph"/>
        <w:numPr>
          <w:ilvl w:val="0"/>
          <w:numId w:val="42"/>
        </w:numPr>
        <w:rPr>
          <w:szCs w:val="24"/>
        </w:rPr>
      </w:pPr>
      <w:r>
        <w:rPr>
          <w:szCs w:val="24"/>
        </w:rPr>
        <w:t>Provide a new PA rate for the MassHealth standard R4 aid category.</w:t>
      </w:r>
    </w:p>
    <w:p w14:paraId="307C987F" w14:textId="77777777" w:rsidR="00DB1E82" w:rsidRDefault="00DB1E82">
      <w:pPr>
        <w:pStyle w:val="ListParagraph"/>
        <w:numPr>
          <w:ilvl w:val="0"/>
          <w:numId w:val="42"/>
        </w:numPr>
        <w:rPr>
          <w:szCs w:val="24"/>
        </w:rPr>
      </w:pPr>
      <w:r>
        <w:rPr>
          <w:szCs w:val="24"/>
        </w:rPr>
        <w:t>The system shall display new aid categories (R1/R4) under each Medicaid aid category drop down throughout the system (i.e. Override eligibility, PA Screens etc.)"</w:t>
      </w:r>
    </w:p>
    <w:p w14:paraId="36F30526" w14:textId="77777777" w:rsidR="00DB1E82" w:rsidRDefault="00DB1E82">
      <w:pPr>
        <w:pStyle w:val="ListParagraph"/>
        <w:numPr>
          <w:ilvl w:val="0"/>
          <w:numId w:val="42"/>
        </w:numPr>
      </w:pPr>
      <w:r>
        <w:t>Following items will not be considered in-scope.</w:t>
      </w:r>
    </w:p>
    <w:p w14:paraId="24194172" w14:textId="77777777" w:rsidR="00DB1E82" w:rsidRDefault="00DB1E82">
      <w:pPr>
        <w:pStyle w:val="ListParagraph"/>
        <w:numPr>
          <w:ilvl w:val="1"/>
          <w:numId w:val="42"/>
        </w:numPr>
        <w:rPr>
          <w:szCs w:val="24"/>
        </w:rPr>
      </w:pPr>
      <w:r>
        <w:rPr>
          <w:szCs w:val="24"/>
        </w:rPr>
        <w:t xml:space="preserve">No RFI related to Medically Frail status will be generated when a BO user marks a member as Medically Frail. </w:t>
      </w:r>
    </w:p>
    <w:p w14:paraId="77F0868E" w14:textId="77777777" w:rsidR="00DB1E82" w:rsidRDefault="00DB1E82">
      <w:pPr>
        <w:pStyle w:val="ListParagraph"/>
        <w:numPr>
          <w:ilvl w:val="1"/>
          <w:numId w:val="42"/>
        </w:numPr>
        <w:rPr>
          <w:rFonts w:ascii="Arial" w:hAnsi="Arial"/>
          <w:sz w:val="22"/>
          <w:szCs w:val="24"/>
        </w:rPr>
      </w:pPr>
      <w:r>
        <w:rPr>
          <w:szCs w:val="24"/>
        </w:rPr>
        <w:t>There is no change to PBFG calculation when a member is marked as Medically Frail.</w:t>
      </w:r>
    </w:p>
    <w:p w14:paraId="6166F51D" w14:textId="77777777" w:rsidR="00DB1E82" w:rsidRDefault="00DB1E82">
      <w:pPr>
        <w:pStyle w:val="ListParagraph"/>
        <w:numPr>
          <w:ilvl w:val="1"/>
          <w:numId w:val="42"/>
        </w:numPr>
        <w:rPr>
          <w:szCs w:val="24"/>
        </w:rPr>
      </w:pPr>
      <w:r>
        <w:rPr>
          <w:szCs w:val="24"/>
        </w:rPr>
        <w:t>The two new aid categories MassHealth Standard R1/R4 will not be eligible for TMA.</w:t>
      </w:r>
    </w:p>
    <w:p w14:paraId="45D6395E" w14:textId="77777777" w:rsidR="00DB1E82" w:rsidRDefault="0060110A" w:rsidP="00DB1E82">
      <w:pPr>
        <w:keepNext/>
      </w:pPr>
      <w:r>
        <w:object w:dxaOrig="10830" w:dyaOrig="6510" w14:anchorId="2B7FD0E5">
          <v:shape id="_x0000_i1028" type="#_x0000_t75" style="width:520.5pt;height:319.85pt" o:ole="" o:bordertopcolor="this" o:borderleftcolor="this" o:borderbottomcolor="this" o:borderrightcolor="this">
            <v:imagedata r:id="rId141" o:title=""/>
            <w10:bordertop type="single" width="4"/>
            <w10:borderleft type="single" width="4"/>
            <w10:borderbottom type="single" width="4"/>
            <w10:borderright type="single" width="4"/>
          </v:shape>
          <o:OLEObject Type="Embed" ProgID="Visio.Drawing.15" ShapeID="_x0000_i1028" DrawAspect="Content" ObjectID="_1795881455" r:id="rId142"/>
        </w:object>
      </w:r>
    </w:p>
    <w:p w14:paraId="4663B133" w14:textId="611DF899" w:rsidR="0060110A" w:rsidRDefault="0060110A" w:rsidP="0060110A">
      <w:pPr>
        <w:pStyle w:val="Caption"/>
        <w:jc w:val="left"/>
      </w:pPr>
      <w:bookmarkStart w:id="1347" w:name="_Toc465973540"/>
      <w:bookmarkStart w:id="1348" w:name="_Toc169824374"/>
      <w:r w:rsidRPr="00625BC5">
        <w:t xml:space="preserve">Figure </w:t>
      </w:r>
      <w:r>
        <w:fldChar w:fldCharType="begin"/>
      </w:r>
      <w:r>
        <w:instrText>SEQ Figure \* ARABIC</w:instrText>
      </w:r>
      <w:r>
        <w:fldChar w:fldCharType="separate"/>
      </w:r>
      <w:r w:rsidR="00F41F59">
        <w:rPr>
          <w:noProof/>
        </w:rPr>
        <w:t>18</w:t>
      </w:r>
      <w:r>
        <w:fldChar w:fldCharType="end"/>
      </w:r>
      <w:r w:rsidRPr="00625BC5">
        <w:t>: Medically Frail Indicator Attestation</w:t>
      </w:r>
      <w:bookmarkEnd w:id="1347"/>
      <w:bookmarkEnd w:id="1348"/>
    </w:p>
    <w:p w14:paraId="7991DA80" w14:textId="77777777" w:rsidR="00DB1E82" w:rsidRDefault="0060110A" w:rsidP="00DB1E82">
      <w:pPr>
        <w:keepNext/>
      </w:pPr>
      <w:r>
        <w:rPr>
          <w:b/>
          <w:bCs/>
          <w:color w:val="auto"/>
          <w:sz w:val="20"/>
        </w:rPr>
        <w:object w:dxaOrig="10905" w:dyaOrig="6450" w14:anchorId="617DAE84">
          <v:shape id="_x0000_i1029" type="#_x0000_t75" style="width:519.35pt;height:308.05pt" o:ole="" o:bordertopcolor="this" o:borderleftcolor="this" o:borderbottomcolor="this" o:borderrightcolor="this">
            <v:imagedata r:id="rId143" o:title=""/>
            <w10:bordertop type="single" width="4"/>
            <w10:borderleft type="single" width="4"/>
            <w10:borderbottom type="single" width="4"/>
            <w10:borderright type="single" width="4"/>
          </v:shape>
          <o:OLEObject Type="Embed" ProgID="Visio.Drawing.15" ShapeID="_x0000_i1029" DrawAspect="Content" ObjectID="_1795881456" r:id="rId144"/>
        </w:object>
      </w:r>
    </w:p>
    <w:p w14:paraId="6B784CB2" w14:textId="55D6E989" w:rsidR="00DB1E82" w:rsidRDefault="00DB1E82" w:rsidP="00DB1E82">
      <w:pPr>
        <w:pStyle w:val="Caption"/>
        <w:jc w:val="left"/>
      </w:pPr>
      <w:bookmarkStart w:id="1349" w:name="_Toc465973541"/>
      <w:bookmarkStart w:id="1350" w:name="_Toc169824375"/>
      <w:r w:rsidRPr="00625BC5">
        <w:t xml:space="preserve">Figure </w:t>
      </w:r>
      <w:r w:rsidR="0060110A">
        <w:fldChar w:fldCharType="begin"/>
      </w:r>
      <w:r w:rsidR="0060110A">
        <w:instrText>SEQ Figure \* ARABIC</w:instrText>
      </w:r>
      <w:r w:rsidR="0060110A">
        <w:fldChar w:fldCharType="separate"/>
      </w:r>
      <w:r w:rsidR="00F41F59">
        <w:rPr>
          <w:noProof/>
        </w:rPr>
        <w:t>19</w:t>
      </w:r>
      <w:r w:rsidR="0060110A">
        <w:fldChar w:fldCharType="end"/>
      </w:r>
      <w:r w:rsidRPr="00625BC5">
        <w:t>: Medically Frail Indicator removal</w:t>
      </w:r>
      <w:bookmarkEnd w:id="1349"/>
      <w:bookmarkEnd w:id="1350"/>
    </w:p>
    <w:p w14:paraId="01232D99" w14:textId="77777777" w:rsidR="00DB1E82" w:rsidRDefault="00DB1E82" w:rsidP="00DB1E82"/>
    <w:p w14:paraId="3D98ED78" w14:textId="6948C0D2" w:rsidR="00DB1E82" w:rsidRDefault="00DB1E82" w:rsidP="00DB1E82">
      <w:pPr>
        <w:rPr>
          <w:rStyle w:val="Hyperlink"/>
        </w:rPr>
      </w:pPr>
      <w:r>
        <w:t xml:space="preserve">The FSD for this enhancement can be accessed by clicking on this </w:t>
      </w:r>
      <w:hyperlink r:id="rId145" w:history="1">
        <w:r w:rsidRPr="001D690C">
          <w:rPr>
            <w:rStyle w:val="Hyperlink"/>
          </w:rPr>
          <w:t>link</w:t>
        </w:r>
      </w:hyperlink>
    </w:p>
    <w:p w14:paraId="2EDAF8DA" w14:textId="77777777" w:rsidR="00DB1E82" w:rsidRDefault="00DB1E82" w:rsidP="00DB1E82">
      <w:pPr>
        <w:rPr>
          <w:rStyle w:val="Hyperlink"/>
        </w:rPr>
      </w:pPr>
    </w:p>
    <w:p w14:paraId="2189837C" w14:textId="77777777" w:rsidR="00490204" w:rsidRPr="000B0BAC" w:rsidRDefault="00490204" w:rsidP="00980AC6">
      <w:r>
        <w:br w:type="page"/>
      </w:r>
    </w:p>
    <w:p w14:paraId="3386000B" w14:textId="77777777" w:rsidR="005F6023" w:rsidRDefault="005F6023" w:rsidP="005F6023">
      <w:pPr>
        <w:pStyle w:val="Heading1"/>
      </w:pPr>
      <w:bookmarkStart w:id="1351" w:name="_BATCH_PROCESSING"/>
      <w:bookmarkStart w:id="1352" w:name="_Toc169824069"/>
      <w:bookmarkStart w:id="1353" w:name="_Toc169824296"/>
      <w:bookmarkEnd w:id="1351"/>
      <w:r>
        <w:t>BATCH PROCESSING</w:t>
      </w:r>
      <w:bookmarkEnd w:id="1330"/>
      <w:bookmarkEnd w:id="1352"/>
      <w:bookmarkEnd w:id="1353"/>
    </w:p>
    <w:p w14:paraId="36BC713A" w14:textId="77777777" w:rsidR="005D40B5" w:rsidRDefault="005D40B5">
      <w:pPr>
        <w:pStyle w:val="Heading2"/>
        <w:numPr>
          <w:ilvl w:val="1"/>
          <w:numId w:val="21"/>
        </w:numPr>
        <w:rPr>
          <w:sz w:val="24"/>
          <w:szCs w:val="24"/>
        </w:rPr>
      </w:pPr>
      <w:bookmarkStart w:id="1354" w:name="_Toc449094355"/>
      <w:bookmarkStart w:id="1355" w:name="_Toc169824070"/>
      <w:bookmarkStart w:id="1356" w:name="_Toc169824297"/>
      <w:r>
        <w:rPr>
          <w:sz w:val="24"/>
          <w:szCs w:val="24"/>
        </w:rPr>
        <w:t>Batch Processing Framework</w:t>
      </w:r>
      <w:bookmarkEnd w:id="1354"/>
      <w:bookmarkEnd w:id="1355"/>
      <w:bookmarkEnd w:id="1356"/>
    </w:p>
    <w:p w14:paraId="76507FA1" w14:textId="77777777" w:rsidR="00C8610E" w:rsidRDefault="00B7587A" w:rsidP="00C8610E">
      <w:pPr>
        <w:keepNext/>
      </w:pPr>
      <w:r w:rsidRPr="00B7587A">
        <w:t xml:space="preserve">The MA HIX Batch application </w:t>
      </w:r>
      <w:r w:rsidR="00714F4C">
        <w:t>is built using Java Spring Batch framework</w:t>
      </w:r>
      <w:r w:rsidRPr="00B7587A">
        <w:t>.</w:t>
      </w:r>
      <w:r w:rsidR="00714F4C">
        <w:t xml:space="preserve"> </w:t>
      </w:r>
      <w:r w:rsidR="00714F4C" w:rsidRPr="00714F4C">
        <w:t>Spring Batch is a lightweight, comprehensive batch framework designed to enable the development of robust batch applications</w:t>
      </w:r>
      <w:r w:rsidR="00714F4C">
        <w:t xml:space="preserve">. </w:t>
      </w:r>
      <w:r w:rsidR="00714F4C" w:rsidRPr="00714F4C">
        <w:t>Spring Batch provides reusable functions that are essential in processing large volumes of records, including logging/tracing, transaction management, job processing statistics, job restart, skip, and resource management. It also provides more advance technical services and features that enable</w:t>
      </w:r>
      <w:r w:rsidR="00714F4C">
        <w:t>s</w:t>
      </w:r>
      <w:r w:rsidR="00714F4C" w:rsidRPr="00714F4C">
        <w:t xml:space="preserve"> extremely high-volume and </w:t>
      </w:r>
      <w:r w:rsidR="00D241F8" w:rsidRPr="00714F4C">
        <w:t>high-performance</w:t>
      </w:r>
      <w:r w:rsidR="00714F4C" w:rsidRPr="00714F4C">
        <w:t xml:space="preserve"> batch jobs though optimization and partitioning techniques.</w:t>
      </w:r>
      <w:r w:rsidR="00714F4C">
        <w:t xml:space="preserve"> S</w:t>
      </w:r>
      <w:r w:rsidR="005E6A19">
        <w:t>ince S</w:t>
      </w:r>
      <w:r w:rsidR="00714F4C">
        <w:t>pring Batch is not a scheduling framework</w:t>
      </w:r>
      <w:r w:rsidR="005E6A19">
        <w:t>,</w:t>
      </w:r>
      <w:r w:rsidR="00714F4C">
        <w:t xml:space="preserve"> </w:t>
      </w:r>
      <w:r w:rsidR="00D241F8">
        <w:t xml:space="preserve">Argent </w:t>
      </w:r>
      <w:r w:rsidR="00714F4C">
        <w:t xml:space="preserve">Scheduler is used for </w:t>
      </w:r>
      <w:r w:rsidR="005E6A19">
        <w:t>scheduling these jobs</w:t>
      </w:r>
      <w:r w:rsidR="00714F4C">
        <w:t>.</w:t>
      </w:r>
      <w:r w:rsidR="0060110A">
        <w:rPr>
          <w:noProof/>
        </w:rPr>
        <w:drawing>
          <wp:inline distT="0" distB="0" distL="0" distR="0" wp14:anchorId="7D0D6820" wp14:editId="066083DF">
            <wp:extent cx="5543550" cy="2199555"/>
            <wp:effectExtent l="0" t="0" r="0" b="0"/>
            <wp:docPr id="34" name="Picture 34" descr="http://3.bp.blogspot.com/-qpYfFm7mpog/UOhgTbArxKI/AAAAAAAAB80/9EdaKLU9XxY/s1600/spring-batch-referenc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46">
                      <a:extLst>
                        <a:ext uri="{28A0092B-C50C-407E-A947-70E740481C1C}">
                          <a14:useLocalDpi xmlns:a14="http://schemas.microsoft.com/office/drawing/2010/main" val="0"/>
                        </a:ext>
                      </a:extLst>
                    </a:blip>
                    <a:stretch>
                      <a:fillRect/>
                    </a:stretch>
                  </pic:blipFill>
                  <pic:spPr>
                    <a:xfrm>
                      <a:off x="0" y="0"/>
                      <a:ext cx="5543550" cy="2199555"/>
                    </a:xfrm>
                    <a:prstGeom prst="rect">
                      <a:avLst/>
                    </a:prstGeom>
                  </pic:spPr>
                </pic:pic>
              </a:graphicData>
            </a:graphic>
          </wp:inline>
        </w:drawing>
      </w:r>
    </w:p>
    <w:p w14:paraId="093D4139" w14:textId="2E63EEB8" w:rsidR="0060110A" w:rsidRDefault="0060110A" w:rsidP="0060110A">
      <w:pPr>
        <w:pStyle w:val="Caption"/>
        <w:jc w:val="both"/>
      </w:pPr>
      <w:bookmarkStart w:id="1357" w:name="_Toc169824376"/>
      <w:r w:rsidRPr="00D241F8">
        <w:t xml:space="preserve">Figure </w:t>
      </w:r>
      <w:r>
        <w:fldChar w:fldCharType="begin"/>
      </w:r>
      <w:r>
        <w:instrText>SEQ Figure \* ARABIC</w:instrText>
      </w:r>
      <w:r>
        <w:fldChar w:fldCharType="separate"/>
      </w:r>
      <w:r w:rsidR="00F41F59">
        <w:rPr>
          <w:noProof/>
        </w:rPr>
        <w:t>20</w:t>
      </w:r>
      <w:r>
        <w:fldChar w:fldCharType="end"/>
      </w:r>
      <w:r w:rsidRPr="00D241F8">
        <w:t>: Spring Batch Framework</w:t>
      </w:r>
      <w:bookmarkEnd w:id="1357"/>
    </w:p>
    <w:p w14:paraId="0DFBD365" w14:textId="77777777" w:rsidR="00C8610E" w:rsidRDefault="00C8610E" w:rsidP="006E0C31"/>
    <w:p w14:paraId="10E97933" w14:textId="77777777" w:rsidR="00690071" w:rsidRDefault="00690071" w:rsidP="006E0C31">
      <w:r>
        <w:t xml:space="preserve">Certain jobs generate files to be transferred to FDSH, </w:t>
      </w:r>
      <w:r w:rsidR="006847B5">
        <w:t>Softheon Services</w:t>
      </w:r>
      <w:r>
        <w:t xml:space="preserve">, Commonwealth departments and these files are generated and transferred to those servers using the </w:t>
      </w:r>
      <w:r w:rsidR="00D241F8">
        <w:t>CA API Gateway</w:t>
      </w:r>
      <w:r>
        <w:t xml:space="preserve">. </w:t>
      </w:r>
      <w:r w:rsidR="00C6092A">
        <w:t xml:space="preserve">The files are stored in an Elastic File System (EFS). </w:t>
      </w:r>
      <w:r>
        <w:t>There are inbound files from these external interfaces, which are picked up by other batch jobs and the file content (data) is processed. There are jobs which extracts data to be sent to MassHealth and MMIS.</w:t>
      </w:r>
    </w:p>
    <w:p w14:paraId="67DB5325" w14:textId="77777777" w:rsidR="00CE05EF" w:rsidRDefault="00CE05EF" w:rsidP="006E0C31"/>
    <w:p w14:paraId="6411A66E" w14:textId="77777777" w:rsidR="00B7587A" w:rsidRDefault="0025280D" w:rsidP="006E0C31">
      <w:r>
        <w:t xml:space="preserve">There are two </w:t>
      </w:r>
      <w:r w:rsidR="00CE05EF">
        <w:t>Argent</w:t>
      </w:r>
      <w:r>
        <w:t xml:space="preserve"> servers configured for batch jobs: one for production (PROD) and one for all lower environments. </w:t>
      </w:r>
      <w:r w:rsidR="00EA5C75">
        <w:t xml:space="preserve">Agents run on the batch servers and are controlled by the </w:t>
      </w:r>
      <w:r w:rsidR="00CE05EF">
        <w:t>Argent</w:t>
      </w:r>
      <w:r w:rsidR="00EA5C75">
        <w:t xml:space="preserve"> servers. </w:t>
      </w:r>
      <w:r>
        <w:t xml:space="preserve">In Prod there is one </w:t>
      </w:r>
      <w:r w:rsidR="00CE05EF">
        <w:t xml:space="preserve">Argent </w:t>
      </w:r>
      <w:r>
        <w:t xml:space="preserve">agent running on </w:t>
      </w:r>
      <w:r w:rsidR="00CE05EF">
        <w:t xml:space="preserve">each of the </w:t>
      </w:r>
      <w:r>
        <w:t>Batch Server</w:t>
      </w:r>
      <w:r w:rsidR="00CE05EF">
        <w:t>s</w:t>
      </w:r>
      <w:r>
        <w:t xml:space="preserve"> </w:t>
      </w:r>
      <w:r w:rsidR="005D0340">
        <w:t xml:space="preserve">and controller </w:t>
      </w:r>
      <w:r>
        <w:t xml:space="preserve">by the </w:t>
      </w:r>
      <w:r w:rsidR="005D0340">
        <w:t>Argent</w:t>
      </w:r>
      <w:r>
        <w:t xml:space="preserve"> server. </w:t>
      </w:r>
      <w:r w:rsidR="005D0340">
        <w:t>Argent</w:t>
      </w:r>
      <w:r>
        <w:t xml:space="preserve"> </w:t>
      </w:r>
      <w:r w:rsidR="005D0340">
        <w:t>lower environment</w:t>
      </w:r>
      <w:r>
        <w:t xml:space="preserve"> server has agents running</w:t>
      </w:r>
      <w:r w:rsidR="00F126E8">
        <w:t xml:space="preserve"> on all the lower environments.</w:t>
      </w:r>
    </w:p>
    <w:p w14:paraId="142AAAB2" w14:textId="77777777" w:rsidR="00F126E8" w:rsidRDefault="00F126E8" w:rsidP="006E0C31"/>
    <w:p w14:paraId="43E3353F" w14:textId="77777777" w:rsidR="00F126E8" w:rsidRPr="006E0C31" w:rsidRDefault="00F126E8" w:rsidP="00F126E8">
      <w:r>
        <w:t xml:space="preserve">On the Commonwealth network there </w:t>
      </w:r>
      <w:r w:rsidR="005D0340">
        <w:t>is a</w:t>
      </w:r>
      <w:r>
        <w:t xml:space="preserve"> gateway configured to receive/send files from/to Optum, viz. MOVEit. The MOVEit platform is a secure file transfer server/service that provides a secure at-rest and in-transit solution for sharing, transferring files and data. It provides a secure way to perform automated (scheduled) system-to-system file transfers and it also supports manual (user-performed) login transfers. </w:t>
      </w:r>
      <w:r>
        <w:cr/>
      </w:r>
    </w:p>
    <w:p w14:paraId="7E7E8FC5" w14:textId="77777777" w:rsidR="005D40B5" w:rsidRDefault="005D40B5">
      <w:pPr>
        <w:pStyle w:val="Heading2"/>
        <w:numPr>
          <w:ilvl w:val="1"/>
          <w:numId w:val="21"/>
        </w:numPr>
        <w:rPr>
          <w:sz w:val="24"/>
          <w:szCs w:val="24"/>
        </w:rPr>
      </w:pPr>
      <w:r>
        <w:rPr>
          <w:sz w:val="24"/>
          <w:szCs w:val="24"/>
        </w:rPr>
        <w:t> </w:t>
      </w:r>
      <w:bookmarkStart w:id="1358" w:name="_Toc449094356"/>
      <w:bookmarkStart w:id="1359" w:name="_Toc169824071"/>
      <w:bookmarkStart w:id="1360" w:name="_Toc169824298"/>
      <w:r>
        <w:rPr>
          <w:sz w:val="24"/>
          <w:szCs w:val="24"/>
        </w:rPr>
        <w:t>Interaction</w:t>
      </w:r>
      <w:bookmarkEnd w:id="1358"/>
      <w:bookmarkEnd w:id="1359"/>
      <w:bookmarkEnd w:id="1360"/>
    </w:p>
    <w:p w14:paraId="585E6942" w14:textId="77777777" w:rsidR="005D0340" w:rsidRDefault="00D41304" w:rsidP="00393A30">
      <w:r>
        <w:t xml:space="preserve">Real-time interactions happen between the </w:t>
      </w:r>
      <w:r w:rsidR="005D0340">
        <w:t xml:space="preserve">HIX application and external interfaces like </w:t>
      </w:r>
      <w:r>
        <w:t>FDSH</w:t>
      </w:r>
      <w:r w:rsidR="005D0340">
        <w:t xml:space="preserve">, MH, CCA, etc. happen via CA API Gateway whereas time-based and event-based interactions happen through the </w:t>
      </w:r>
      <w:r w:rsidR="007C5218">
        <w:t>AxWay</w:t>
      </w:r>
      <w:r w:rsidR="005D0340">
        <w:t xml:space="preserve"> Server.</w:t>
      </w:r>
    </w:p>
    <w:p w14:paraId="38F8EA02" w14:textId="77777777" w:rsidR="005D0340" w:rsidRDefault="005D0340" w:rsidP="00393A30"/>
    <w:p w14:paraId="4036312F" w14:textId="77777777" w:rsidR="00C00A23" w:rsidRDefault="00C00A23" w:rsidP="00393A30">
      <w:r>
        <w:t>Batches interact with different layers</w:t>
      </w:r>
    </w:p>
    <w:p w14:paraId="7A09A579" w14:textId="77777777" w:rsidR="00C00A23" w:rsidRDefault="005D0340">
      <w:pPr>
        <w:pStyle w:val="ListParagraph"/>
        <w:numPr>
          <w:ilvl w:val="0"/>
          <w:numId w:val="28"/>
        </w:numPr>
      </w:pPr>
      <w:r>
        <w:t>Argent</w:t>
      </w:r>
      <w:r w:rsidR="00C00A23">
        <w:t xml:space="preserve"> Scheduler</w:t>
      </w:r>
      <w:r w:rsidR="00830193">
        <w:t xml:space="preserve"> (AS</w:t>
      </w:r>
      <w:r w:rsidR="00C00A23">
        <w:t>) – To Schedule the jobs</w:t>
      </w:r>
    </w:p>
    <w:p w14:paraId="5F1E0525" w14:textId="77777777" w:rsidR="00C00A23" w:rsidRDefault="00C00A23">
      <w:pPr>
        <w:pStyle w:val="ListParagraph"/>
        <w:numPr>
          <w:ilvl w:val="0"/>
          <w:numId w:val="28"/>
        </w:numPr>
      </w:pPr>
      <w:r>
        <w:t>Database – for data</w:t>
      </w:r>
    </w:p>
    <w:p w14:paraId="1DB855C1" w14:textId="77777777" w:rsidR="00C00A23" w:rsidRDefault="00C00A23">
      <w:pPr>
        <w:pStyle w:val="ListParagraph"/>
        <w:numPr>
          <w:ilvl w:val="0"/>
          <w:numId w:val="28"/>
        </w:numPr>
      </w:pPr>
      <w:r>
        <w:t>Java Virtual Machine – Container to run the code</w:t>
      </w:r>
    </w:p>
    <w:p w14:paraId="43BE8383" w14:textId="77777777" w:rsidR="00C00A23" w:rsidRDefault="005D0340">
      <w:pPr>
        <w:pStyle w:val="ListParagraph"/>
        <w:numPr>
          <w:ilvl w:val="0"/>
          <w:numId w:val="28"/>
        </w:numPr>
      </w:pPr>
      <w:r>
        <w:t xml:space="preserve">Elastic </w:t>
      </w:r>
      <w:r w:rsidR="00C00A23">
        <w:t>File Systems (</w:t>
      </w:r>
      <w:r>
        <w:t>EFS</w:t>
      </w:r>
      <w:r w:rsidR="00C00A23">
        <w:t>) – To read/store file to be received/sent to other systems</w:t>
      </w:r>
    </w:p>
    <w:p w14:paraId="7EC80D7B" w14:textId="77777777" w:rsidR="005D0340" w:rsidRDefault="005D0340">
      <w:pPr>
        <w:pStyle w:val="ListParagraph"/>
        <w:numPr>
          <w:ilvl w:val="0"/>
          <w:numId w:val="28"/>
        </w:numPr>
      </w:pPr>
      <w:r>
        <w:t>JBoss Fuse / CA API Gateway – For real-time interaction in a request/response model</w:t>
      </w:r>
    </w:p>
    <w:p w14:paraId="5BBA202B" w14:textId="77777777" w:rsidR="005D0340" w:rsidRDefault="007C5218">
      <w:pPr>
        <w:pStyle w:val="ListParagraph"/>
        <w:numPr>
          <w:ilvl w:val="0"/>
          <w:numId w:val="28"/>
        </w:numPr>
      </w:pPr>
      <w:r>
        <w:t>AxWay</w:t>
      </w:r>
      <w:r w:rsidR="005D0340">
        <w:t xml:space="preserve"> – To push/pull files from external interfaces</w:t>
      </w:r>
    </w:p>
    <w:p w14:paraId="0E70EE76" w14:textId="77777777" w:rsidR="00C00A23" w:rsidRPr="00393A30" w:rsidRDefault="005D0340">
      <w:pPr>
        <w:pStyle w:val="ListParagraph"/>
        <w:numPr>
          <w:ilvl w:val="0"/>
          <w:numId w:val="28"/>
        </w:numPr>
      </w:pPr>
      <w:r>
        <w:t>MQ Server – To send documents to EDM / MH document storage system</w:t>
      </w:r>
    </w:p>
    <w:p w14:paraId="1D78DA5E" w14:textId="77777777" w:rsidR="005D40B5" w:rsidRDefault="005D40B5">
      <w:pPr>
        <w:pStyle w:val="Heading2"/>
        <w:numPr>
          <w:ilvl w:val="1"/>
          <w:numId w:val="21"/>
        </w:numPr>
        <w:rPr>
          <w:sz w:val="24"/>
          <w:szCs w:val="24"/>
        </w:rPr>
      </w:pPr>
      <w:bookmarkStart w:id="1361" w:name="_Toc449094357"/>
      <w:bookmarkStart w:id="1362" w:name="_Toc169824072"/>
      <w:bookmarkStart w:id="1363" w:name="_Toc169824299"/>
      <w:r>
        <w:rPr>
          <w:sz w:val="24"/>
          <w:szCs w:val="24"/>
        </w:rPr>
        <w:t>Scheduling</w:t>
      </w:r>
      <w:bookmarkEnd w:id="1361"/>
      <w:bookmarkEnd w:id="1362"/>
      <w:bookmarkEnd w:id="1363"/>
    </w:p>
    <w:p w14:paraId="405E1626" w14:textId="77777777" w:rsidR="00F1571F" w:rsidRDefault="00F1571F" w:rsidP="00F1571F">
      <w:r>
        <w:t xml:space="preserve">All jobs are scheduled using </w:t>
      </w:r>
      <w:r w:rsidR="00D241F8">
        <w:t>Argent Scheduler</w:t>
      </w:r>
      <w:r>
        <w:t xml:space="preserve">. </w:t>
      </w:r>
      <w:r w:rsidR="005D0340">
        <w:t>Argent</w:t>
      </w:r>
      <w:r>
        <w:t xml:space="preserve"> </w:t>
      </w:r>
      <w:r w:rsidR="00830193">
        <w:t xml:space="preserve">centralized job scheduler provides, a load-balanced, redundant, dependency supported tool that uses a powerful calendaring mechanism to prioritize jobs and alert on failures. It also </w:t>
      </w:r>
      <w:r>
        <w:t>provides a single point of control, to view manage composite workloads to fine-tune performance and to handle exceptions.</w:t>
      </w:r>
      <w:r w:rsidR="0025280D">
        <w:t xml:space="preserve"> Also</w:t>
      </w:r>
      <w:r w:rsidR="00D241F8">
        <w:t>,</w:t>
      </w:r>
      <w:r w:rsidR="0025280D">
        <w:t xml:space="preserve"> jobs can be run at any time by an authorized person manually.</w:t>
      </w:r>
    </w:p>
    <w:p w14:paraId="74848D03" w14:textId="77777777" w:rsidR="0025280D" w:rsidRDefault="00EA5C75" w:rsidP="00F1571F">
      <w:r>
        <w:t xml:space="preserve">Different jobs run at different time and are scheduled using </w:t>
      </w:r>
      <w:r w:rsidR="00830193">
        <w:t>AS</w:t>
      </w:r>
      <w:r>
        <w:t xml:space="preserve"> to run half-hourly, hourly, daily/nightly, weekly and monthly, etc. and also there are jobs that are run on-demand. Jobs are numbered and sometime sequenced in </w:t>
      </w:r>
      <w:r w:rsidR="00830193">
        <w:t>AS</w:t>
      </w:r>
      <w:r>
        <w:t xml:space="preserve"> based on the product vendor recommendations. Every job is a member of a stream. A stream can have more than one job and are </w:t>
      </w:r>
      <w:r w:rsidR="0025280D">
        <w:t xml:space="preserve">chained together. Scheduling </w:t>
      </w:r>
      <w:r>
        <w:t>can be</w:t>
      </w:r>
      <w:r w:rsidR="0025280D">
        <w:t xml:space="preserve"> done at either level.</w:t>
      </w:r>
    </w:p>
    <w:p w14:paraId="1C22AACC" w14:textId="77777777" w:rsidR="005D40B5" w:rsidRDefault="005D40B5">
      <w:pPr>
        <w:pStyle w:val="Heading2"/>
        <w:numPr>
          <w:ilvl w:val="1"/>
          <w:numId w:val="21"/>
        </w:numPr>
        <w:rPr>
          <w:sz w:val="24"/>
          <w:szCs w:val="24"/>
        </w:rPr>
      </w:pPr>
      <w:bookmarkStart w:id="1364" w:name="_Toc449094358"/>
      <w:bookmarkStart w:id="1365" w:name="_Toc169824073"/>
      <w:bookmarkStart w:id="1366" w:name="_Toc169824300"/>
      <w:r>
        <w:rPr>
          <w:sz w:val="24"/>
          <w:szCs w:val="24"/>
        </w:rPr>
        <w:t>Failure and Exception Handling</w:t>
      </w:r>
      <w:bookmarkEnd w:id="1364"/>
      <w:bookmarkEnd w:id="1365"/>
      <w:bookmarkEnd w:id="1366"/>
    </w:p>
    <w:p w14:paraId="78FF0D94" w14:textId="77777777" w:rsidR="003F23BF" w:rsidRDefault="003F23BF" w:rsidP="003F23BF">
      <w:r>
        <w:t>There are several scenarios when a job can fail.</w:t>
      </w:r>
    </w:p>
    <w:p w14:paraId="6BB8CCD1" w14:textId="77777777" w:rsidR="003F23BF" w:rsidRDefault="003F23BF">
      <w:pPr>
        <w:pStyle w:val="ListParagraph"/>
        <w:numPr>
          <w:ilvl w:val="0"/>
          <w:numId w:val="22"/>
        </w:numPr>
      </w:pPr>
      <w:r>
        <w:t>In</w:t>
      </w:r>
      <w:r w:rsidR="00B61E28">
        <w:t>itial</w:t>
      </w:r>
      <w:r>
        <w:t xml:space="preserve"> configuration</w:t>
      </w:r>
    </w:p>
    <w:p w14:paraId="2B96570D" w14:textId="77777777" w:rsidR="003F23BF" w:rsidRDefault="003F23BF">
      <w:pPr>
        <w:pStyle w:val="ListParagraph"/>
        <w:numPr>
          <w:ilvl w:val="0"/>
          <w:numId w:val="22"/>
        </w:numPr>
      </w:pPr>
      <w:r>
        <w:t>Credential Issues at different levels (Database/FTP servers/Run as User privileges/Gateways)</w:t>
      </w:r>
    </w:p>
    <w:p w14:paraId="41966191" w14:textId="77777777" w:rsidR="003F23BF" w:rsidRDefault="003F23BF">
      <w:pPr>
        <w:pStyle w:val="ListParagraph"/>
        <w:numPr>
          <w:ilvl w:val="0"/>
          <w:numId w:val="22"/>
        </w:numPr>
      </w:pPr>
      <w:r>
        <w:t>Time Overlaps</w:t>
      </w:r>
    </w:p>
    <w:p w14:paraId="4129DB55" w14:textId="77777777" w:rsidR="003F23BF" w:rsidRDefault="003F23BF">
      <w:pPr>
        <w:pStyle w:val="ListParagraph"/>
        <w:numPr>
          <w:ilvl w:val="0"/>
          <w:numId w:val="22"/>
        </w:numPr>
      </w:pPr>
      <w:r>
        <w:t>Coding errors</w:t>
      </w:r>
    </w:p>
    <w:p w14:paraId="7DD015AE" w14:textId="77777777" w:rsidR="00E45928" w:rsidRDefault="003F23BF">
      <w:pPr>
        <w:pStyle w:val="ListParagraph"/>
        <w:numPr>
          <w:ilvl w:val="0"/>
          <w:numId w:val="22"/>
        </w:numPr>
      </w:pPr>
      <w:r>
        <w:t>Data errors</w:t>
      </w:r>
    </w:p>
    <w:p w14:paraId="32DCB131" w14:textId="77777777" w:rsidR="00B61E28" w:rsidRDefault="00E45928" w:rsidP="00B30C71">
      <w:pPr>
        <w:pStyle w:val="Heading3"/>
      </w:pPr>
      <w:bookmarkStart w:id="1367" w:name="_Toc169824074"/>
      <w:bookmarkStart w:id="1368" w:name="_Toc169824301"/>
      <w:r>
        <w:t>Initial Configuration</w:t>
      </w:r>
      <w:bookmarkEnd w:id="1367"/>
      <w:bookmarkEnd w:id="1368"/>
    </w:p>
    <w:p w14:paraId="57867DBD" w14:textId="77777777" w:rsidR="00B30C71" w:rsidRPr="00B61E28" w:rsidRDefault="00B30C71" w:rsidP="00DC066E">
      <w:pPr>
        <w:pStyle w:val="BodyTextHIX"/>
      </w:pPr>
      <w:r w:rsidRPr="00B61E28">
        <w:t>There are at least 3 files used for running the batch jobs</w:t>
      </w:r>
    </w:p>
    <w:p w14:paraId="5D92ACCD" w14:textId="77777777" w:rsidR="00B30C71" w:rsidRDefault="00E45928">
      <w:pPr>
        <w:pStyle w:val="ListParagraph"/>
        <w:numPr>
          <w:ilvl w:val="0"/>
          <w:numId w:val="23"/>
        </w:numPr>
      </w:pPr>
      <w:r>
        <w:t xml:space="preserve">Shell </w:t>
      </w:r>
      <w:r w:rsidR="00B30C71">
        <w:t>Script that runs the job which has all the environment variable, credentials</w:t>
      </w:r>
    </w:p>
    <w:p w14:paraId="5EFC18F3" w14:textId="77777777" w:rsidR="00E45928" w:rsidRDefault="00E45928">
      <w:pPr>
        <w:pStyle w:val="ListParagraph"/>
        <w:numPr>
          <w:ilvl w:val="0"/>
          <w:numId w:val="24"/>
        </w:numPr>
        <w:ind w:left="1440"/>
      </w:pPr>
      <w:r>
        <w:t>These are setup once per server and are handled by the Optum team. Configuration is based on what is provided by hCentive and the infrastructure team (for credentialing)</w:t>
      </w:r>
    </w:p>
    <w:p w14:paraId="08561260" w14:textId="77777777" w:rsidR="00B30C71" w:rsidRDefault="00E45928">
      <w:pPr>
        <w:pStyle w:val="ListParagraph"/>
        <w:numPr>
          <w:ilvl w:val="0"/>
          <w:numId w:val="23"/>
        </w:numPr>
      </w:pPr>
      <w:r>
        <w:t>Batch specific configuration that includes chunking and the # of processes</w:t>
      </w:r>
    </w:p>
    <w:p w14:paraId="690B9629" w14:textId="77777777" w:rsidR="00E45928" w:rsidRDefault="00E45928">
      <w:pPr>
        <w:pStyle w:val="ListParagraph"/>
        <w:numPr>
          <w:ilvl w:val="1"/>
          <w:numId w:val="23"/>
        </w:numPr>
      </w:pPr>
      <w:r>
        <w:t>Batch specific configuration is provided by hCentive. This property file contains information on how to chunk the data, when it picks up the records from different tables and other configurations like database server, email server, etc. These are again handled by the Optum team and the files are provided by hCentive for each Batch</w:t>
      </w:r>
    </w:p>
    <w:p w14:paraId="7C8C7FF4" w14:textId="77777777" w:rsidR="00E45928" w:rsidRDefault="00830193">
      <w:pPr>
        <w:pStyle w:val="ListParagraph"/>
        <w:numPr>
          <w:ilvl w:val="0"/>
          <w:numId w:val="23"/>
        </w:numPr>
      </w:pPr>
      <w:r>
        <w:t>Argent Scheduler</w:t>
      </w:r>
      <w:r w:rsidR="00E45928">
        <w:t xml:space="preserve"> path</w:t>
      </w:r>
    </w:p>
    <w:p w14:paraId="3515A469" w14:textId="77777777" w:rsidR="00E45928" w:rsidRDefault="00E45928">
      <w:pPr>
        <w:pStyle w:val="ListParagraph"/>
        <w:numPr>
          <w:ilvl w:val="1"/>
          <w:numId w:val="23"/>
        </w:numPr>
      </w:pPr>
      <w:r>
        <w:t xml:space="preserve">There </w:t>
      </w:r>
      <w:r w:rsidR="00830193">
        <w:t>are certain CPU and load balance information that can be configured in AS for each job.</w:t>
      </w:r>
    </w:p>
    <w:p w14:paraId="1A5111DC" w14:textId="77777777" w:rsidR="00E45928" w:rsidRPr="00837407" w:rsidRDefault="00E45928" w:rsidP="00E45928">
      <w:pPr>
        <w:pStyle w:val="Heading3"/>
        <w:rPr>
          <w:sz w:val="24"/>
        </w:rPr>
      </w:pPr>
      <w:bookmarkStart w:id="1369" w:name="_Toc169824075"/>
      <w:bookmarkStart w:id="1370" w:name="_Toc169824302"/>
      <w:r w:rsidRPr="00837407">
        <w:rPr>
          <w:sz w:val="24"/>
        </w:rPr>
        <w:t>Credential Issues</w:t>
      </w:r>
      <w:bookmarkEnd w:id="1369"/>
      <w:bookmarkEnd w:id="1370"/>
    </w:p>
    <w:p w14:paraId="3326E3DD" w14:textId="77777777" w:rsidR="00E45928" w:rsidRDefault="00E45928" w:rsidP="00830193">
      <w:r>
        <w:t>Credentials are one</w:t>
      </w:r>
      <w:r w:rsidR="00830193">
        <w:t>-</w:t>
      </w:r>
      <w:r>
        <w:t xml:space="preserve">time configuration and are </w:t>
      </w:r>
      <w:r w:rsidR="00830193">
        <w:t>updated by Jenkins CloudBee deployment pipeline.</w:t>
      </w:r>
      <w:r>
        <w:t xml:space="preserve"> </w:t>
      </w:r>
      <w:r w:rsidR="00830193">
        <w:t>These credentials are updated by Smartronix in Centrify to be used in the appropriate file.</w:t>
      </w:r>
      <w:r>
        <w:t xml:space="preserve"> During execution if there is an error with any of the gateways, the batch fails and Operations and Maintenance (O&amp;M) team alerts the appropriate team. Batch Logs (Log4J) from the batch servers are checked to identify the failure point and the credentials are restored and the batches are rerun.</w:t>
      </w:r>
    </w:p>
    <w:p w14:paraId="76005EF0" w14:textId="77777777" w:rsidR="00E45928" w:rsidRPr="00837407" w:rsidRDefault="00837407" w:rsidP="00837407">
      <w:pPr>
        <w:pStyle w:val="Heading3"/>
        <w:rPr>
          <w:sz w:val="24"/>
        </w:rPr>
      </w:pPr>
      <w:bookmarkStart w:id="1371" w:name="_Toc169824076"/>
      <w:bookmarkStart w:id="1372" w:name="_Toc169824303"/>
      <w:r w:rsidRPr="00837407">
        <w:rPr>
          <w:sz w:val="24"/>
        </w:rPr>
        <w:t>Time Overlaps</w:t>
      </w:r>
      <w:bookmarkEnd w:id="1371"/>
      <w:bookmarkEnd w:id="1372"/>
    </w:p>
    <w:p w14:paraId="07470C3C" w14:textId="77777777" w:rsidR="00837407" w:rsidRDefault="00837407" w:rsidP="00837407">
      <w:r>
        <w:t xml:space="preserve">Scheduling is done in </w:t>
      </w:r>
      <w:r w:rsidR="00830193">
        <w:t>Argent</w:t>
      </w:r>
      <w:r>
        <w:t xml:space="preserve"> using hCentive recommend</w:t>
      </w:r>
      <w:r w:rsidR="00830193">
        <w:t>ed sequence and contracted timing</w:t>
      </w:r>
      <w:r w:rsidR="00A5271B">
        <w:t>s with the interface</w:t>
      </w:r>
      <w:r>
        <w:t xml:space="preserve">. If a job overruns the scheduled time and </w:t>
      </w:r>
      <w:r w:rsidR="00A5271B">
        <w:t>AS</w:t>
      </w:r>
      <w:r>
        <w:t xml:space="preserve"> hits the same batch next start time, it checks if the same job is still in process before starting the new job. If the job is still in process </w:t>
      </w:r>
      <w:r w:rsidR="00A5271B">
        <w:t>A</w:t>
      </w:r>
      <w:r>
        <w:t>S terminates the job gracefully.</w:t>
      </w:r>
    </w:p>
    <w:p w14:paraId="4BAD14C4" w14:textId="77777777" w:rsidR="00837407" w:rsidRPr="00837407" w:rsidRDefault="00837407" w:rsidP="00837407">
      <w:pPr>
        <w:pStyle w:val="Heading3"/>
        <w:rPr>
          <w:sz w:val="24"/>
        </w:rPr>
      </w:pPr>
      <w:bookmarkStart w:id="1373" w:name="_Toc169824077"/>
      <w:bookmarkStart w:id="1374" w:name="_Toc169824304"/>
      <w:r w:rsidRPr="00837407">
        <w:rPr>
          <w:sz w:val="24"/>
        </w:rPr>
        <w:t>Coding and Database Errors</w:t>
      </w:r>
      <w:bookmarkEnd w:id="1373"/>
      <w:bookmarkEnd w:id="1374"/>
    </w:p>
    <w:p w14:paraId="4A027B2B" w14:textId="77777777" w:rsidR="00837407" w:rsidRDefault="00837407" w:rsidP="00837407">
      <w:r>
        <w:t>Every MA-HIX batch job creates a log for each run on the batch server. These logs are viewed whenever there is an error</w:t>
      </w:r>
      <w:r w:rsidR="00A5271B">
        <w:t xml:space="preserve"> and are captured by Splunk</w:t>
      </w:r>
      <w:r>
        <w:t xml:space="preserve">. If the error is related to the environment or credential Optum team </w:t>
      </w:r>
      <w:r w:rsidR="00A5271B">
        <w:t>opens a CAMS ticket with Smartronix</w:t>
      </w:r>
      <w:r>
        <w:t xml:space="preserve"> </w:t>
      </w:r>
      <w:r w:rsidR="00A5271B">
        <w:t>to fix the issue</w:t>
      </w:r>
      <w:r>
        <w:t xml:space="preserve"> and retries those jobs. But if the error is related to the code or the database, </w:t>
      </w:r>
      <w:r w:rsidR="00261A4C">
        <w:t>Optum support team</w:t>
      </w:r>
      <w:r>
        <w:t xml:space="preserve"> passes the log file to hCentive to</w:t>
      </w:r>
      <w:r w:rsidR="00261A4C">
        <w:t xml:space="preserve"> identify and</w:t>
      </w:r>
      <w:r>
        <w:t xml:space="preserve"> </w:t>
      </w:r>
      <w:r w:rsidR="00A5271B">
        <w:t>to solution</w:t>
      </w:r>
      <w:r>
        <w:t xml:space="preserve"> the problems.</w:t>
      </w:r>
    </w:p>
    <w:p w14:paraId="5C3C03E6" w14:textId="77777777" w:rsidR="00837407" w:rsidRDefault="00837407" w:rsidP="00837407">
      <w:pPr>
        <w:pStyle w:val="Heading2"/>
        <w:rPr>
          <w:sz w:val="24"/>
        </w:rPr>
      </w:pPr>
      <w:bookmarkStart w:id="1375" w:name="_Toc169824078"/>
      <w:bookmarkStart w:id="1376" w:name="_Toc169824305"/>
      <w:r w:rsidRPr="00837407">
        <w:rPr>
          <w:sz w:val="24"/>
        </w:rPr>
        <w:t>Chunking, Check Point and Transaction handling</w:t>
      </w:r>
      <w:bookmarkEnd w:id="1375"/>
      <w:bookmarkEnd w:id="1376"/>
    </w:p>
    <w:p w14:paraId="056E823F" w14:textId="77777777" w:rsidR="00464564" w:rsidRDefault="00464564" w:rsidP="00464564">
      <w:r>
        <w:t>MA-HIX batch jobs have their own properties file. These property files have configuration related to chunking and the number of processes. Based on the chunk size, each process locks the record with a status column, so that other processes do not overlap these records. Some of the properties defined in the property files are listed here. These properties and with proper coding large batches are handled in multiple threads, without stepping on each other.</w:t>
      </w:r>
    </w:p>
    <w:p w14:paraId="7B876FBE" w14:textId="77777777" w:rsidR="00464564" w:rsidRDefault="00464564" w:rsidP="00464564">
      <w:pPr>
        <w:rPr>
          <w:rFonts w:ascii="Courier New" w:hAnsi="Courier New" w:cs="Courier New"/>
          <w:color w:val="auto"/>
          <w:sz w:val="22"/>
          <w:szCs w:val="22"/>
        </w:rPr>
      </w:pPr>
      <w:r>
        <w:rPr>
          <w:rFonts w:ascii="Courier New" w:hAnsi="Courier New" w:cs="Courier New"/>
          <w:color w:val="auto"/>
          <w:sz w:val="22"/>
          <w:szCs w:val="22"/>
        </w:rPr>
        <w:t>enrollment.term.process.records.count.chunk = 100</w:t>
      </w:r>
    </w:p>
    <w:p w14:paraId="15D6C975" w14:textId="77777777" w:rsidR="00464564" w:rsidRPr="00464564" w:rsidRDefault="00464564" w:rsidP="00464564">
      <w:r>
        <w:t>There is an exception to these chunking in the RRV batch. HCentive keeps the chunking information within the database in a configuration table.</w:t>
      </w:r>
    </w:p>
    <w:p w14:paraId="6BFB43AD" w14:textId="77777777" w:rsidR="00837407" w:rsidRPr="00464564" w:rsidRDefault="00837407" w:rsidP="00464564">
      <w:pPr>
        <w:pStyle w:val="Heading2"/>
      </w:pPr>
      <w:bookmarkStart w:id="1377" w:name="_Toc169824079"/>
      <w:bookmarkStart w:id="1378" w:name="_Toc169824306"/>
      <w:r w:rsidRPr="004B12AA">
        <w:rPr>
          <w:sz w:val="24"/>
        </w:rPr>
        <w:t>Logging</w:t>
      </w:r>
      <w:bookmarkEnd w:id="1377"/>
      <w:bookmarkEnd w:id="1378"/>
    </w:p>
    <w:p w14:paraId="21602A34" w14:textId="77777777" w:rsidR="00464564" w:rsidRDefault="00261A4C" w:rsidP="00837407">
      <w:r>
        <w:t>Logging is captured at</w:t>
      </w:r>
      <w:r w:rsidR="00464564">
        <w:t xml:space="preserve"> 3 </w:t>
      </w:r>
      <w:r>
        <w:t xml:space="preserve">different </w:t>
      </w:r>
      <w:r w:rsidR="00464564">
        <w:t xml:space="preserve">levels </w:t>
      </w:r>
      <w:r>
        <w:t>for each batch process.</w:t>
      </w:r>
    </w:p>
    <w:p w14:paraId="013FC52A" w14:textId="77777777" w:rsidR="00261A4C" w:rsidRDefault="00A5271B">
      <w:pPr>
        <w:pStyle w:val="ListParagraph"/>
        <w:numPr>
          <w:ilvl w:val="0"/>
          <w:numId w:val="25"/>
        </w:numPr>
      </w:pPr>
      <w:r>
        <w:t>Argent</w:t>
      </w:r>
      <w:r w:rsidR="00261A4C">
        <w:t xml:space="preserve"> Scheduler – Metadata like (Time of run, duration and current status)</w:t>
      </w:r>
    </w:p>
    <w:p w14:paraId="067B9F8C" w14:textId="6CB99694" w:rsidR="007C5DC2" w:rsidRDefault="00A5271B">
      <w:pPr>
        <w:pStyle w:val="ListParagraph"/>
        <w:numPr>
          <w:ilvl w:val="1"/>
          <w:numId w:val="25"/>
        </w:numPr>
      </w:pPr>
      <w:r>
        <w:t>A</w:t>
      </w:r>
      <w:r w:rsidR="007C5DC2">
        <w:t xml:space="preserve">S keeps track of what job is currently running and that completed before. These include the start time, end time, the time it took to run (derived) and the status on the run. </w:t>
      </w:r>
      <w:r w:rsidR="00B2231D">
        <w:t>Also,</w:t>
      </w:r>
      <w:r w:rsidR="007C5DC2">
        <w:t xml:space="preserve"> it keeps track of the OS process ID. Based on the process ID one can see if the process is active using the OS utilities.</w:t>
      </w:r>
    </w:p>
    <w:p w14:paraId="4FA475AE" w14:textId="77777777" w:rsidR="00261A4C" w:rsidRDefault="00261A4C">
      <w:pPr>
        <w:pStyle w:val="ListParagraph"/>
        <w:numPr>
          <w:ilvl w:val="0"/>
          <w:numId w:val="25"/>
        </w:numPr>
      </w:pPr>
      <w:r>
        <w:t>Log4J log file for each run</w:t>
      </w:r>
      <w:r w:rsidR="007C5DC2">
        <w:t xml:space="preserve"> – Java application (Spring Batch) log</w:t>
      </w:r>
    </w:p>
    <w:p w14:paraId="734385E8" w14:textId="77777777" w:rsidR="007C5DC2" w:rsidRDefault="007C5DC2">
      <w:pPr>
        <w:pStyle w:val="ListParagraph"/>
        <w:numPr>
          <w:ilvl w:val="1"/>
          <w:numId w:val="25"/>
        </w:numPr>
      </w:pPr>
      <w:r>
        <w:t>The batch application creates a log for each run on the batch server. These are Java log4J logs and it is used to debug the application in case of a failure.</w:t>
      </w:r>
      <w:r w:rsidR="00637DD9">
        <w:t xml:space="preserve"> </w:t>
      </w:r>
      <w:r w:rsidR="00637DD9" w:rsidRPr="00637DD9">
        <w:t xml:space="preserve">Logging for all DDE </w:t>
      </w:r>
      <w:r w:rsidR="00637DD9">
        <w:t xml:space="preserve">and reporting </w:t>
      </w:r>
      <w:r w:rsidR="00637DD9" w:rsidRPr="00637DD9">
        <w:t>activities are done on the file system, the date and time of the job run, of each query run, the range of members chosen for t</w:t>
      </w:r>
      <w:r w:rsidR="00637DD9">
        <w:t xml:space="preserve">he run, time for merge &amp; zipping, </w:t>
      </w:r>
      <w:r w:rsidR="00637DD9" w:rsidRPr="00637DD9">
        <w:t xml:space="preserve">the </w:t>
      </w:r>
      <w:r w:rsidR="00637DD9">
        <w:t>file</w:t>
      </w:r>
      <w:r w:rsidR="00637DD9" w:rsidRPr="00637DD9">
        <w:t xml:space="preserve">name, and also the total time. Logs are kept in </w:t>
      </w:r>
      <w:r w:rsidR="00637DD9">
        <w:t>separate folders for DDE and Reporting</w:t>
      </w:r>
      <w:r w:rsidR="00637DD9" w:rsidRPr="00637DD9">
        <w:t>.</w:t>
      </w:r>
    </w:p>
    <w:p w14:paraId="0075133D" w14:textId="77777777" w:rsidR="00AF51FF" w:rsidRDefault="00261A4C">
      <w:pPr>
        <w:pStyle w:val="ListParagraph"/>
        <w:numPr>
          <w:ilvl w:val="0"/>
          <w:numId w:val="25"/>
        </w:numPr>
      </w:pPr>
      <w:r>
        <w:t>Database Log Tables – Metadata on w</w:t>
      </w:r>
      <w:r w:rsidR="007C5DC2">
        <w:t>hat job is executed, when it started and the status</w:t>
      </w:r>
    </w:p>
    <w:p w14:paraId="266FCBAD" w14:textId="77777777" w:rsidR="00464564" w:rsidRPr="00837407" w:rsidRDefault="00464564">
      <w:pPr>
        <w:pStyle w:val="ListParagraph"/>
        <w:numPr>
          <w:ilvl w:val="1"/>
          <w:numId w:val="25"/>
        </w:numPr>
      </w:pPr>
      <w:r>
        <w:t>In addition to the above log file, the batch application creates entries in a log table in the database server to keep track of all the start and stop details for each process within a batch.</w:t>
      </w:r>
    </w:p>
    <w:p w14:paraId="29E56E63" w14:textId="77777777" w:rsidR="005D40B5" w:rsidRDefault="005D40B5">
      <w:pPr>
        <w:pStyle w:val="Heading2"/>
        <w:numPr>
          <w:ilvl w:val="1"/>
          <w:numId w:val="21"/>
        </w:numPr>
        <w:rPr>
          <w:sz w:val="24"/>
          <w:szCs w:val="24"/>
        </w:rPr>
      </w:pPr>
      <w:bookmarkStart w:id="1379" w:name="_Toc449094359"/>
      <w:bookmarkStart w:id="1380" w:name="_Toc169824080"/>
      <w:bookmarkStart w:id="1381" w:name="_Toc169824307"/>
      <w:r>
        <w:rPr>
          <w:sz w:val="24"/>
          <w:szCs w:val="24"/>
        </w:rPr>
        <w:t>Monitoring</w:t>
      </w:r>
      <w:bookmarkEnd w:id="1379"/>
      <w:bookmarkEnd w:id="1380"/>
      <w:bookmarkEnd w:id="1381"/>
    </w:p>
    <w:p w14:paraId="61C89654" w14:textId="77777777" w:rsidR="0025280D" w:rsidRDefault="00A5271B" w:rsidP="0025280D">
      <w:r>
        <w:t>Argent Scheduler</w:t>
      </w:r>
      <w:r w:rsidR="0025280D">
        <w:t xml:space="preserve"> provides a job monitoring utility at the server level. </w:t>
      </w:r>
      <w:r w:rsidR="003F23BF">
        <w:t xml:space="preserve">That means all lower instances’ jobs can be monitoring from the </w:t>
      </w:r>
      <w:r>
        <w:t xml:space="preserve">AS </w:t>
      </w:r>
      <w:r w:rsidR="003F23BF">
        <w:t xml:space="preserve">server and the production from </w:t>
      </w:r>
      <w:r>
        <w:t>the prod</w:t>
      </w:r>
      <w:r w:rsidR="003F23BF">
        <w:t xml:space="preserve"> </w:t>
      </w:r>
      <w:r>
        <w:t xml:space="preserve">AS </w:t>
      </w:r>
      <w:r w:rsidR="003F23BF">
        <w:t>server. The monitoring screen shows all the jobs, that are running, completed (successfully and with errors), and waiting to run. These are monitored by the iMOCC team on their screens.</w:t>
      </w:r>
    </w:p>
    <w:p w14:paraId="673C0C36" w14:textId="77777777" w:rsidR="0025280D" w:rsidRPr="003F23BF" w:rsidRDefault="0025280D" w:rsidP="005D40B5"/>
    <w:p w14:paraId="05AD6729" w14:textId="77777777" w:rsidR="0025280D" w:rsidRDefault="0025280D" w:rsidP="005D40B5">
      <w:pPr>
        <w:rPr>
          <w:rFonts w:eastAsiaTheme="minorHAnsi"/>
          <w:color w:val="FF0000"/>
          <w:sz w:val="22"/>
          <w:szCs w:val="22"/>
        </w:rPr>
      </w:pPr>
    </w:p>
    <w:p w14:paraId="685B46D1" w14:textId="77777777" w:rsidR="0025280D" w:rsidRDefault="0025280D">
      <w:pPr>
        <w:rPr>
          <w:b/>
          <w:kern w:val="28"/>
          <w:sz w:val="32"/>
          <w:szCs w:val="32"/>
        </w:rPr>
      </w:pPr>
      <w:bookmarkStart w:id="1382" w:name="_Toc449094360"/>
      <w:r>
        <w:br w:type="page"/>
      </w:r>
    </w:p>
    <w:p w14:paraId="10B89F3D" w14:textId="77777777" w:rsidR="006747BA" w:rsidRDefault="006747BA" w:rsidP="006747BA">
      <w:pPr>
        <w:pStyle w:val="Heading1"/>
      </w:pPr>
      <w:bookmarkStart w:id="1383" w:name="_ACCOUNT_TRANSER_SERVICES"/>
      <w:bookmarkStart w:id="1384" w:name="_ACCOUNT_TRANSFER_SERVICES"/>
      <w:bookmarkStart w:id="1385" w:name="_Toc169824081"/>
      <w:bookmarkStart w:id="1386" w:name="_Toc169824308"/>
      <w:bookmarkEnd w:id="1383"/>
      <w:bookmarkEnd w:id="1384"/>
      <w:r>
        <w:t>A</w:t>
      </w:r>
      <w:r w:rsidR="00E47268">
        <w:t>CCOUNT TRANS</w:t>
      </w:r>
      <w:r w:rsidR="009E709C">
        <w:t>F</w:t>
      </w:r>
      <w:r w:rsidR="00E47268">
        <w:t>ER</w:t>
      </w:r>
      <w:r>
        <w:t xml:space="preserve"> SERVICES</w:t>
      </w:r>
      <w:bookmarkEnd w:id="1382"/>
      <w:bookmarkEnd w:id="1385"/>
      <w:bookmarkEnd w:id="1386"/>
    </w:p>
    <w:p w14:paraId="15C19C70" w14:textId="0D3EEC4D" w:rsidR="006A4FDA" w:rsidRPr="004B12AA" w:rsidRDefault="006A4FDA" w:rsidP="006A4FDA">
      <w:r>
        <w:rPr>
          <w:color w:val="000000" w:themeColor="text1"/>
          <w:szCs w:val="24"/>
        </w:rPr>
        <w:t xml:space="preserve">This section describes record flows, also referred to as account transfer (AT), between the core hCentive service and other major interconnection points of MAHIX: The Commonwealth’s MMIS system and </w:t>
      </w:r>
      <w:r w:rsidR="006B0BA3">
        <w:rPr>
          <w:color w:val="000000" w:themeColor="text1"/>
          <w:szCs w:val="24"/>
        </w:rPr>
        <w:t xml:space="preserve">Softheon Billing System </w:t>
      </w:r>
      <w:r>
        <w:rPr>
          <w:color w:val="000000" w:themeColor="text1"/>
          <w:szCs w:val="24"/>
        </w:rPr>
        <w:t>and Carrier integration services (simply known as the “</w:t>
      </w:r>
      <w:r w:rsidR="006B0BA3">
        <w:rPr>
          <w:color w:val="000000" w:themeColor="text1"/>
          <w:szCs w:val="24"/>
        </w:rPr>
        <w:t>Softheon</w:t>
      </w:r>
      <w:r>
        <w:rPr>
          <w:color w:val="000000" w:themeColor="text1"/>
          <w:szCs w:val="24"/>
        </w:rPr>
        <w:t xml:space="preserve"> </w:t>
      </w:r>
      <w:r w:rsidR="006B0BA3">
        <w:rPr>
          <w:color w:val="000000" w:themeColor="text1"/>
          <w:szCs w:val="24"/>
        </w:rPr>
        <w:t>Services</w:t>
      </w:r>
      <w:r>
        <w:rPr>
          <w:color w:val="000000" w:themeColor="text1"/>
          <w:szCs w:val="24"/>
        </w:rPr>
        <w:t xml:space="preserve">”). The </w:t>
      </w:r>
      <w:r w:rsidR="006B0BA3">
        <w:rPr>
          <w:color w:val="000000" w:themeColor="text1"/>
          <w:szCs w:val="24"/>
        </w:rPr>
        <w:t>Softheon</w:t>
      </w:r>
      <w:r>
        <w:rPr>
          <w:color w:val="000000" w:themeColor="text1"/>
          <w:szCs w:val="24"/>
        </w:rPr>
        <w:t xml:space="preserve"> and MMIS systems are part of the overall MAHIX solution, </w:t>
      </w:r>
      <w:r w:rsidR="00527239">
        <w:rPr>
          <w:color w:val="000000" w:themeColor="text1"/>
          <w:szCs w:val="24"/>
        </w:rPr>
        <w:t>however,</w:t>
      </w:r>
      <w:r>
        <w:rPr>
          <w:color w:val="000000" w:themeColor="text1"/>
          <w:szCs w:val="24"/>
        </w:rPr>
        <w:t xml:space="preserve"> are under different contracts from the hCentive solution and, therefore, are documented as external systems with external integration points that have associated ICD’s (please see </w:t>
      </w:r>
      <w:hyperlink w:anchor="_REFERENCED_DOCUMENTS" w:history="1">
        <w:r w:rsidRPr="00BB3E05">
          <w:rPr>
            <w:rStyle w:val="Hyperlink"/>
            <w:szCs w:val="24"/>
          </w:rPr>
          <w:t>Referenced Documents</w:t>
        </w:r>
      </w:hyperlink>
      <w:r>
        <w:rPr>
          <w:color w:val="000000" w:themeColor="text1"/>
          <w:szCs w:val="24"/>
        </w:rPr>
        <w:t xml:space="preserve"> for related ICDs). No architectural documentation is maintained by the hCentive/Optum program for the MMIS and </w:t>
      </w:r>
      <w:r w:rsidR="006B0BA3">
        <w:rPr>
          <w:color w:val="000000" w:themeColor="text1"/>
          <w:szCs w:val="24"/>
        </w:rPr>
        <w:t xml:space="preserve">Softheon Services </w:t>
      </w:r>
      <w:r>
        <w:rPr>
          <w:color w:val="000000" w:themeColor="text1"/>
          <w:szCs w:val="24"/>
        </w:rPr>
        <w:t xml:space="preserve">and it is recommended to contact CCA for </w:t>
      </w:r>
      <w:r w:rsidR="006B0BA3">
        <w:rPr>
          <w:color w:val="000000" w:themeColor="text1"/>
          <w:szCs w:val="24"/>
        </w:rPr>
        <w:t>Softheon</w:t>
      </w:r>
      <w:r>
        <w:rPr>
          <w:color w:val="000000" w:themeColor="text1"/>
          <w:szCs w:val="24"/>
        </w:rPr>
        <w:t xml:space="preserve"> and MassHealth for MMIS for the latest authoritative documentation for these systems.</w:t>
      </w:r>
    </w:p>
    <w:p w14:paraId="3F9B2DC9" w14:textId="77777777" w:rsidR="006A4FDA" w:rsidRDefault="006A4FDA" w:rsidP="006A4FDA">
      <w:pPr>
        <w:rPr>
          <w:color w:val="000000" w:themeColor="text1"/>
          <w:szCs w:val="24"/>
        </w:rPr>
      </w:pPr>
      <w:r>
        <w:rPr>
          <w:color w:val="000000" w:themeColor="text1"/>
          <w:szCs w:val="24"/>
        </w:rPr>
        <w:t xml:space="preserve">The hCentive solution provides an integrated eligibility system that contains the rules for eligibility/program determination (PD) for both Medicaid and QHP programs.  Once PD is complete, and for QHP plan selection is performed, XML messages are then generated and sent to either the MMIS or the </w:t>
      </w:r>
      <w:r w:rsidR="006B0BA3">
        <w:rPr>
          <w:color w:val="000000" w:themeColor="text1"/>
          <w:szCs w:val="24"/>
        </w:rPr>
        <w:t xml:space="preserve">Softheon Services </w:t>
      </w:r>
      <w:r>
        <w:rPr>
          <w:color w:val="000000" w:themeColor="text1"/>
          <w:szCs w:val="24"/>
        </w:rPr>
        <w:t xml:space="preserve">for </w:t>
      </w:r>
      <w:r w:rsidR="006B0BA3">
        <w:rPr>
          <w:color w:val="000000" w:themeColor="text1"/>
          <w:szCs w:val="24"/>
        </w:rPr>
        <w:t>back-office</w:t>
      </w:r>
      <w:r>
        <w:rPr>
          <w:color w:val="000000" w:themeColor="text1"/>
          <w:szCs w:val="24"/>
        </w:rPr>
        <w:t xml:space="preserve"> (downstream) processing.  Both downstream systems have acknowledgement capabilities that send status messages back to hCentive which then updates the hCentive database and UI/UX components as the enrollment process is performed. Importantly, upon redetermination, members can migrate (or “transfer”) between QHP or MMIS systems which is completely automated within the hCentive solution.   As applicants are transferred, both </w:t>
      </w:r>
      <w:r w:rsidR="006B0BA3">
        <w:rPr>
          <w:color w:val="000000" w:themeColor="text1"/>
          <w:szCs w:val="24"/>
        </w:rPr>
        <w:t xml:space="preserve">Softheon </w:t>
      </w:r>
      <w:r>
        <w:rPr>
          <w:color w:val="000000" w:themeColor="text1"/>
          <w:szCs w:val="24"/>
        </w:rPr>
        <w:t xml:space="preserve">and MMIS systems are updated with respective state.  </w:t>
      </w:r>
      <w:r w:rsidR="00C1406E">
        <w:rPr>
          <w:color w:val="000000" w:themeColor="text1"/>
          <w:szCs w:val="24"/>
        </w:rPr>
        <w:t>All</w:t>
      </w:r>
      <w:r>
        <w:rPr>
          <w:color w:val="000000" w:themeColor="text1"/>
          <w:szCs w:val="24"/>
        </w:rPr>
        <w:t xml:space="preserve"> MMIS and </w:t>
      </w:r>
      <w:r w:rsidR="006B0BA3">
        <w:rPr>
          <w:color w:val="000000" w:themeColor="text1"/>
          <w:szCs w:val="24"/>
        </w:rPr>
        <w:t xml:space="preserve">Softheon Services </w:t>
      </w:r>
      <w:r>
        <w:rPr>
          <w:color w:val="000000" w:themeColor="text1"/>
          <w:szCs w:val="24"/>
        </w:rPr>
        <w:t>never actually delete a member record; rather a status field is updated to indicate account status.</w:t>
      </w:r>
    </w:p>
    <w:p w14:paraId="3F383B3B" w14:textId="77777777" w:rsidR="006747BA" w:rsidRDefault="006747BA" w:rsidP="006747BA">
      <w:pPr>
        <w:pStyle w:val="Heading2"/>
      </w:pPr>
      <w:bookmarkStart w:id="1387" w:name="_Toc169824082"/>
      <w:bookmarkStart w:id="1388" w:name="_Toc169824309"/>
      <w:r>
        <w:t>QHP (</w:t>
      </w:r>
      <w:r w:rsidR="00C1406E">
        <w:t>Softheon Services</w:t>
      </w:r>
      <w:r>
        <w:t>)</w:t>
      </w:r>
      <w:bookmarkEnd w:id="1387"/>
      <w:bookmarkEnd w:id="1388"/>
    </w:p>
    <w:p w14:paraId="6B451DA6" w14:textId="77777777" w:rsidR="006A4FDA" w:rsidRDefault="0073054C" w:rsidP="006A4FDA">
      <w:r>
        <w:t xml:space="preserve">The Softheon </w:t>
      </w:r>
      <w:r>
        <w:rPr>
          <w:color w:val="000000" w:themeColor="text1"/>
          <w:szCs w:val="24"/>
        </w:rPr>
        <w:t>Services</w:t>
      </w:r>
      <w:r w:rsidR="006A4FDA">
        <w:t xml:space="preserve"> is a “back</w:t>
      </w:r>
      <w:r w:rsidR="006B0BA3">
        <w:t>-</w:t>
      </w:r>
      <w:r w:rsidR="006A4FDA">
        <w:t xml:space="preserve">office” </w:t>
      </w:r>
      <w:r w:rsidR="00C1406E">
        <w:t>multi-interface application</w:t>
      </w:r>
      <w:r w:rsidR="006A4FDA">
        <w:t xml:space="preserve"> which processes QHP records and is integrated through a custom SOAP/XML message protocol (please see the </w:t>
      </w:r>
      <w:r w:rsidR="006B0BA3">
        <w:t xml:space="preserve">Softheon </w:t>
      </w:r>
      <w:r w:rsidR="006A4FDA">
        <w:t xml:space="preserve">ICD for details).  These messages are batch oriented between the </w:t>
      </w:r>
      <w:r w:rsidR="006B0BA3">
        <w:t>Softheon</w:t>
      </w:r>
      <w:r w:rsidR="006A4FDA">
        <w:t xml:space="preserve"> and </w:t>
      </w:r>
      <w:r w:rsidR="006B0BA3">
        <w:t>HIX</w:t>
      </w:r>
      <w:r w:rsidR="006A4FDA">
        <w:t xml:space="preserve"> systems.  The </w:t>
      </w:r>
      <w:r w:rsidR="006B0BA3">
        <w:t xml:space="preserve">Softheon </w:t>
      </w:r>
      <w:r w:rsidR="00C1406E">
        <w:rPr>
          <w:color w:val="000000" w:themeColor="text1"/>
          <w:szCs w:val="24"/>
        </w:rPr>
        <w:t>Service</w:t>
      </w:r>
      <w:r w:rsidR="00C1406E">
        <w:t xml:space="preserve"> </w:t>
      </w:r>
      <w:r w:rsidR="006A4FDA">
        <w:t>provides two important functions for MAHIX: The Financial Management System (FMS) and Carrier integration. In addition, QHP reporting is performed within the</w:t>
      </w:r>
      <w:r w:rsidR="00C1406E" w:rsidRPr="00C1406E">
        <w:t xml:space="preserve"> </w:t>
      </w:r>
      <w:r w:rsidR="00C1406E">
        <w:t>Softheon Services</w:t>
      </w:r>
      <w:r w:rsidR="006A4FDA">
        <w:t xml:space="preserve"> as well as integration to the print vendor, Wilde, to print QHP notices.  Key architectural aspects are:</w:t>
      </w:r>
    </w:p>
    <w:p w14:paraId="558F53A0" w14:textId="77777777" w:rsidR="006A4FDA" w:rsidRDefault="006A4FDA">
      <w:pPr>
        <w:pStyle w:val="ListParagraph"/>
        <w:numPr>
          <w:ilvl w:val="0"/>
          <w:numId w:val="27"/>
        </w:numPr>
      </w:pPr>
      <w:r>
        <w:t xml:space="preserve">QHP notices from hCentive are sent via batch SFTP server in XML format.  </w:t>
      </w:r>
      <w:r w:rsidR="006B0BA3">
        <w:t>Softheon</w:t>
      </w:r>
      <w:r>
        <w:t xml:space="preserve"> then processes these using the Correspondence Lite software into PDF format and forwards to the printing vendor, Wilde for processing.</w:t>
      </w:r>
    </w:p>
    <w:p w14:paraId="768817BC" w14:textId="77777777" w:rsidR="006A4FDA" w:rsidRDefault="006A4FDA">
      <w:pPr>
        <w:pStyle w:val="ListParagraph"/>
        <w:numPr>
          <w:ilvl w:val="0"/>
          <w:numId w:val="27"/>
        </w:numPr>
      </w:pPr>
      <w:r>
        <w:t xml:space="preserve">Messages between core </w:t>
      </w:r>
      <w:r w:rsidR="006B0BA3">
        <w:t>HIX</w:t>
      </w:r>
      <w:r>
        <w:t xml:space="preserve"> and the </w:t>
      </w:r>
      <w:r w:rsidR="006B0BA3">
        <w:t xml:space="preserve">Softheon </w:t>
      </w:r>
      <w:r w:rsidR="006B0BA3">
        <w:rPr>
          <w:color w:val="000000" w:themeColor="text1"/>
          <w:szCs w:val="24"/>
        </w:rPr>
        <w:t>Service</w:t>
      </w:r>
      <w:r w:rsidR="006B0BA3">
        <w:t xml:space="preserve"> </w:t>
      </w:r>
      <w:r>
        <w:t xml:space="preserve">is a custom SOAP based XML data stream. Although this is a SOAP based connection, data flows between systems through scheduled batch jobs. Once a message is consumed on by the </w:t>
      </w:r>
      <w:r w:rsidR="006B0BA3">
        <w:t xml:space="preserve">Softheon </w:t>
      </w:r>
      <w:r w:rsidR="006B0BA3">
        <w:rPr>
          <w:color w:val="000000" w:themeColor="text1"/>
          <w:szCs w:val="24"/>
        </w:rPr>
        <w:t>Service</w:t>
      </w:r>
      <w:r>
        <w:t xml:space="preserve">, BOOMI software is used orchestrate various data flows within the </w:t>
      </w:r>
      <w:r w:rsidR="00C1406E">
        <w:t>Softheon S</w:t>
      </w:r>
      <w:r>
        <w:t xml:space="preserve">ervices. </w:t>
      </w:r>
    </w:p>
    <w:p w14:paraId="5E0375BD" w14:textId="77777777" w:rsidR="006A4FDA" w:rsidRDefault="006A4FDA">
      <w:pPr>
        <w:pStyle w:val="ListParagraph"/>
        <w:numPr>
          <w:ilvl w:val="0"/>
          <w:numId w:val="27"/>
        </w:numPr>
      </w:pPr>
      <w:r>
        <w:t>A reporting subsystem which produces reports for CMS and the IRS as well as internal CCA reports.</w:t>
      </w:r>
    </w:p>
    <w:p w14:paraId="45C8C9F9" w14:textId="77777777" w:rsidR="006A4FDA" w:rsidRDefault="006A4FDA">
      <w:pPr>
        <w:pStyle w:val="ListParagraph"/>
        <w:numPr>
          <w:ilvl w:val="0"/>
          <w:numId w:val="27"/>
        </w:numPr>
      </w:pPr>
      <w:r>
        <w:t>An Electronic Data Interchange (EDI) 834 ASC X12 engine to process XML into 820, and 834 message formats to integrate with Carriers and CMS.</w:t>
      </w:r>
    </w:p>
    <w:p w14:paraId="42F92807" w14:textId="77777777" w:rsidR="006A4FDA" w:rsidRDefault="006A4FDA">
      <w:pPr>
        <w:pStyle w:val="ListParagraph"/>
        <w:numPr>
          <w:ilvl w:val="0"/>
          <w:numId w:val="27"/>
        </w:numPr>
      </w:pPr>
      <w:r>
        <w:t>A Financial Management System that includes an identical set of SERFF templates/records as the hCentive system. The FMS manages payments for individuals.</w:t>
      </w:r>
    </w:p>
    <w:p w14:paraId="6B8174D3" w14:textId="77777777" w:rsidR="00895CDF" w:rsidRDefault="006A4FDA" w:rsidP="0001581A">
      <w:r>
        <w:t xml:space="preserve">The </w:t>
      </w:r>
      <w:r w:rsidR="006B0BA3">
        <w:t>Softheon</w:t>
      </w:r>
      <w:r>
        <w:t xml:space="preserve"> interface is bi-directional. For example, when a Carrier informs </w:t>
      </w:r>
      <w:r w:rsidR="006B0BA3">
        <w:t xml:space="preserve">Softheon </w:t>
      </w:r>
      <w:r>
        <w:t>of an enrollment, an effectuation status message is then generated and sent to the hCentive which then updates the particular member record of the status change which is visible to the hCentive UI/UX individual and worker portals.</w:t>
      </w:r>
    </w:p>
    <w:p w14:paraId="606BAC26" w14:textId="77777777" w:rsidR="006747BA" w:rsidRDefault="006747BA" w:rsidP="006747BA">
      <w:pPr>
        <w:pStyle w:val="Heading2"/>
      </w:pPr>
      <w:bookmarkStart w:id="1389" w:name="_Toc169824083"/>
      <w:bookmarkStart w:id="1390" w:name="_Toc169824310"/>
      <w:bookmarkStart w:id="1391" w:name="_Toc393245511"/>
      <w:bookmarkStart w:id="1392" w:name="_Ref403647240"/>
      <w:r>
        <w:t>Medicaid (MMIS)</w:t>
      </w:r>
      <w:bookmarkEnd w:id="1389"/>
      <w:bookmarkEnd w:id="1390"/>
    </w:p>
    <w:p w14:paraId="1DB8246B" w14:textId="77777777" w:rsidR="006A4FDA" w:rsidRDefault="006A4FDA" w:rsidP="006A4FDA">
      <w:bookmarkStart w:id="1393" w:name="_Toc393245510"/>
      <w:r>
        <w:t xml:space="preserve">The MMIS system performs a similar role for Medicaid populations as the </w:t>
      </w:r>
      <w:r w:rsidR="006B0BA3">
        <w:t xml:space="preserve">Softheon </w:t>
      </w:r>
      <w:r w:rsidR="00C1406E">
        <w:rPr>
          <w:color w:val="000000" w:themeColor="text1"/>
          <w:szCs w:val="24"/>
        </w:rPr>
        <w:t>Services</w:t>
      </w:r>
      <w:r w:rsidR="00C1406E">
        <w:t xml:space="preserve"> do</w:t>
      </w:r>
      <w:r>
        <w:t xml:space="preserve"> for QHP enrollees.  Once program determination is complete, a batch job is executed to process messages from core </w:t>
      </w:r>
      <w:r w:rsidR="007D6FB8">
        <w:t>HIX application</w:t>
      </w:r>
      <w:r>
        <w:t xml:space="preserve"> to the MMIS system via a SOAP/XML link. The XML is customized between the MMIS and </w:t>
      </w:r>
      <w:r w:rsidR="006B0BA3">
        <w:t>HIX</w:t>
      </w:r>
      <w:r>
        <w:t xml:space="preserve"> </w:t>
      </w:r>
      <w:r w:rsidR="006B0BA3">
        <w:t>and also between</w:t>
      </w:r>
      <w:r>
        <w:t xml:space="preserve"> the </w:t>
      </w:r>
      <w:r w:rsidR="006B0BA3">
        <w:t>HIX</w:t>
      </w:r>
      <w:r>
        <w:t xml:space="preserve"> and </w:t>
      </w:r>
      <w:r w:rsidR="006B0BA3">
        <w:t xml:space="preserve">Softheon </w:t>
      </w:r>
      <w:r w:rsidR="00C1406E">
        <w:rPr>
          <w:color w:val="000000" w:themeColor="text1"/>
          <w:szCs w:val="24"/>
        </w:rPr>
        <w:t>Services</w:t>
      </w:r>
      <w:r>
        <w:t>.</w:t>
      </w:r>
      <w:r w:rsidR="00A22FBD">
        <w:t xml:space="preserve"> The data flows thru 2 external network paths (for failsafe), via </w:t>
      </w:r>
      <w:r w:rsidR="007D6FB8">
        <w:t xml:space="preserve">a </w:t>
      </w:r>
      <w:r w:rsidR="007D6FB8" w:rsidRPr="007D6FB8">
        <w:t xml:space="preserve">Multiprotocol Label Switching </w:t>
      </w:r>
      <w:r w:rsidR="007D6FB8">
        <w:t xml:space="preserve">(MPLS) provided by </w:t>
      </w:r>
      <w:r w:rsidR="00A22FBD">
        <w:t>AT&amp;T and Verizon</w:t>
      </w:r>
      <w:r w:rsidR="007D6FB8">
        <w:t>.</w:t>
      </w:r>
      <w:r w:rsidR="00A22FBD">
        <w:t xml:space="preserve"> </w:t>
      </w:r>
      <w:r w:rsidR="007D6FB8">
        <w:t>I</w:t>
      </w:r>
      <w:r w:rsidR="00A22FBD">
        <w:t xml:space="preserve">nternally within the EOTSS network </w:t>
      </w:r>
      <w:r w:rsidR="007D6FB8">
        <w:t>the data</w:t>
      </w:r>
      <w:r w:rsidR="00A22FBD">
        <w:t xml:space="preserve"> passes thr</w:t>
      </w:r>
      <w:r w:rsidR="007D6FB8">
        <w:t>ough</w:t>
      </w:r>
      <w:r w:rsidR="00A22FBD">
        <w:t xml:space="preserve"> different routers to end up on the MMIS repository. A </w:t>
      </w:r>
      <w:r w:rsidR="007D6FB8">
        <w:t>high-level</w:t>
      </w:r>
      <w:r w:rsidR="00A22FBD">
        <w:t xml:space="preserve"> diagram is attached below.</w:t>
      </w:r>
    </w:p>
    <w:p w14:paraId="3C59E4F4" w14:textId="77777777" w:rsidR="007D6FB8" w:rsidRDefault="007D6FB8" w:rsidP="006A4FDA"/>
    <w:p w14:paraId="5FB13470" w14:textId="77777777" w:rsidR="00A22FBD" w:rsidRPr="0094133A" w:rsidRDefault="0060110A" w:rsidP="006A4FDA">
      <w:r w:rsidRPr="007D6FB8">
        <w:rPr>
          <w:noProof/>
        </w:rPr>
        <w:drawing>
          <wp:inline distT="0" distB="0" distL="0" distR="0" wp14:anchorId="3FAFB962" wp14:editId="5367C75B">
            <wp:extent cx="4213225" cy="2026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3225" cy="2026285"/>
                    </a:xfrm>
                    <a:prstGeom prst="rect">
                      <a:avLst/>
                    </a:prstGeom>
                    <a:noFill/>
                    <a:ln>
                      <a:noFill/>
                    </a:ln>
                  </pic:spPr>
                </pic:pic>
              </a:graphicData>
            </a:graphic>
          </wp:inline>
        </w:drawing>
      </w:r>
    </w:p>
    <w:p w14:paraId="2C3597B0" w14:textId="770E0C2D" w:rsidR="006747BA" w:rsidRDefault="00301D29" w:rsidP="00301D29">
      <w:pPr>
        <w:pStyle w:val="Caption"/>
        <w:jc w:val="left"/>
      </w:pPr>
      <w:bookmarkStart w:id="1394" w:name="_Toc169824377"/>
      <w:bookmarkEnd w:id="1391"/>
      <w:bookmarkEnd w:id="1392"/>
      <w:bookmarkEnd w:id="1393"/>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21</w:t>
      </w:r>
      <w:r w:rsidR="0084202D">
        <w:rPr>
          <w:noProof/>
        </w:rPr>
        <w:fldChar w:fldCharType="end"/>
      </w:r>
      <w:r>
        <w:t xml:space="preserve">: </w:t>
      </w:r>
      <w:r w:rsidR="007D6FB8">
        <w:t>AWS</w:t>
      </w:r>
      <w:r>
        <w:t xml:space="preserve"> to MMIS Connection</w:t>
      </w:r>
      <w:bookmarkEnd w:id="1394"/>
    </w:p>
    <w:p w14:paraId="1F08FD1A" w14:textId="0E59AA5D" w:rsidR="00293311" w:rsidRDefault="006A4FDA">
      <w:pPr>
        <w:rPr>
          <w:color w:val="000000" w:themeColor="text1"/>
        </w:rPr>
      </w:pPr>
      <w:bookmarkStart w:id="1395" w:name="_Toc449094363"/>
      <w:r>
        <w:rPr>
          <w:color w:val="000000" w:themeColor="text1"/>
        </w:rPr>
        <w:t>For more</w:t>
      </w:r>
      <w:r w:rsidRPr="006A4FDA">
        <w:rPr>
          <w:color w:val="000000" w:themeColor="text1"/>
        </w:rPr>
        <w:t xml:space="preserve"> information </w:t>
      </w:r>
      <w:r>
        <w:rPr>
          <w:color w:val="000000" w:themeColor="text1"/>
        </w:rPr>
        <w:t>on how</w:t>
      </w:r>
      <w:r w:rsidRPr="006A4FDA">
        <w:rPr>
          <w:color w:val="000000" w:themeColor="text1"/>
        </w:rPr>
        <w:t xml:space="preserve"> hCentive </w:t>
      </w:r>
      <w:r>
        <w:rPr>
          <w:color w:val="000000" w:themeColor="text1"/>
        </w:rPr>
        <w:t xml:space="preserve">integrates with the Commonwealth’s MMIS system please see the Interface Control Document (ICD) Medicaid Management Information Systems (MMIS) </w:t>
      </w:r>
      <w:del w:id="1396" w:author="Selvarajan, Prabhu" w:date="2024-12-16T18:27:00Z" w16du:dateUtc="2024-12-16T23:27:00Z">
        <w:r w:rsidR="00510C3C" w:rsidDel="0098301E">
          <w:rPr>
            <w:color w:val="000000" w:themeColor="text1"/>
          </w:rPr>
          <w:delText xml:space="preserve">at this </w:delText>
        </w:r>
        <w:r w:rsidR="00510C3C" w:rsidDel="0098301E">
          <w:fldChar w:fldCharType="begin"/>
        </w:r>
        <w:r w:rsidR="00510C3C" w:rsidDel="0098301E">
          <w:delInstrText>HYPERLINK "https://massgov.sharepoint.com/sites/EHS-HIX-PROD/RDW/_layouts/15/DocIdRedir.aspx?ID=HIXIESDOC-1654887115-1158"</w:delInstrText>
        </w:r>
        <w:r w:rsidR="00510C3C" w:rsidDel="0098301E">
          <w:fldChar w:fldCharType="separate"/>
        </w:r>
        <w:r w:rsidR="00510C3C" w:rsidRPr="00510C3C" w:rsidDel="0098301E">
          <w:rPr>
            <w:rStyle w:val="Hyperlink"/>
          </w:rPr>
          <w:delText>link</w:delText>
        </w:r>
        <w:r w:rsidR="00510C3C" w:rsidDel="0098301E">
          <w:rPr>
            <w:rStyle w:val="Hyperlink"/>
          </w:rPr>
          <w:fldChar w:fldCharType="end"/>
        </w:r>
      </w:del>
      <w:ins w:id="1397" w:author="Selvarajan, Prabhu" w:date="2024-12-16T18:27:00Z" w16du:dateUtc="2024-12-16T23:27:00Z">
        <w:r w:rsidR="0098301E">
          <w:rPr>
            <w:color w:val="000000" w:themeColor="text1"/>
          </w:rPr>
          <w:t>under Section 2: Referenced Documents</w:t>
        </w:r>
      </w:ins>
      <w:r>
        <w:rPr>
          <w:color w:val="000000" w:themeColor="text1"/>
        </w:rPr>
        <w:t>.</w:t>
      </w:r>
    </w:p>
    <w:p w14:paraId="36E290D5" w14:textId="77777777" w:rsidR="00293311" w:rsidRDefault="00293311" w:rsidP="00293311">
      <w:pPr>
        <w:pStyle w:val="Heading2"/>
      </w:pPr>
      <w:bookmarkStart w:id="1398" w:name="_Customer_Service_Center"/>
      <w:bookmarkStart w:id="1399" w:name="_Toc169824084"/>
      <w:bookmarkStart w:id="1400" w:name="_Toc169824311"/>
      <w:bookmarkEnd w:id="1398"/>
      <w:r>
        <w:t>Customer Service Center</w:t>
      </w:r>
      <w:bookmarkEnd w:id="1399"/>
      <w:bookmarkEnd w:id="1400"/>
    </w:p>
    <w:p w14:paraId="2CDB12AC" w14:textId="230AA13E" w:rsidR="00293311" w:rsidRPr="00293311" w:rsidRDefault="00293311" w:rsidP="00293311">
      <w:r>
        <w:t>Start</w:t>
      </w:r>
      <w:r w:rsidR="00A35F0B">
        <w:t>ing</w:t>
      </w:r>
      <w:r>
        <w:t xml:space="preserve"> in </w:t>
      </w:r>
      <w:r w:rsidR="006345E8">
        <w:t xml:space="preserve">October </w:t>
      </w:r>
      <w:r>
        <w:t>202</w:t>
      </w:r>
      <w:r w:rsidR="006345E8">
        <w:t>1</w:t>
      </w:r>
      <w:r>
        <w:t xml:space="preserve"> </w:t>
      </w:r>
      <w:r w:rsidR="006345E8">
        <w:t>Accenture</w:t>
      </w:r>
      <w:r w:rsidR="006345E8" w:rsidRPr="00293311">
        <w:t xml:space="preserve"> </w:t>
      </w:r>
      <w:r>
        <w:t>replace</w:t>
      </w:r>
      <w:r w:rsidR="0073054C">
        <w:t>d</w:t>
      </w:r>
      <w:r>
        <w:t xml:space="preserve"> </w:t>
      </w:r>
      <w:r w:rsidR="006345E8">
        <w:t xml:space="preserve">Faneuil </w:t>
      </w:r>
      <w:r>
        <w:t xml:space="preserve">to handle all </w:t>
      </w:r>
      <w:r w:rsidR="0073054C">
        <w:t>back-office</w:t>
      </w:r>
      <w:r>
        <w:t xml:space="preserve"> customer service needs. </w:t>
      </w:r>
      <w:r w:rsidRPr="00293311">
        <w:t>The Health Connector handles more than 1 million phone calls year, and walk-in centers in Boston, Worcester, Springfield and Brockton</w:t>
      </w:r>
      <w:r>
        <w:t xml:space="preserve"> and</w:t>
      </w:r>
      <w:r w:rsidRPr="00293311">
        <w:t xml:space="preserve"> provide</w:t>
      </w:r>
      <w:r>
        <w:t>s</w:t>
      </w:r>
      <w:r w:rsidRPr="00293311">
        <w:t xml:space="preserve"> in-person support to nearly 83,000 visitors per ye</w:t>
      </w:r>
      <w:r>
        <w:t xml:space="preserve">ar. </w:t>
      </w:r>
      <w:r w:rsidR="006345E8">
        <w:t>Accenture</w:t>
      </w:r>
      <w:r>
        <w:t xml:space="preserve"> is responsible for the </w:t>
      </w:r>
      <w:r w:rsidRPr="00293311">
        <w:t>operations of the contact center</w:t>
      </w:r>
      <w:r w:rsidR="00A35F0B">
        <w:t>s</w:t>
      </w:r>
      <w:r w:rsidRPr="00293311">
        <w:t xml:space="preserve"> and walk-in centers. </w:t>
      </w:r>
      <w:r w:rsidR="006345E8">
        <w:t>Accenture</w:t>
      </w:r>
      <w:r w:rsidRPr="00293311">
        <w:t xml:space="preserve"> </w:t>
      </w:r>
      <w:r w:rsidR="00A35F0B">
        <w:t>supports online chats, email and text messaging platforms to interact with members</w:t>
      </w:r>
      <w:r w:rsidRPr="00293311">
        <w:t>.</w:t>
      </w:r>
    </w:p>
    <w:p w14:paraId="6B681B69" w14:textId="77777777" w:rsidR="005A2F6E" w:rsidRDefault="005A2F6E">
      <w:pPr>
        <w:rPr>
          <w:b/>
          <w:kern w:val="28"/>
          <w:sz w:val="32"/>
          <w:szCs w:val="32"/>
        </w:rPr>
      </w:pPr>
      <w:r>
        <w:rPr>
          <w:b/>
          <w:kern w:val="28"/>
          <w:sz w:val="32"/>
          <w:szCs w:val="32"/>
        </w:rPr>
        <w:br w:type="page"/>
      </w:r>
    </w:p>
    <w:p w14:paraId="13F07D90" w14:textId="77777777" w:rsidR="005F6023" w:rsidRDefault="005F6023" w:rsidP="005F6023">
      <w:pPr>
        <w:pStyle w:val="Heading1"/>
      </w:pPr>
      <w:bookmarkStart w:id="1401" w:name="_EXTERNAL_INTERFACES"/>
      <w:bookmarkStart w:id="1402" w:name="_Toc169824085"/>
      <w:bookmarkStart w:id="1403" w:name="_Toc169824312"/>
      <w:bookmarkEnd w:id="1401"/>
      <w:r>
        <w:t>EXTERNAL INTERFAC</w:t>
      </w:r>
      <w:r w:rsidR="00A95826">
        <w:t>ES</w:t>
      </w:r>
      <w:bookmarkEnd w:id="1395"/>
      <w:bookmarkEnd w:id="1402"/>
      <w:bookmarkEnd w:id="1403"/>
    </w:p>
    <w:p w14:paraId="0C0DBEE1" w14:textId="77777777" w:rsidR="008E609E" w:rsidRDefault="000D2C30" w:rsidP="00A95826">
      <w:r>
        <w:t xml:space="preserve">Due to the nature of </w:t>
      </w:r>
      <w:r w:rsidR="003F041C">
        <w:t>MAHIX</w:t>
      </w:r>
      <w:r>
        <w:t>, there are a number of integration points which perform a v</w:t>
      </w:r>
      <w:r w:rsidR="003F041C">
        <w:t xml:space="preserve">ariety of needs to the overall MAHIX </w:t>
      </w:r>
      <w:r>
        <w:t xml:space="preserve">solution. </w:t>
      </w:r>
      <w:r w:rsidR="003F041C">
        <w:t xml:space="preserve">For the MAHIX </w:t>
      </w:r>
      <w:r w:rsidR="008E609E">
        <w:t>Project, external interfaces are aligned to the contractual scope</w:t>
      </w:r>
      <w:r w:rsidR="00A44164">
        <w:t xml:space="preserve"> of the Optum Contract</w:t>
      </w:r>
      <w:r w:rsidR="008E609E">
        <w:t xml:space="preserve">.  </w:t>
      </w:r>
      <w:r w:rsidR="00C4153C">
        <w:t>This section organizes the various external interfaces into 3 general categories below:</w:t>
      </w:r>
    </w:p>
    <w:p w14:paraId="06606EBF" w14:textId="77777777" w:rsidR="00330352" w:rsidRDefault="00C4153C" w:rsidP="00603272">
      <w:pPr>
        <w:pStyle w:val="ListParagraph"/>
        <w:numPr>
          <w:ilvl w:val="0"/>
          <w:numId w:val="13"/>
        </w:numPr>
      </w:pPr>
      <w:r w:rsidRPr="0081200E">
        <w:rPr>
          <w:b/>
          <w:i/>
        </w:rPr>
        <w:t>Eligibility Verification Services</w:t>
      </w:r>
      <w:r>
        <w:t xml:space="preserve">: These are services, such as the synchronous FDSH services, which query </w:t>
      </w:r>
      <w:r w:rsidR="00E515FF">
        <w:t xml:space="preserve">external data sources </w:t>
      </w:r>
      <w:r>
        <w:t>to obtain specific information used in program determination (PD).  The FDSH also provides asynchronous services used for periodic data matching and annual renewals which are batch oriented (see section 10, BATCH PROCESSING f</w:t>
      </w:r>
      <w:r w:rsidR="003F041C">
        <w:t xml:space="preserve">or more information around how </w:t>
      </w:r>
      <w:r>
        <w:t>batch processing is designed). In addition to FDSH services, the Commonwealth has enhanced its eligibility verification capability by being able to query various state and other external based systems such as Lex</w:t>
      </w:r>
      <w:r w:rsidR="006E2211">
        <w:t>i</w:t>
      </w:r>
      <w:r>
        <w:t>s/</w:t>
      </w:r>
      <w:r w:rsidR="006E2211">
        <w:t>Nexis</w:t>
      </w:r>
      <w:r>
        <w:t>.</w:t>
      </w:r>
    </w:p>
    <w:p w14:paraId="3C8540EC" w14:textId="77777777" w:rsidR="00330352" w:rsidRDefault="00330352" w:rsidP="00330352">
      <w:pPr>
        <w:pStyle w:val="ListParagraph"/>
        <w:ind w:left="360"/>
      </w:pPr>
    </w:p>
    <w:p w14:paraId="5F1865AA" w14:textId="77777777" w:rsidR="00330352" w:rsidRDefault="00C4153C" w:rsidP="00603272">
      <w:pPr>
        <w:pStyle w:val="ListParagraph"/>
        <w:numPr>
          <w:ilvl w:val="0"/>
          <w:numId w:val="13"/>
        </w:numPr>
      </w:pPr>
      <w:r w:rsidRPr="0081200E">
        <w:rPr>
          <w:b/>
          <w:i/>
        </w:rPr>
        <w:t>Account Transfer Services</w:t>
      </w:r>
      <w:r>
        <w:t xml:space="preserve">: These systems are integral </w:t>
      </w:r>
      <w:r w:rsidR="003F041C">
        <w:t xml:space="preserve">to MAHIX </w:t>
      </w:r>
      <w:r>
        <w:t xml:space="preserve">and are the </w:t>
      </w:r>
      <w:r w:rsidR="00C1406E">
        <w:t>Softheon</w:t>
      </w:r>
      <w:r w:rsidR="00330352">
        <w:t xml:space="preserve"> and MMIS system.  The </w:t>
      </w:r>
      <w:r w:rsidR="00C1406E">
        <w:t xml:space="preserve">Softheon </w:t>
      </w:r>
      <w:r w:rsidR="00330352">
        <w:t xml:space="preserve">QHP </w:t>
      </w:r>
      <w:r w:rsidR="00C1406E">
        <w:t>Service</w:t>
      </w:r>
      <w:r>
        <w:t xml:space="preserve"> is used to process QHP enrollment and perform billing activities</w:t>
      </w:r>
      <w:r w:rsidR="00330352">
        <w:t xml:space="preserve"> (Financial Management System)</w:t>
      </w:r>
      <w:r>
        <w:t>, whereas the MMIS system performs similar duties but for the Medicaid population.</w:t>
      </w:r>
      <w:r w:rsidR="00330352">
        <w:t xml:space="preserve">  These integration points are bi-directional in that accounts can “transfer” between QHP and MMIS, however, PD is performed as integrated by the hCentive system.</w:t>
      </w:r>
      <w:r w:rsidR="0081200E">
        <w:t xml:space="preserve">  </w:t>
      </w:r>
      <w:r w:rsidR="00FE2C85">
        <w:t xml:space="preserve">Because of the importance of these systems in the MAHIX architecture, a separate section has been created in the SAD to go into more details how these subsystems integrate.  Please see section 12, Account Transfer Services for information regarding the MMIS and </w:t>
      </w:r>
      <w:r w:rsidR="00C1406E">
        <w:t xml:space="preserve">Softheon </w:t>
      </w:r>
      <w:r w:rsidR="00FE2C85">
        <w:t>integration and flows.</w:t>
      </w:r>
    </w:p>
    <w:p w14:paraId="460112FC" w14:textId="77777777" w:rsidR="00330352" w:rsidRPr="00330352" w:rsidRDefault="00330352" w:rsidP="00330352">
      <w:pPr>
        <w:pStyle w:val="ListParagraph"/>
        <w:ind w:left="360"/>
      </w:pPr>
    </w:p>
    <w:p w14:paraId="32421A6D" w14:textId="77777777" w:rsidR="0081200E" w:rsidRDefault="00330352" w:rsidP="00603272">
      <w:pPr>
        <w:pStyle w:val="ListParagraph"/>
        <w:numPr>
          <w:ilvl w:val="0"/>
          <w:numId w:val="13"/>
        </w:numPr>
      </w:pPr>
      <w:r w:rsidRPr="0081200E">
        <w:rPr>
          <w:b/>
          <w:i/>
        </w:rPr>
        <w:t xml:space="preserve">Other </w:t>
      </w:r>
      <w:r w:rsidR="000D2C30">
        <w:rPr>
          <w:b/>
          <w:i/>
        </w:rPr>
        <w:t xml:space="preserve">External </w:t>
      </w:r>
      <w:r w:rsidRPr="0081200E">
        <w:rPr>
          <w:b/>
          <w:i/>
        </w:rPr>
        <w:t>Processing Subsystems</w:t>
      </w:r>
      <w:r>
        <w:t xml:space="preserve">: These services perform specific processing functionality for </w:t>
      </w:r>
      <w:r w:rsidR="003F041C">
        <w:t>MAHIX</w:t>
      </w:r>
      <w:r>
        <w:t xml:space="preserve"> </w:t>
      </w:r>
      <w:r w:rsidR="004B672A">
        <w:t>such as identity management, notice generation, and the daily data extract (DDE) used for the Commonwealth’s reporting requirements.</w:t>
      </w:r>
    </w:p>
    <w:p w14:paraId="2CFC8903" w14:textId="77777777" w:rsidR="00D35AEC" w:rsidRDefault="00D35AEC" w:rsidP="00D35AEC">
      <w:pPr>
        <w:pStyle w:val="ListParagraph"/>
      </w:pPr>
    </w:p>
    <w:p w14:paraId="6F210184" w14:textId="77777777" w:rsidR="00D35AEC" w:rsidRDefault="00D35AEC" w:rsidP="00D35AEC">
      <w:pPr>
        <w:pStyle w:val="ListParagraph"/>
        <w:ind w:left="360"/>
      </w:pPr>
    </w:p>
    <w:p w14:paraId="60442574" w14:textId="77777777" w:rsidR="0081200E" w:rsidRDefault="0081200E" w:rsidP="00A95826">
      <w:r>
        <w:t>Below is a logical block diagram of all interfaces for</w:t>
      </w:r>
      <w:r w:rsidR="003F041C">
        <w:t xml:space="preserve"> MAHIX</w:t>
      </w:r>
      <w:r w:rsidR="000D2C30">
        <w:t xml:space="preserve"> based upon these three categories</w:t>
      </w:r>
      <w:r>
        <w:t>:</w:t>
      </w:r>
    </w:p>
    <w:p w14:paraId="315DC0C3" w14:textId="77777777" w:rsidR="004A587A" w:rsidRDefault="004A587A" w:rsidP="004A587A">
      <w:pPr>
        <w:pStyle w:val="Heading2"/>
      </w:pPr>
      <w:bookmarkStart w:id="1404" w:name="_Toc169824086"/>
      <w:bookmarkStart w:id="1405" w:name="_Toc169824313"/>
      <w:r>
        <w:t>Eligibility Services</w:t>
      </w:r>
      <w:r w:rsidR="00703145">
        <w:t xml:space="preserve"> &amp; Interfaces</w:t>
      </w:r>
      <w:bookmarkEnd w:id="1404"/>
      <w:bookmarkEnd w:id="1405"/>
    </w:p>
    <w:p w14:paraId="74B8C8B6" w14:textId="16768FEF" w:rsidR="0060110A" w:rsidRDefault="0060110A" w:rsidP="0060110A">
      <w:pPr>
        <w:keepNext/>
      </w:pPr>
    </w:p>
    <w:p w14:paraId="60E7DD2D" w14:textId="29B96261" w:rsidR="00343DAA" w:rsidRDefault="00343DAA" w:rsidP="0060110A">
      <w:pPr>
        <w:keepNext/>
      </w:pPr>
    </w:p>
    <w:p w14:paraId="3AAB916F" w14:textId="3DC42EC7" w:rsidR="001E6324" w:rsidRDefault="001E6324" w:rsidP="0060110A">
      <w:pPr>
        <w:keepNext/>
      </w:pPr>
      <w:r>
        <w:rPr>
          <w:noProof/>
        </w:rPr>
        <w:drawing>
          <wp:inline distT="0" distB="0" distL="0" distR="0" wp14:anchorId="2A43685A" wp14:editId="700C9C8F">
            <wp:extent cx="5943600" cy="5886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886450"/>
                    </a:xfrm>
                    <a:prstGeom prst="rect">
                      <a:avLst/>
                    </a:prstGeom>
                  </pic:spPr>
                </pic:pic>
              </a:graphicData>
            </a:graphic>
          </wp:inline>
        </w:drawing>
      </w:r>
    </w:p>
    <w:p w14:paraId="6FF8E015" w14:textId="7408E897" w:rsidR="0060110A" w:rsidRDefault="0060110A" w:rsidP="0060110A">
      <w:pPr>
        <w:pStyle w:val="Caption"/>
        <w:jc w:val="both"/>
      </w:pPr>
      <w:bookmarkStart w:id="1406" w:name="_Toc169824378"/>
      <w:r w:rsidRPr="0073054C">
        <w:t xml:space="preserve">Figure </w:t>
      </w:r>
      <w:r>
        <w:fldChar w:fldCharType="begin"/>
      </w:r>
      <w:r>
        <w:instrText>SEQ Figure \* ARABIC</w:instrText>
      </w:r>
      <w:r>
        <w:fldChar w:fldCharType="separate"/>
      </w:r>
      <w:r w:rsidR="00F41F59">
        <w:rPr>
          <w:noProof/>
        </w:rPr>
        <w:t>22</w:t>
      </w:r>
      <w:r>
        <w:fldChar w:fldCharType="end"/>
      </w:r>
      <w:r w:rsidRPr="0073054C">
        <w:t>: Interfaces</w:t>
      </w:r>
      <w:bookmarkEnd w:id="1406"/>
    </w:p>
    <w:p w14:paraId="39B96A1C" w14:textId="77777777" w:rsidR="002B3494" w:rsidRDefault="000D2C30" w:rsidP="00C3560F">
      <w:r>
        <w:t>The three following subsections below describe at a high level e</w:t>
      </w:r>
      <w:r w:rsidR="007D4C20">
        <w:t>ach group of external interface</w:t>
      </w:r>
      <w:r>
        <w:t>s</w:t>
      </w:r>
      <w:r w:rsidR="007D4C20">
        <w:t xml:space="preserve"> </w:t>
      </w:r>
      <w:r>
        <w:t>and how each of the external services are used by</w:t>
      </w:r>
      <w:r w:rsidR="003F041C">
        <w:t xml:space="preserve"> MAHIX</w:t>
      </w:r>
      <w:r>
        <w:t xml:space="preserve">.  </w:t>
      </w:r>
      <w:r w:rsidR="008362AA">
        <w:t>This grouping does not represent how the s</w:t>
      </w:r>
      <w:r w:rsidR="003F041C">
        <w:t xml:space="preserve">ervices are architected within MAHIX </w:t>
      </w:r>
      <w:r w:rsidR="008362AA">
        <w:t xml:space="preserve">but simply an organizational mechanism used within this document. </w:t>
      </w:r>
      <w:r>
        <w:t>More detailed interface information for each service can be found in their corresponding Interface Communications Document (ICD) which is referenced at the end of each introductory service description below.</w:t>
      </w:r>
    </w:p>
    <w:p w14:paraId="19287DFB" w14:textId="77777777" w:rsidR="0023197B" w:rsidRDefault="0023197B" w:rsidP="00C3560F"/>
    <w:p w14:paraId="4175B670" w14:textId="5B49730A" w:rsidR="0023197B" w:rsidRDefault="0023197B" w:rsidP="00C3560F">
      <w:del w:id="1407" w:author="Selvarajan, Prabhu" w:date="2024-12-16T18:29:00Z" w16du:dateUtc="2024-12-16T23:29:00Z">
        <w:r w:rsidDel="0098301E">
          <w:delText xml:space="preserve">A summary of external interface document is available on MassForge </w:delText>
        </w:r>
        <w:r w:rsidDel="0098301E">
          <w:fldChar w:fldCharType="begin"/>
        </w:r>
        <w:r w:rsidDel="0098301E">
          <w:delInstrText>HYPERLINK "https://tools.hhs.state.ma.us/sf/go/doc117623?nav=1"</w:delInstrText>
        </w:r>
        <w:r w:rsidDel="0098301E">
          <w:fldChar w:fldCharType="separate"/>
        </w:r>
        <w:r w:rsidRPr="0023197B" w:rsidDel="0098301E">
          <w:rPr>
            <w:rStyle w:val="Hyperlink"/>
          </w:rPr>
          <w:delText>here</w:delText>
        </w:r>
        <w:r w:rsidDel="0098301E">
          <w:rPr>
            <w:rStyle w:val="Hyperlink"/>
          </w:rPr>
          <w:fldChar w:fldCharType="end"/>
        </w:r>
        <w:r w:rsidDel="0098301E">
          <w:delText xml:space="preserve">. </w:delText>
        </w:r>
      </w:del>
    </w:p>
    <w:p w14:paraId="5BE4BFA0" w14:textId="77777777" w:rsidR="0001581A" w:rsidRDefault="0001581A" w:rsidP="0001581A">
      <w:pPr>
        <w:keepNext/>
        <w:rPr>
          <w:i/>
          <w:color w:val="00B0F0"/>
        </w:rPr>
      </w:pPr>
    </w:p>
    <w:p w14:paraId="71984E44" w14:textId="77777777" w:rsidR="00FE2C85" w:rsidRPr="00FE2C85" w:rsidRDefault="00FE2C85" w:rsidP="0001581A">
      <w:pPr>
        <w:keepNext/>
      </w:pPr>
      <w:r>
        <w:t>Performing eligibility (program determination) is a complex undertaking and many systems are queried to gather validation material as part of the application intake and subsequent PD processing. Below is a block diagram showing in more detail the Eligibility Services components:</w:t>
      </w:r>
    </w:p>
    <w:p w14:paraId="7AFF6B2E" w14:textId="77777777" w:rsidR="00CA6510" w:rsidRDefault="00CA6510" w:rsidP="00CA6510">
      <w:pPr>
        <w:pStyle w:val="Heading3"/>
      </w:pPr>
      <w:bookmarkStart w:id="1408" w:name="_Data_Exchange_with"/>
      <w:bookmarkStart w:id="1409" w:name="_Toc169824087"/>
      <w:bookmarkStart w:id="1410" w:name="_Toc169824314"/>
      <w:bookmarkStart w:id="1411" w:name="_Toc449094365"/>
      <w:bookmarkEnd w:id="1408"/>
      <w:r>
        <w:t>Data Exchange with external interface</w:t>
      </w:r>
      <w:bookmarkEnd w:id="1409"/>
      <w:bookmarkEnd w:id="1410"/>
    </w:p>
    <w:p w14:paraId="33BFB3E1" w14:textId="77777777" w:rsidR="00CA6510" w:rsidRDefault="00CA6510" w:rsidP="00CA6510"/>
    <w:p w14:paraId="5C64956E" w14:textId="77777777" w:rsidR="00CA6510" w:rsidRDefault="00CA6510" w:rsidP="00CA6510">
      <w:r>
        <w:t xml:space="preserve">Data is exchanged between the MA HIX application and other external interfaces as described above. Since the data is </w:t>
      </w:r>
      <w:r w:rsidR="009B0F95">
        <w:t>sensitive,</w:t>
      </w:r>
      <w:r>
        <w:t xml:space="preserve"> they’re exchanged using secure channels. A lot of interfaces that belongs to the federal data hub and the commonwealth data hub include both Personal Identifiable Information (PII) and the Federal Tax Information (FTI). The following diagram depicts the type of information that is exchanged between MAHIX and the interface.</w:t>
      </w:r>
    </w:p>
    <w:p w14:paraId="19C57CDF" w14:textId="26D29EEF" w:rsidR="00CA6510" w:rsidRDefault="00CA6510" w:rsidP="00CA6510"/>
    <w:p w14:paraId="753CDE8C" w14:textId="41FC0357" w:rsidR="003B7D2B" w:rsidRDefault="003B7D2B" w:rsidP="00CA6510"/>
    <w:p w14:paraId="36E12E02" w14:textId="23A6CA21" w:rsidR="00583909" w:rsidRDefault="00583909" w:rsidP="00CA6510"/>
    <w:p w14:paraId="040F6DF0" w14:textId="60F57FFA" w:rsidR="003820CB" w:rsidRDefault="003820CB" w:rsidP="00CA6510"/>
    <w:p w14:paraId="735B2C0D" w14:textId="12442E1A" w:rsidR="00A17B26" w:rsidRDefault="00A17B26" w:rsidP="00CA6510"/>
    <w:p w14:paraId="39A2E96F" w14:textId="20DEB2AC" w:rsidR="000A0F77" w:rsidRDefault="000A0F77" w:rsidP="00CA6510"/>
    <w:p w14:paraId="5E5A301B" w14:textId="7172BEF5" w:rsidR="00314690" w:rsidRDefault="00314690" w:rsidP="00CA6510">
      <w:r>
        <w:rPr>
          <w:noProof/>
        </w:rPr>
        <w:drawing>
          <wp:inline distT="0" distB="0" distL="0" distR="0" wp14:anchorId="5A14A9B9" wp14:editId="1073D5C1">
            <wp:extent cx="5943600" cy="3673475"/>
            <wp:effectExtent l="0" t="0" r="0" b="3175"/>
            <wp:docPr id="7685347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34779" name="Picture 1" descr="A diagram of a diagram&#10;&#10;Description automatically generated"/>
                    <pic:cNvPicPr/>
                  </pic:nvPicPr>
                  <pic:blipFill>
                    <a:blip r:embed="rId149"/>
                    <a:stretch>
                      <a:fillRect/>
                    </a:stretch>
                  </pic:blipFill>
                  <pic:spPr>
                    <a:xfrm>
                      <a:off x="0" y="0"/>
                      <a:ext cx="5943600" cy="3673475"/>
                    </a:xfrm>
                    <a:prstGeom prst="rect">
                      <a:avLst/>
                    </a:prstGeom>
                  </pic:spPr>
                </pic:pic>
              </a:graphicData>
            </a:graphic>
          </wp:inline>
        </w:drawing>
      </w:r>
    </w:p>
    <w:p w14:paraId="48543DAB" w14:textId="488293BA" w:rsidR="00CA6510" w:rsidRDefault="00CA6510" w:rsidP="00CA6510">
      <w:pPr>
        <w:pStyle w:val="Caption"/>
        <w:jc w:val="left"/>
      </w:pPr>
      <w:bookmarkStart w:id="1412" w:name="_Toc169824379"/>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23</w:t>
      </w:r>
      <w:r w:rsidR="0084202D">
        <w:rPr>
          <w:noProof/>
        </w:rPr>
        <w:fldChar w:fldCharType="end"/>
      </w:r>
      <w:r>
        <w:t xml:space="preserve">: Interface and </w:t>
      </w:r>
      <w:r w:rsidR="0029756A">
        <w:t>Member Data Exchange</w:t>
      </w:r>
      <w:bookmarkEnd w:id="1412"/>
    </w:p>
    <w:p w14:paraId="62CEADF9" w14:textId="77777777" w:rsidR="009F6233" w:rsidRDefault="009F6233" w:rsidP="009F6233">
      <w:pPr>
        <w:pStyle w:val="Heading3"/>
      </w:pPr>
      <w:bookmarkStart w:id="1413" w:name="_Toc169824088"/>
      <w:bookmarkStart w:id="1414" w:name="_Toc169824315"/>
      <w:r>
        <w:t>FDSH Services</w:t>
      </w:r>
      <w:bookmarkEnd w:id="1411"/>
      <w:bookmarkEnd w:id="1413"/>
      <w:bookmarkEnd w:id="1414"/>
    </w:p>
    <w:p w14:paraId="2DF51608" w14:textId="77777777" w:rsidR="00676ADC" w:rsidRDefault="00676ADC" w:rsidP="00676ADC">
      <w:r>
        <w:t>These services are provided through the Federal Data Services Hub (FDSH) and used during program determination.  As part of application intake FDSH services are called. In addition, several FDSH services are used for annual and periodic data matching that MAHIX performs.</w:t>
      </w:r>
    </w:p>
    <w:p w14:paraId="2E5AEBF3" w14:textId="6CC39744" w:rsidR="00676ADC" w:rsidRDefault="00676ADC" w:rsidP="00676ADC">
      <w:r>
        <w:br/>
        <w:t xml:space="preserve">All FDSH Services interface information is available </w:t>
      </w:r>
      <w:del w:id="1415" w:author="Selvarajan, Prabhu" w:date="2024-12-16T18:30:00Z" w16du:dateUtc="2024-12-16T23:30:00Z">
        <w:r w:rsidDel="0098301E">
          <w:fldChar w:fldCharType="begin"/>
        </w:r>
        <w:r w:rsidDel="0098301E">
          <w:delInstrText>HYPERLINK "https://massgov.sharepoint.com/sites/EHS-HIX-PROD/RDW/UploadedDeliverables/R28.0%20-%20ICD_FDSH_for_CRQ-624_Fed_HUB_services_SOAP_XML_to_REST_JSON_REST_XML_migration.docx?d=w0932b03ff9234b5fab23f70cdeaf34e0"</w:delInstrText>
        </w:r>
        <w:r w:rsidDel="0098301E">
          <w:fldChar w:fldCharType="separate"/>
        </w:r>
        <w:r w:rsidRPr="00F41D82" w:rsidDel="0098301E">
          <w:rPr>
            <w:rStyle w:val="Hyperlink"/>
          </w:rPr>
          <w:delText>here</w:delText>
        </w:r>
        <w:r w:rsidDel="0098301E">
          <w:rPr>
            <w:rStyle w:val="Hyperlink"/>
          </w:rPr>
          <w:fldChar w:fldCharType="end"/>
        </w:r>
        <w:r w:rsidDel="0098301E">
          <w:delText>.</w:delText>
        </w:r>
      </w:del>
      <w:ins w:id="1416" w:author="Selvarajan, Prabhu" w:date="2024-12-16T18:30:00Z" w16du:dateUtc="2024-12-16T23:30:00Z">
        <w:r w:rsidR="0098301E">
          <w:t>in the FDSH ICD under Section 2: Referenced Documents</w:t>
        </w:r>
      </w:ins>
    </w:p>
    <w:p w14:paraId="711AA835" w14:textId="77777777" w:rsidR="00676ADC" w:rsidRDefault="00676ADC" w:rsidP="00676ADC">
      <w:pPr>
        <w:pStyle w:val="Heading4"/>
      </w:pPr>
      <w:bookmarkStart w:id="1417" w:name="_Toc169824089"/>
      <w:bookmarkStart w:id="1418" w:name="_Toc169824316"/>
      <w:r>
        <w:t>IRS IFSV</w:t>
      </w:r>
      <w:bookmarkEnd w:id="1417"/>
      <w:bookmarkEnd w:id="1418"/>
    </w:p>
    <w:p w14:paraId="26B3FEC7" w14:textId="77777777" w:rsidR="00676ADC" w:rsidRDefault="00676ADC" w:rsidP="00676ADC">
      <w:r w:rsidRPr="00D91A1E">
        <w:t>This interf</w:t>
      </w:r>
      <w:r>
        <w:t>ace triggers processing when MA</w:t>
      </w:r>
      <w:r w:rsidRPr="00D91A1E">
        <w:t>HIX submits a valid request to Verify Household Annual Income and Family Size of an applicant or qualified individual as part of a new application or self-reported update for an eligibility determination in an insurance affordability program</w:t>
      </w:r>
      <w:r>
        <w:t>.</w:t>
      </w:r>
    </w:p>
    <w:p w14:paraId="6241E624" w14:textId="77777777" w:rsidR="00676ADC" w:rsidRPr="0058464D" w:rsidRDefault="00676ADC" w:rsidP="00676ADC">
      <w:pPr>
        <w:autoSpaceDE w:val="0"/>
        <w:autoSpaceDN w:val="0"/>
        <w:adjustRightInd w:val="0"/>
        <w:spacing w:before="120" w:after="60" w:line="288" w:lineRule="auto"/>
        <w:rPr>
          <w:szCs w:val="24"/>
        </w:rPr>
      </w:pPr>
      <w:r w:rsidRPr="0058464D">
        <w:rPr>
          <w:szCs w:val="24"/>
        </w:rPr>
        <w:t>Please reference the FDSH ICD for detailed information regarding this interface</w:t>
      </w:r>
      <w:r>
        <w:rPr>
          <w:szCs w:val="24"/>
        </w:rPr>
        <w:t>.</w:t>
      </w:r>
    </w:p>
    <w:p w14:paraId="1526E8B8" w14:textId="77777777" w:rsidR="00676ADC" w:rsidRDefault="00676ADC" w:rsidP="00676ADC">
      <w:pPr>
        <w:pStyle w:val="Heading4"/>
      </w:pPr>
      <w:bookmarkStart w:id="1419" w:name="_Toc169824090"/>
      <w:bookmarkStart w:id="1420" w:name="_Toc169824317"/>
      <w:r>
        <w:t>Non ESI MEC</w:t>
      </w:r>
      <w:bookmarkEnd w:id="1419"/>
      <w:bookmarkEnd w:id="1420"/>
    </w:p>
    <w:p w14:paraId="10BA9511" w14:textId="77777777" w:rsidR="00676ADC" w:rsidRDefault="00676ADC" w:rsidP="00676ADC">
      <w:r>
        <w:t>This interface triggers processing when MAHIX submits a valid request to FDSH to Verify Non-ESI MEC as part of a new application or self-reported update for an eligibility determination in an insurance affordability program.</w:t>
      </w:r>
    </w:p>
    <w:p w14:paraId="60F565D2" w14:textId="77777777" w:rsidR="00676ADC" w:rsidRPr="0058464D" w:rsidRDefault="00676ADC" w:rsidP="00676ADC">
      <w:pPr>
        <w:autoSpaceDE w:val="0"/>
        <w:autoSpaceDN w:val="0"/>
        <w:adjustRightInd w:val="0"/>
        <w:spacing w:before="120" w:after="60" w:line="288" w:lineRule="auto"/>
        <w:rPr>
          <w:szCs w:val="24"/>
        </w:rPr>
      </w:pPr>
      <w:r w:rsidRPr="0058464D">
        <w:rPr>
          <w:szCs w:val="24"/>
        </w:rPr>
        <w:t>Please reference the FDSH ICD for detailed information regarding this interface</w:t>
      </w:r>
      <w:r>
        <w:rPr>
          <w:szCs w:val="24"/>
        </w:rPr>
        <w:t>.</w:t>
      </w:r>
    </w:p>
    <w:p w14:paraId="41500F6B" w14:textId="77777777" w:rsidR="00676ADC" w:rsidRDefault="00676ADC" w:rsidP="00676ADC">
      <w:pPr>
        <w:pStyle w:val="Heading4"/>
      </w:pPr>
      <w:bookmarkStart w:id="1421" w:name="_Toc169824091"/>
      <w:bookmarkStart w:id="1422" w:name="_Toc169824318"/>
      <w:r>
        <w:t>SSA</w:t>
      </w:r>
      <w:bookmarkEnd w:id="1421"/>
      <w:bookmarkEnd w:id="1422"/>
    </w:p>
    <w:p w14:paraId="376C4574" w14:textId="77777777" w:rsidR="00676ADC" w:rsidRDefault="00676ADC" w:rsidP="00676ADC">
      <w:r>
        <w:t>The SSA Composite Service is used to access the Social Security Administration (SSA) system to perform a number of verifications and to gather additional information for households identified as having health insurance needs from the Exchange.  This service is accessed when the Individual is entering SSN information for themselves and their household members along with any Title II income. Title II is part of PDM and RRV.</w:t>
      </w:r>
    </w:p>
    <w:p w14:paraId="4FB134DA" w14:textId="77777777" w:rsidR="00676ADC" w:rsidRDefault="00676ADC" w:rsidP="00676ADC"/>
    <w:p w14:paraId="5C45747F" w14:textId="5D78D70F" w:rsidR="00676ADC" w:rsidRDefault="00676ADC" w:rsidP="00676ADC">
      <w:r>
        <w:t>Also the service is accessed by the periodic data matching process and the automated streamline renewal process</w:t>
      </w:r>
      <w:ins w:id="1423" w:author="Selvarajan, Prabhu" w:date="2024-12-16T18:31:00Z" w16du:dateUtc="2024-12-16T23:31:00Z">
        <w:r w:rsidR="00E02452">
          <w:t xml:space="preserve">. </w:t>
        </w:r>
      </w:ins>
      <w:del w:id="1424" w:author="Selvarajan, Prabhu" w:date="2024-12-16T18:31:00Z" w16du:dateUtc="2024-12-16T23:31:00Z">
        <w:r w:rsidDel="00E02452">
          <w:delText xml:space="preserve"> explained </w:delText>
        </w:r>
        <w:r w:rsidDel="00E02452">
          <w:fldChar w:fldCharType="begin"/>
        </w:r>
        <w:r w:rsidDel="00E02452">
          <w:delInstrText>HYPERLINK "https://massgov.sharepoint.com/sites/EHS-HIX-PROD/RDW/_layouts/15/DocIdRedir.aspx?ID=HIXIESDOC-1893147069-680"</w:delInstrText>
        </w:r>
        <w:r w:rsidDel="00E02452">
          <w:fldChar w:fldCharType="separate"/>
        </w:r>
        <w:r w:rsidRPr="00143E4C" w:rsidDel="00E02452">
          <w:rPr>
            <w:rStyle w:val="Hyperlink"/>
          </w:rPr>
          <w:delText>here</w:delText>
        </w:r>
        <w:r w:rsidDel="00E02452">
          <w:rPr>
            <w:rStyle w:val="Hyperlink"/>
          </w:rPr>
          <w:fldChar w:fldCharType="end"/>
        </w:r>
        <w:r w:rsidDel="00E02452">
          <w:delText>.</w:delText>
        </w:r>
      </w:del>
    </w:p>
    <w:p w14:paraId="6F931C27" w14:textId="4D006A29" w:rsidR="00676ADC" w:rsidRPr="0058464D" w:rsidRDefault="00676ADC" w:rsidP="00676ADC">
      <w:pPr>
        <w:autoSpaceDE w:val="0"/>
        <w:autoSpaceDN w:val="0"/>
        <w:adjustRightInd w:val="0"/>
        <w:spacing w:before="120" w:after="60" w:line="288" w:lineRule="auto"/>
        <w:rPr>
          <w:szCs w:val="24"/>
        </w:rPr>
      </w:pPr>
      <w:r w:rsidRPr="0058464D">
        <w:rPr>
          <w:szCs w:val="24"/>
        </w:rPr>
        <w:t>Please reference the FDSH</w:t>
      </w:r>
      <w:ins w:id="1425" w:author="Selvarajan, Prabhu" w:date="2024-12-16T18:32:00Z" w16du:dateUtc="2024-12-16T23:32:00Z">
        <w:r w:rsidR="00E02452">
          <w:rPr>
            <w:szCs w:val="24"/>
          </w:rPr>
          <w:t>/RRV</w:t>
        </w:r>
      </w:ins>
      <w:r w:rsidRPr="0058464D">
        <w:rPr>
          <w:szCs w:val="24"/>
        </w:rPr>
        <w:t xml:space="preserve"> ICD for detailed information regarding this interface</w:t>
      </w:r>
      <w:ins w:id="1426" w:author="Selvarajan, Prabhu" w:date="2024-12-16T18:31:00Z" w16du:dateUtc="2024-12-16T23:31:00Z">
        <w:r w:rsidR="00E02452">
          <w:rPr>
            <w:szCs w:val="24"/>
          </w:rPr>
          <w:t xml:space="preserve"> under </w:t>
        </w:r>
      </w:ins>
      <w:ins w:id="1427" w:author="Selvarajan, Prabhu" w:date="2024-12-16T18:32:00Z" w16du:dateUtc="2024-12-16T23:32:00Z">
        <w:r w:rsidR="00E02452">
          <w:rPr>
            <w:szCs w:val="24"/>
          </w:rPr>
          <w:t>Section 2: Referenced Documents</w:t>
        </w:r>
      </w:ins>
      <w:r>
        <w:rPr>
          <w:szCs w:val="24"/>
        </w:rPr>
        <w:t>.</w:t>
      </w:r>
    </w:p>
    <w:p w14:paraId="79ABF335" w14:textId="77777777" w:rsidR="00676ADC" w:rsidRDefault="00676ADC" w:rsidP="00676ADC">
      <w:pPr>
        <w:pStyle w:val="Heading4"/>
      </w:pPr>
      <w:bookmarkStart w:id="1428" w:name="_Toc169824092"/>
      <w:bookmarkStart w:id="1429" w:name="_Toc169824319"/>
      <w:r>
        <w:t>Remote Id</w:t>
      </w:r>
      <w:r w:rsidRPr="00573073">
        <w:t>entity Proofing (RIDP) Precise Identity</w:t>
      </w:r>
      <w:bookmarkEnd w:id="1428"/>
      <w:bookmarkEnd w:id="1429"/>
    </w:p>
    <w:p w14:paraId="549E3FF3" w14:textId="77777777" w:rsidR="00676ADC" w:rsidRDefault="00676ADC" w:rsidP="00676ADC">
      <w:r>
        <w:t xml:space="preserve">With the RIDP service MA HIX can choose </w:t>
      </w:r>
      <w:r w:rsidRPr="002E1EF4">
        <w:t xml:space="preserve">the level </w:t>
      </w:r>
      <w:r>
        <w:t xml:space="preserve">(2 or 3) </w:t>
      </w:r>
      <w:r w:rsidRPr="002E1EF4">
        <w:t>of questioning for the identity proofing service</w:t>
      </w:r>
      <w:r>
        <w:t xml:space="preserve">. </w:t>
      </w:r>
      <w:r w:rsidRPr="006A7316">
        <w:t>The RIDP v2 Service does not generate questions for Applicants the service cannot match. Experian matches applicants through matching logic to ensure accurate access, compilation, evaluation, and return of Applicant information.</w:t>
      </w:r>
      <w:r>
        <w:t xml:space="preserve"> </w:t>
      </w:r>
      <w:r w:rsidRPr="002E1EF4">
        <w:t>The level determines the difficulty of the questions the Experian service generates for the Consumer.  A lower level indicates less difficult questions.</w:t>
      </w:r>
      <w:r>
        <w:t xml:space="preserve"> The system responds with appropriate success/failure code back to MAHIX.</w:t>
      </w:r>
    </w:p>
    <w:p w14:paraId="56082551" w14:textId="77777777" w:rsidR="00676ADC" w:rsidRPr="0058464D" w:rsidRDefault="00676ADC" w:rsidP="00676ADC">
      <w:pPr>
        <w:autoSpaceDE w:val="0"/>
        <w:autoSpaceDN w:val="0"/>
        <w:adjustRightInd w:val="0"/>
        <w:spacing w:before="120" w:after="60" w:line="288" w:lineRule="auto"/>
        <w:rPr>
          <w:szCs w:val="24"/>
        </w:rPr>
      </w:pPr>
      <w:r w:rsidRPr="0058464D">
        <w:rPr>
          <w:szCs w:val="24"/>
        </w:rPr>
        <w:t>Please reference the FDSH ICD for detailed information regarding this interface</w:t>
      </w:r>
      <w:r>
        <w:rPr>
          <w:szCs w:val="24"/>
        </w:rPr>
        <w:t>.</w:t>
      </w:r>
    </w:p>
    <w:p w14:paraId="118C7EAD" w14:textId="77777777" w:rsidR="00676ADC" w:rsidRDefault="00676ADC" w:rsidP="00676ADC">
      <w:pPr>
        <w:pStyle w:val="Heading4"/>
      </w:pPr>
      <w:bookmarkStart w:id="1430" w:name="_Toc169824093"/>
      <w:bookmarkStart w:id="1431" w:name="_Toc169824320"/>
      <w:r>
        <w:t>VLP</w:t>
      </w:r>
      <w:bookmarkEnd w:id="1430"/>
      <w:bookmarkEnd w:id="1431"/>
    </w:p>
    <w:p w14:paraId="55E47C0D" w14:textId="77777777" w:rsidR="00676ADC" w:rsidRPr="0058464D" w:rsidRDefault="00676ADC" w:rsidP="00676ADC">
      <w:pPr>
        <w:autoSpaceDE w:val="0"/>
        <w:autoSpaceDN w:val="0"/>
        <w:adjustRightInd w:val="0"/>
        <w:spacing w:line="288" w:lineRule="auto"/>
        <w:rPr>
          <w:szCs w:val="24"/>
        </w:rPr>
      </w:pPr>
      <w:r w:rsidRPr="0058464D">
        <w:rPr>
          <w:szCs w:val="24"/>
        </w:rPr>
        <w:t>The Verify Lawful Presence (VLP) service</w:t>
      </w:r>
      <w:r>
        <w:rPr>
          <w:szCs w:val="24"/>
        </w:rPr>
        <w:t>, currently in v37</w:t>
      </w:r>
      <w:r w:rsidRPr="0058464D">
        <w:rPr>
          <w:szCs w:val="24"/>
        </w:rPr>
        <w:t xml:space="preserve"> is used to retrieve immigration or citizenship status from DHS (Department of Homeland Security) for use in determining eligibility for enrollment in a QHP.  The VLP Service passes information to the DHS SAVE Program only for applicants who provide a valid documentation type with corresponding documentation numbers, as appropriate, and who fall into the following categories:</w:t>
      </w:r>
    </w:p>
    <w:p w14:paraId="3977EA52" w14:textId="77777777" w:rsidR="00676ADC" w:rsidRPr="0058464D" w:rsidRDefault="00676ADC" w:rsidP="00676ADC">
      <w:pPr>
        <w:autoSpaceDE w:val="0"/>
        <w:autoSpaceDN w:val="0"/>
        <w:adjustRightInd w:val="0"/>
        <w:spacing w:line="288" w:lineRule="auto"/>
        <w:rPr>
          <w:szCs w:val="24"/>
        </w:rPr>
      </w:pPr>
      <w:r w:rsidRPr="0058464D">
        <w:rPr>
          <w:szCs w:val="24"/>
        </w:rPr>
        <w:tab/>
        <w:t>- The applicant attests to being a naturalized or derived citizen.</w:t>
      </w:r>
    </w:p>
    <w:p w14:paraId="48651F55" w14:textId="77777777" w:rsidR="00676ADC" w:rsidRPr="0058464D" w:rsidRDefault="00676ADC" w:rsidP="00676ADC">
      <w:pPr>
        <w:rPr>
          <w:szCs w:val="24"/>
        </w:rPr>
      </w:pPr>
      <w:r w:rsidRPr="0058464D">
        <w:rPr>
          <w:szCs w:val="24"/>
        </w:rPr>
        <w:tab/>
        <w:t>-</w:t>
      </w:r>
      <w:r>
        <w:rPr>
          <w:szCs w:val="24"/>
        </w:rPr>
        <w:t xml:space="preserve"> </w:t>
      </w:r>
      <w:r w:rsidRPr="0058464D">
        <w:rPr>
          <w:szCs w:val="24"/>
        </w:rPr>
        <w:t>The applicant attests to having eligible immigration status.</w:t>
      </w:r>
    </w:p>
    <w:p w14:paraId="6A6FEE05" w14:textId="77777777" w:rsidR="00676ADC" w:rsidRDefault="00676ADC" w:rsidP="00676ADC">
      <w:pPr>
        <w:autoSpaceDE w:val="0"/>
        <w:autoSpaceDN w:val="0"/>
        <w:adjustRightInd w:val="0"/>
        <w:spacing w:before="120" w:after="60" w:line="288" w:lineRule="auto"/>
        <w:rPr>
          <w:szCs w:val="24"/>
        </w:rPr>
      </w:pPr>
      <w:r w:rsidRPr="0058464D">
        <w:rPr>
          <w:szCs w:val="24"/>
        </w:rPr>
        <w:t>Verify Lawful Presence (VLP) s</w:t>
      </w:r>
      <w:r>
        <w:rPr>
          <w:szCs w:val="24"/>
        </w:rPr>
        <w:t xml:space="preserve">tep 2 Service is invoked by </w:t>
      </w:r>
      <w:r w:rsidRPr="001B4F57">
        <w:rPr>
          <w:szCs w:val="24"/>
        </w:rPr>
        <w:t>HIX/IES</w:t>
      </w:r>
      <w:r>
        <w:rPr>
          <w:szCs w:val="24"/>
        </w:rPr>
        <w:t xml:space="preserve"> in v37</w:t>
      </w:r>
      <w:r w:rsidRPr="0058464D">
        <w:rPr>
          <w:szCs w:val="24"/>
        </w:rPr>
        <w:t xml:space="preserve"> when DHS requires more time to validate a case. </w:t>
      </w:r>
      <w:r>
        <w:t>If the case is not resolved for lawful presence in step 1 or step 2, HIX-IES will invoke step 3, based on the DHS response.</w:t>
      </w:r>
    </w:p>
    <w:p w14:paraId="630B3677" w14:textId="77777777" w:rsidR="00676ADC" w:rsidRDefault="00676ADC" w:rsidP="00676ADC">
      <w:pPr>
        <w:autoSpaceDE w:val="0"/>
        <w:autoSpaceDN w:val="0"/>
        <w:adjustRightInd w:val="0"/>
        <w:spacing w:before="120" w:after="60" w:line="288" w:lineRule="auto"/>
        <w:rPr>
          <w:szCs w:val="24"/>
        </w:rPr>
      </w:pPr>
      <w:r>
        <w:rPr>
          <w:szCs w:val="24"/>
        </w:rPr>
        <w:t xml:space="preserve">Prior to </w:t>
      </w:r>
      <w:r w:rsidRPr="001B4F57">
        <w:rPr>
          <w:szCs w:val="24"/>
        </w:rPr>
        <w:t>VLP v37</w:t>
      </w:r>
      <w:r>
        <w:rPr>
          <w:szCs w:val="24"/>
        </w:rPr>
        <w:t>, HUB used to initia</w:t>
      </w:r>
      <w:r w:rsidR="00FB4FD8">
        <w:rPr>
          <w:szCs w:val="24"/>
        </w:rPr>
        <w:t>te</w:t>
      </w:r>
      <w:r>
        <w:rPr>
          <w:szCs w:val="24"/>
        </w:rPr>
        <w:t xml:space="preserve"> step 2 &amp; 3. Starting from v37</w:t>
      </w:r>
      <w:r w:rsidRPr="001B4F57">
        <w:rPr>
          <w:szCs w:val="24"/>
        </w:rPr>
        <w:t xml:space="preserve"> </w:t>
      </w:r>
      <w:r>
        <w:rPr>
          <w:szCs w:val="24"/>
        </w:rPr>
        <w:t>no longer auto-initiation is done by the HUB</w:t>
      </w:r>
      <w:r w:rsidRPr="001B4F57">
        <w:rPr>
          <w:szCs w:val="24"/>
        </w:rPr>
        <w:t xml:space="preserve"> on behalf of MA HIX/IES. MA HIX/IES must build and call new Web methods to invoke Step 2 and Step 3 based on the Step 1 response as specified in </w:t>
      </w:r>
      <w:r>
        <w:rPr>
          <w:szCs w:val="24"/>
        </w:rPr>
        <w:t>the</w:t>
      </w:r>
      <w:r w:rsidRPr="001B4F57">
        <w:rPr>
          <w:szCs w:val="24"/>
        </w:rPr>
        <w:t xml:space="preserve"> </w:t>
      </w:r>
      <w:r>
        <w:rPr>
          <w:szCs w:val="24"/>
        </w:rPr>
        <w:t>ICD</w:t>
      </w:r>
      <w:r w:rsidRPr="001B4F57">
        <w:rPr>
          <w:szCs w:val="24"/>
        </w:rPr>
        <w:t>.</w:t>
      </w:r>
    </w:p>
    <w:p w14:paraId="40356EB6" w14:textId="77777777" w:rsidR="00676ADC" w:rsidRDefault="00676ADC" w:rsidP="00676ADC">
      <w:pPr>
        <w:autoSpaceDE w:val="0"/>
        <w:autoSpaceDN w:val="0"/>
        <w:adjustRightInd w:val="0"/>
        <w:spacing w:before="120" w:after="60" w:line="288" w:lineRule="auto"/>
        <w:rPr>
          <w:szCs w:val="24"/>
        </w:rPr>
      </w:pPr>
      <w:r>
        <w:rPr>
          <w:szCs w:val="24"/>
        </w:rPr>
        <w:t>Please refer</w:t>
      </w:r>
      <w:r w:rsidRPr="0058464D">
        <w:rPr>
          <w:szCs w:val="24"/>
        </w:rPr>
        <w:t xml:space="preserve"> the FDSH ICD for detailed information regarding this interface</w:t>
      </w:r>
      <w:r>
        <w:rPr>
          <w:szCs w:val="24"/>
        </w:rPr>
        <w:t>.</w:t>
      </w:r>
    </w:p>
    <w:p w14:paraId="5CE52324" w14:textId="77777777" w:rsidR="0058464D" w:rsidRPr="0058464D" w:rsidRDefault="0058464D" w:rsidP="0058464D">
      <w:pPr>
        <w:pStyle w:val="Heading4"/>
      </w:pPr>
      <w:bookmarkStart w:id="1432" w:name="_Toc169824094"/>
      <w:bookmarkStart w:id="1433" w:name="_Toc169824321"/>
      <w:r>
        <w:t>RRV</w:t>
      </w:r>
      <w:bookmarkEnd w:id="1432"/>
      <w:bookmarkEnd w:id="1433"/>
    </w:p>
    <w:p w14:paraId="5D8212EA" w14:textId="3A42FB7F" w:rsidR="0058464D" w:rsidRPr="0058464D" w:rsidRDefault="00B50042" w:rsidP="0058464D">
      <w:pPr>
        <w:rPr>
          <w:szCs w:val="24"/>
        </w:rPr>
      </w:pPr>
      <w:r w:rsidRPr="00B50042">
        <w:rPr>
          <w:szCs w:val="24"/>
        </w:rPr>
        <w:t>RRV service is used for Open Enrollment, MH Renewals and well as Periodic Data Matching (PDM) as the RRV service includes income required for Medicaid programs as part of an integrate eligibility system</w:t>
      </w:r>
      <w:r>
        <w:rPr>
          <w:szCs w:val="24"/>
        </w:rPr>
        <w:t xml:space="preserve">. </w:t>
      </w:r>
      <w:r w:rsidR="00B10930">
        <w:rPr>
          <w:szCs w:val="24"/>
        </w:rPr>
        <w:t xml:space="preserve">RRV shares information </w:t>
      </w:r>
      <w:r w:rsidR="0058464D" w:rsidRPr="0058464D">
        <w:rPr>
          <w:szCs w:val="24"/>
        </w:rPr>
        <w:t>MA HIX needs to determine individuals who are eligible for program redeterminations</w:t>
      </w:r>
      <w:r w:rsidR="008A74D9">
        <w:rPr>
          <w:szCs w:val="24"/>
        </w:rPr>
        <w:t xml:space="preserve"> (MH Renewals, CCA Renewals, PDM)</w:t>
      </w:r>
      <w:r w:rsidR="0058464D" w:rsidRPr="0058464D">
        <w:rPr>
          <w:szCs w:val="24"/>
        </w:rPr>
        <w:t xml:space="preserve">. If an application (according to MA HIX’s selection and bypass criteria) is eligible for program redeterminations, then MA HIX system will be </w:t>
      </w:r>
      <w:r w:rsidR="009B0F95" w:rsidRPr="0058464D">
        <w:rPr>
          <w:szCs w:val="24"/>
        </w:rPr>
        <w:t>sending</w:t>
      </w:r>
      <w:r w:rsidR="0058464D" w:rsidRPr="0058464D">
        <w:rPr>
          <w:szCs w:val="24"/>
        </w:rPr>
        <w:t xml:space="preserve"> the application information to the Renewal and Redetermination Verification (RRV) service via the HUB as a request to perform verification against the SSA, IRS and Medicare Trusted Data Sources (TDS). The RRV request batch file will </w:t>
      </w:r>
      <w:r w:rsidR="00B2231D" w:rsidRPr="0058464D">
        <w:rPr>
          <w:szCs w:val="24"/>
        </w:rPr>
        <w:t>consist</w:t>
      </w:r>
      <w:r w:rsidR="0058464D" w:rsidRPr="0058464D">
        <w:rPr>
          <w:szCs w:val="24"/>
        </w:rPr>
        <w:t xml:space="preserve"> of a manifest file and one or more request file for each of the TDS as defined in </w:t>
      </w:r>
      <w:r w:rsidR="0058464D" w:rsidRPr="0058464D">
        <w:rPr>
          <w:i/>
          <w:szCs w:val="24"/>
        </w:rPr>
        <w:t>Section 5 General Interface Requirements of the RRV ICD</w:t>
      </w:r>
      <w:r w:rsidR="0058464D" w:rsidRPr="0058464D">
        <w:rPr>
          <w:szCs w:val="24"/>
        </w:rPr>
        <w:t xml:space="preserve">. The services will respond according to the request sent by RRV to MA HIX. MA HIX will receive the response from each service as it </w:t>
      </w:r>
      <w:r w:rsidR="009B0F95" w:rsidRPr="0058464D">
        <w:rPr>
          <w:szCs w:val="24"/>
        </w:rPr>
        <w:t>arrives and</w:t>
      </w:r>
      <w:r w:rsidR="0058464D" w:rsidRPr="0058464D">
        <w:rPr>
          <w:szCs w:val="24"/>
        </w:rPr>
        <w:t xml:space="preserve"> will proceed in generating a program determination for Redeterminations once all service responses have been received.</w:t>
      </w:r>
    </w:p>
    <w:p w14:paraId="621C77FE" w14:textId="1FE8BC32" w:rsidR="0058464D" w:rsidRDefault="0058464D" w:rsidP="0058464D">
      <w:pPr>
        <w:rPr>
          <w:szCs w:val="24"/>
        </w:rPr>
      </w:pPr>
      <w:r w:rsidRPr="0058464D">
        <w:rPr>
          <w:szCs w:val="24"/>
        </w:rPr>
        <w:t>Please reference the RRV ICD for detailed information regarding this interface</w:t>
      </w:r>
      <w:ins w:id="1434" w:author="Selvarajan, Prabhu" w:date="2024-12-16T18:33:00Z" w16du:dateUtc="2024-12-16T23:33:00Z">
        <w:r w:rsidR="00E02452">
          <w:rPr>
            <w:szCs w:val="24"/>
          </w:rPr>
          <w:t xml:space="preserve"> under Section 2: Referenced Documents</w:t>
        </w:r>
      </w:ins>
      <w:r w:rsidR="005D6434">
        <w:rPr>
          <w:szCs w:val="24"/>
        </w:rPr>
        <w:t>.</w:t>
      </w:r>
    </w:p>
    <w:p w14:paraId="79343512" w14:textId="6228E087" w:rsidR="00CA7D23" w:rsidDel="00E02452" w:rsidRDefault="00CA7D23" w:rsidP="00CA7D23">
      <w:pPr>
        <w:rPr>
          <w:del w:id="1435" w:author="Selvarajan, Prabhu" w:date="2024-12-16T18:33:00Z" w16du:dateUtc="2024-12-16T23:33:00Z"/>
          <w:rStyle w:val="Hyperlink"/>
        </w:rPr>
      </w:pPr>
      <w:bookmarkStart w:id="1436" w:name="_Toc449094366"/>
      <w:del w:id="1437" w:author="Selvarajan, Prabhu" w:date="2024-12-16T18:33:00Z" w16du:dateUtc="2024-12-16T23:33:00Z">
        <w:r w:rsidDel="00E02452">
          <w:delText xml:space="preserve">MassForge Document: </w:delText>
        </w:r>
        <w:r w:rsidDel="00E02452">
          <w:fldChar w:fldCharType="begin"/>
        </w:r>
        <w:r w:rsidDel="00E02452">
          <w:delInstrText>HYPERLINK "https://tools.hhs.state.ma.us/sf/go/doc98733?nav=1"</w:delInstrText>
        </w:r>
        <w:r w:rsidDel="00E02452">
          <w:fldChar w:fldCharType="separate"/>
        </w:r>
        <w:r w:rsidRPr="00CA7D23" w:rsidDel="00E02452">
          <w:rPr>
            <w:rStyle w:val="Hyperlink"/>
          </w:rPr>
          <w:delText>doc98733</w:delText>
        </w:r>
        <w:r w:rsidDel="00E02452">
          <w:rPr>
            <w:rStyle w:val="Hyperlink"/>
          </w:rPr>
          <w:fldChar w:fldCharType="end"/>
        </w:r>
      </w:del>
    </w:p>
    <w:p w14:paraId="34465E0E" w14:textId="7BED9B1D" w:rsidR="000D5209" w:rsidRDefault="000D5209" w:rsidP="00CA7D23">
      <w:pPr>
        <w:rPr>
          <w:rStyle w:val="Hyperlink"/>
        </w:rPr>
      </w:pPr>
    </w:p>
    <w:p w14:paraId="49E879C8" w14:textId="65CE1B42" w:rsidR="000D5209" w:rsidRDefault="000D5209" w:rsidP="000D5209">
      <w:pPr>
        <w:pStyle w:val="Heading4"/>
      </w:pPr>
      <w:bookmarkStart w:id="1438" w:name="_Toc169824095"/>
      <w:bookmarkStart w:id="1439" w:name="_Toc169824322"/>
      <w:r>
        <w:t>PVC</w:t>
      </w:r>
      <w:bookmarkEnd w:id="1438"/>
      <w:bookmarkEnd w:id="1439"/>
    </w:p>
    <w:p w14:paraId="7E42B4E3" w14:textId="5F042287" w:rsidR="004321F4" w:rsidRDefault="004321F4" w:rsidP="004321F4">
      <w:pPr>
        <w:rPr>
          <w:szCs w:val="24"/>
        </w:rPr>
      </w:pPr>
      <w:r>
        <w:t xml:space="preserve">PVC service will be used for Periodic Data Matching to request </w:t>
      </w:r>
      <w:r>
        <w:rPr>
          <w:rStyle w:val="ui-provider"/>
        </w:rPr>
        <w:t xml:space="preserve">the deceased status and date of death for a member to terminate a deceased member’s benefits retroactively based on the date of death. </w:t>
      </w:r>
      <w:r w:rsidRPr="0058464D">
        <w:rPr>
          <w:szCs w:val="24"/>
        </w:rPr>
        <w:t xml:space="preserve">The </w:t>
      </w:r>
      <w:r>
        <w:rPr>
          <w:szCs w:val="24"/>
        </w:rPr>
        <w:t>PVC</w:t>
      </w:r>
      <w:r w:rsidRPr="0058464D">
        <w:rPr>
          <w:szCs w:val="24"/>
        </w:rPr>
        <w:t xml:space="preserve"> request batch file will consist of a manifest file and one or more request file for </w:t>
      </w:r>
      <w:r>
        <w:rPr>
          <w:szCs w:val="24"/>
        </w:rPr>
        <w:t>DMF</w:t>
      </w:r>
      <w:r w:rsidRPr="0058464D">
        <w:rPr>
          <w:szCs w:val="24"/>
        </w:rPr>
        <w:t xml:space="preserve">. </w:t>
      </w:r>
      <w:r w:rsidR="005E3D7C">
        <w:rPr>
          <w:szCs w:val="24"/>
        </w:rPr>
        <w:t>HUB</w:t>
      </w:r>
      <w:r w:rsidRPr="0058464D">
        <w:rPr>
          <w:szCs w:val="24"/>
        </w:rPr>
        <w:t xml:space="preserve"> will respond according to the request sent </w:t>
      </w:r>
      <w:r w:rsidR="005E3D7C">
        <w:rPr>
          <w:szCs w:val="24"/>
        </w:rPr>
        <w:t>by</w:t>
      </w:r>
      <w:r w:rsidRPr="0058464D">
        <w:rPr>
          <w:szCs w:val="24"/>
        </w:rPr>
        <w:t xml:space="preserve"> MA HIX</w:t>
      </w:r>
      <w:r>
        <w:rPr>
          <w:szCs w:val="24"/>
        </w:rPr>
        <w:t>/IES</w:t>
      </w:r>
      <w:r w:rsidRPr="0058464D">
        <w:rPr>
          <w:szCs w:val="24"/>
        </w:rPr>
        <w:t>. MA HIX</w:t>
      </w:r>
      <w:r w:rsidR="005E3D7C">
        <w:rPr>
          <w:szCs w:val="24"/>
        </w:rPr>
        <w:t>/IES</w:t>
      </w:r>
      <w:r w:rsidRPr="0058464D">
        <w:rPr>
          <w:szCs w:val="24"/>
        </w:rPr>
        <w:t xml:space="preserve"> will receive the response </w:t>
      </w:r>
      <w:r w:rsidR="005E3D7C">
        <w:rPr>
          <w:szCs w:val="24"/>
        </w:rPr>
        <w:t xml:space="preserve">from HUB </w:t>
      </w:r>
      <w:r w:rsidRPr="0058464D">
        <w:rPr>
          <w:szCs w:val="24"/>
        </w:rPr>
        <w:t xml:space="preserve">as it arrives and will proceed </w:t>
      </w:r>
      <w:r w:rsidR="005E3D7C">
        <w:rPr>
          <w:szCs w:val="24"/>
        </w:rPr>
        <w:t>to process the response file</w:t>
      </w:r>
      <w:r w:rsidRPr="0058464D">
        <w:rPr>
          <w:szCs w:val="24"/>
        </w:rPr>
        <w:t>.</w:t>
      </w:r>
    </w:p>
    <w:p w14:paraId="3CAD8849" w14:textId="3DB0E92A" w:rsidR="0084017E" w:rsidRPr="0058464D" w:rsidRDefault="0084017E" w:rsidP="004321F4">
      <w:pPr>
        <w:rPr>
          <w:szCs w:val="24"/>
        </w:rPr>
      </w:pPr>
      <w:r>
        <w:rPr>
          <w:szCs w:val="24"/>
        </w:rPr>
        <w:t xml:space="preserve">Please refer to PVC ICD for detailed information regarding this interface by clicking </w:t>
      </w:r>
      <w:hyperlink r:id="rId150" w:history="1">
        <w:r w:rsidRPr="00BF4AB8">
          <w:rPr>
            <w:rStyle w:val="Hyperlink"/>
            <w:szCs w:val="24"/>
          </w:rPr>
          <w:t>here</w:t>
        </w:r>
      </w:hyperlink>
    </w:p>
    <w:p w14:paraId="2EF8A70B" w14:textId="60226405" w:rsidR="000D5209" w:rsidRPr="000D5209" w:rsidRDefault="000D5209" w:rsidP="000D5209"/>
    <w:p w14:paraId="65649827" w14:textId="77777777" w:rsidR="000D5209" w:rsidRPr="00D91A1E" w:rsidRDefault="000D5209" w:rsidP="00CA7D23"/>
    <w:p w14:paraId="62E4DFA9" w14:textId="77777777" w:rsidR="009F6233" w:rsidRDefault="009F6233" w:rsidP="009F6233">
      <w:pPr>
        <w:pStyle w:val="Heading3"/>
      </w:pPr>
      <w:bookmarkStart w:id="1440" w:name="_Toc169824096"/>
      <w:bookmarkStart w:id="1441" w:name="_Toc169824323"/>
      <w:r>
        <w:t xml:space="preserve">Commonwealth </w:t>
      </w:r>
      <w:r w:rsidR="00FE2C85">
        <w:t xml:space="preserve">Data </w:t>
      </w:r>
      <w:r>
        <w:t>Services</w:t>
      </w:r>
      <w:bookmarkEnd w:id="1436"/>
      <w:bookmarkEnd w:id="1440"/>
      <w:bookmarkEnd w:id="1441"/>
    </w:p>
    <w:p w14:paraId="0165346F" w14:textId="77777777" w:rsidR="00FE2C85" w:rsidRPr="00FE2C85" w:rsidRDefault="00FE2C85" w:rsidP="00FE2C85">
      <w:r>
        <w:t>The following are State data services that are used during PD.</w:t>
      </w:r>
    </w:p>
    <w:p w14:paraId="2299383B" w14:textId="77777777" w:rsidR="00A95826" w:rsidRDefault="00A95826" w:rsidP="009F6233">
      <w:pPr>
        <w:pStyle w:val="Heading4"/>
      </w:pPr>
      <w:bookmarkStart w:id="1442" w:name="_Toc169824097"/>
      <w:bookmarkStart w:id="1443" w:name="_Toc169824324"/>
      <w:r>
        <w:t>MA21</w:t>
      </w:r>
      <w:bookmarkEnd w:id="1442"/>
      <w:bookmarkEnd w:id="1443"/>
    </w:p>
    <w:p w14:paraId="6B0EE1DC" w14:textId="77777777" w:rsidR="00A95826" w:rsidRDefault="00A95826" w:rsidP="003F041C">
      <w:r>
        <w:t>MA HIX needs to determine if certain individuals are eligible for MassHealth</w:t>
      </w:r>
      <w:r w:rsidR="00FC6853">
        <w:t xml:space="preserve"> </w:t>
      </w:r>
      <w:r>
        <w:t xml:space="preserve">(MH) programs based on </w:t>
      </w:r>
      <w:r w:rsidR="003F041C">
        <w:t>their disability status. The MA</w:t>
      </w:r>
      <w:r>
        <w:t>HIX needs to utilize the following sources to consider an individual disabled for the purposes of eligibility determination:</w:t>
      </w:r>
    </w:p>
    <w:p w14:paraId="34FBA3A1" w14:textId="77777777" w:rsidR="00A95826" w:rsidRDefault="00A95826">
      <w:pPr>
        <w:pStyle w:val="ListParagraph"/>
        <w:numPr>
          <w:ilvl w:val="0"/>
          <w:numId w:val="44"/>
        </w:numPr>
      </w:pPr>
      <w:r>
        <w:t>Federal disability information from FDSH</w:t>
      </w:r>
    </w:p>
    <w:p w14:paraId="34C12C88" w14:textId="77777777" w:rsidR="00247A68" w:rsidRDefault="00247A68">
      <w:pPr>
        <w:pStyle w:val="ListParagraph"/>
        <w:numPr>
          <w:ilvl w:val="0"/>
          <w:numId w:val="44"/>
        </w:numPr>
      </w:pPr>
      <w:r>
        <w:t>Title II Disability Income check is received from FDSH (SSA)</w:t>
      </w:r>
    </w:p>
    <w:p w14:paraId="71D63D76" w14:textId="77777777" w:rsidR="00A95826" w:rsidRDefault="00A95826">
      <w:pPr>
        <w:pStyle w:val="ListParagraph"/>
        <w:numPr>
          <w:ilvl w:val="0"/>
          <w:numId w:val="44"/>
        </w:numPr>
      </w:pPr>
      <w:r>
        <w:t>Periodic disability data received from MA21, and</w:t>
      </w:r>
    </w:p>
    <w:p w14:paraId="4300D2D3" w14:textId="77777777" w:rsidR="00A95826" w:rsidRDefault="00A95826">
      <w:pPr>
        <w:pStyle w:val="ListParagraph"/>
        <w:numPr>
          <w:ilvl w:val="0"/>
          <w:numId w:val="44"/>
        </w:numPr>
      </w:pPr>
      <w:r>
        <w:t>Disability verification from Back Office</w:t>
      </w:r>
    </w:p>
    <w:p w14:paraId="11A4C557" w14:textId="77777777" w:rsidR="00A95826" w:rsidRDefault="003F041C" w:rsidP="003F041C">
      <w:r>
        <w:t>For the above determination, MA</w:t>
      </w:r>
      <w:r w:rsidR="00A95826">
        <w:t xml:space="preserve">HIX receives the disability data from MA21 on a daily basis and it is uploaded into the database.  </w:t>
      </w:r>
    </w:p>
    <w:p w14:paraId="79336887" w14:textId="77777777" w:rsidR="00A95826" w:rsidRDefault="00A95826" w:rsidP="003F041C">
      <w:r>
        <w:t>Please reference the MA21 ICD for detailed information regarding this interface</w:t>
      </w:r>
      <w:r w:rsidR="005D6434">
        <w:t>.</w:t>
      </w:r>
    </w:p>
    <w:p w14:paraId="443DFFA6" w14:textId="205F043D" w:rsidR="00CA7D23" w:rsidRDefault="00CA7D23" w:rsidP="00CA7D23">
      <w:pPr>
        <w:rPr>
          <w:rStyle w:val="Hyperlink"/>
        </w:rPr>
      </w:pPr>
      <w:r>
        <w:t xml:space="preserve">MassForge Document: </w:t>
      </w:r>
      <w:hyperlink r:id="rId151" w:history="1">
        <w:r w:rsidRPr="00CA7D23">
          <w:rPr>
            <w:rStyle w:val="Hyperlink"/>
          </w:rPr>
          <w:t>doc987</w:t>
        </w:r>
        <w:r>
          <w:rPr>
            <w:rStyle w:val="Hyperlink"/>
          </w:rPr>
          <w:t>30</w:t>
        </w:r>
      </w:hyperlink>
    </w:p>
    <w:p w14:paraId="2F83BA56" w14:textId="5BC80595" w:rsidR="00FC6FAD" w:rsidRPr="00FC6FAD" w:rsidRDefault="00FC6FAD" w:rsidP="00FC6FAD">
      <w:pPr>
        <w:spacing w:before="100" w:beforeAutospacing="1" w:after="100" w:afterAutospacing="1"/>
        <w:rPr>
          <w:sz w:val="27"/>
          <w:szCs w:val="27"/>
        </w:rPr>
      </w:pPr>
      <w:r w:rsidRPr="00FC6FAD">
        <w:rPr>
          <w:sz w:val="27"/>
          <w:szCs w:val="27"/>
        </w:rPr>
        <w:t>MA HIX/IES needs to display MA21 disability coverage of a member on the HIX/IES portal (Agent, Individual and Assister). HIX/IES will use the data provided by MA21 in the disability coverage file and match the member and display the coverage details.</w:t>
      </w:r>
    </w:p>
    <w:p w14:paraId="6B903168" w14:textId="77777777" w:rsidR="00FC6FAD" w:rsidRPr="00FC6FAD" w:rsidRDefault="00FC6FAD" w:rsidP="00FC6FAD">
      <w:pPr>
        <w:spacing w:before="100" w:beforeAutospacing="1" w:after="100" w:afterAutospacing="1"/>
        <w:rPr>
          <w:sz w:val="27"/>
          <w:szCs w:val="27"/>
        </w:rPr>
      </w:pPr>
      <w:r w:rsidRPr="00FC6FAD">
        <w:rPr>
          <w:sz w:val="27"/>
          <w:szCs w:val="27"/>
        </w:rPr>
        <w:t>For the above display, MA HIX/IES receives the disability coverage data from MA21 on a daily basis and it is uploaded into the database.</w:t>
      </w:r>
    </w:p>
    <w:p w14:paraId="2F12D986" w14:textId="611D8183" w:rsidR="00FC6FAD" w:rsidRPr="00FC6FAD" w:rsidRDefault="00FC6FAD" w:rsidP="00CA7D23">
      <w:pPr>
        <w:rPr>
          <w:sz w:val="27"/>
          <w:szCs w:val="27"/>
        </w:rPr>
      </w:pPr>
      <w:r w:rsidRPr="00FC6FAD">
        <w:rPr>
          <w:sz w:val="27"/>
          <w:szCs w:val="27"/>
        </w:rPr>
        <w:t>Please reference the MA21 Disability Coverage ICD for detailed information regarding this interface</w:t>
      </w:r>
    </w:p>
    <w:p w14:paraId="43FE5B20" w14:textId="2E1A4BD3" w:rsidR="00FC6FAD" w:rsidRDefault="00FC6FAD" w:rsidP="00CA7D23">
      <w:pPr>
        <w:rPr>
          <w:sz w:val="27"/>
          <w:szCs w:val="27"/>
        </w:rPr>
      </w:pPr>
      <w:r w:rsidRPr="00FC6FAD">
        <w:rPr>
          <w:sz w:val="27"/>
          <w:szCs w:val="27"/>
        </w:rPr>
        <w:t xml:space="preserve">Link: </w:t>
      </w:r>
      <w:hyperlink r:id="rId152" w:history="1">
        <w:r w:rsidRPr="00FC6FAD">
          <w:rPr>
            <w:sz w:val="27"/>
            <w:szCs w:val="27"/>
          </w:rPr>
          <w:t>HIXIESDOC-1654887115-1496</w:t>
        </w:r>
      </w:hyperlink>
    </w:p>
    <w:p w14:paraId="0C8D3675" w14:textId="6802BB9A" w:rsidR="0088054E" w:rsidRDefault="0088054E" w:rsidP="00CA7D23">
      <w:pPr>
        <w:rPr>
          <w:sz w:val="27"/>
          <w:szCs w:val="27"/>
        </w:rPr>
      </w:pPr>
    </w:p>
    <w:p w14:paraId="5483B329" w14:textId="77777777" w:rsidR="0088054E" w:rsidRPr="0088054E" w:rsidRDefault="0088054E" w:rsidP="0088054E">
      <w:pPr>
        <w:rPr>
          <w:sz w:val="27"/>
          <w:szCs w:val="27"/>
        </w:rPr>
      </w:pPr>
      <w:r w:rsidRPr="0088054E">
        <w:rPr>
          <w:sz w:val="27"/>
          <w:szCs w:val="27"/>
        </w:rPr>
        <w:t xml:space="preserve">MA HIX/IES needs to consume the 'Met one-time deductible' status of a member from MA21. HIX/IES will use the data provided by MA21 in the 'Met OTD' file, match the member and apply this information in the program determination. MA HIX/IES receives the 'Met OTD' data from MA21 on a daily </w:t>
      </w:r>
      <w:del w:id="1444" w:author="Selvarajan, Prabhu" w:date="2024-12-16T18:35:00Z" w16du:dateUtc="2024-12-16T23:35:00Z">
        <w:r w:rsidRPr="0088054E" w:rsidDel="00E02452">
          <w:rPr>
            <w:sz w:val="27"/>
            <w:szCs w:val="27"/>
          </w:rPr>
          <w:delText xml:space="preserve"> </w:delText>
        </w:r>
      </w:del>
      <w:r w:rsidRPr="0088054E">
        <w:rPr>
          <w:sz w:val="27"/>
          <w:szCs w:val="27"/>
        </w:rPr>
        <w:t>basis and it is uploaded into the database.</w:t>
      </w:r>
    </w:p>
    <w:p w14:paraId="5B7D1A56" w14:textId="77777777" w:rsidR="0088054E" w:rsidRPr="0088054E" w:rsidRDefault="0088054E" w:rsidP="0088054E">
      <w:pPr>
        <w:rPr>
          <w:sz w:val="27"/>
          <w:szCs w:val="27"/>
        </w:rPr>
      </w:pPr>
    </w:p>
    <w:p w14:paraId="69684B67" w14:textId="69EAC756" w:rsidR="0088054E" w:rsidRPr="0088054E" w:rsidRDefault="0088054E" w:rsidP="0088054E">
      <w:pPr>
        <w:rPr>
          <w:sz w:val="27"/>
          <w:szCs w:val="27"/>
        </w:rPr>
      </w:pPr>
      <w:r w:rsidRPr="0088054E">
        <w:rPr>
          <w:sz w:val="27"/>
          <w:szCs w:val="27"/>
        </w:rPr>
        <w:t xml:space="preserve">MA HIX/IES needs to send the 'One-time deductible' information of a member to MA21. HIX/IES will send the calculated member data in the 'OTD' file. MA HIX/IES sends the 'OTD' data to MA21 on a daily </w:t>
      </w:r>
      <w:del w:id="1445" w:author="Selvarajan, Prabhu" w:date="2024-12-16T18:34:00Z" w16du:dateUtc="2024-12-16T23:34:00Z">
        <w:r w:rsidRPr="0088054E" w:rsidDel="00E02452">
          <w:rPr>
            <w:sz w:val="27"/>
            <w:szCs w:val="27"/>
          </w:rPr>
          <w:delText xml:space="preserve"> </w:delText>
        </w:r>
      </w:del>
      <w:r w:rsidRPr="0088054E">
        <w:rPr>
          <w:sz w:val="27"/>
          <w:szCs w:val="27"/>
        </w:rPr>
        <w:t>basis.</w:t>
      </w:r>
    </w:p>
    <w:p w14:paraId="060EB86B" w14:textId="77777777" w:rsidR="0088054E" w:rsidRDefault="0088054E" w:rsidP="0088054E">
      <w:pPr>
        <w:rPr>
          <w:rFonts w:ascii="Arial" w:hAnsi="Arial" w:cs="Arial"/>
          <w:sz w:val="22"/>
          <w:szCs w:val="22"/>
        </w:rPr>
      </w:pPr>
    </w:p>
    <w:p w14:paraId="31A7C228" w14:textId="1ADEA7E1" w:rsidR="0088054E" w:rsidRPr="00FC6FAD" w:rsidRDefault="0088054E" w:rsidP="0088054E">
      <w:pPr>
        <w:rPr>
          <w:sz w:val="27"/>
          <w:szCs w:val="27"/>
        </w:rPr>
      </w:pPr>
      <w:r w:rsidRPr="00FC6FAD">
        <w:rPr>
          <w:sz w:val="27"/>
          <w:szCs w:val="27"/>
        </w:rPr>
        <w:t xml:space="preserve">Please reference the MA21 </w:t>
      </w:r>
      <w:r w:rsidR="006B42D8">
        <w:rPr>
          <w:sz w:val="27"/>
          <w:szCs w:val="27"/>
        </w:rPr>
        <w:t xml:space="preserve">OTD </w:t>
      </w:r>
      <w:r w:rsidRPr="00FC6FAD">
        <w:rPr>
          <w:sz w:val="27"/>
          <w:szCs w:val="27"/>
        </w:rPr>
        <w:t>ICD for detailed information regarding this interface</w:t>
      </w:r>
    </w:p>
    <w:p w14:paraId="0BD04B8E" w14:textId="2C0984C0" w:rsidR="0088054E" w:rsidRDefault="0088054E" w:rsidP="0088054E">
      <w:pPr>
        <w:rPr>
          <w:sz w:val="27"/>
          <w:szCs w:val="27"/>
        </w:rPr>
      </w:pPr>
      <w:r w:rsidRPr="00FC6FAD">
        <w:rPr>
          <w:sz w:val="27"/>
          <w:szCs w:val="27"/>
        </w:rPr>
        <w:t xml:space="preserve">Link: </w:t>
      </w:r>
      <w:r w:rsidR="006B42D8">
        <w:rPr>
          <w:sz w:val="27"/>
          <w:szCs w:val="27"/>
        </w:rPr>
        <w:t xml:space="preserve">Click </w:t>
      </w:r>
      <w:r w:rsidR="006B42D8">
        <w:fldChar w:fldCharType="begin"/>
      </w:r>
      <w:ins w:id="1446" w:author="Selvarajan, Prabhu" w:date="2024-12-16T18:40:00Z" w16du:dateUtc="2024-12-16T23:40:00Z">
        <w:r w:rsidR="00E02452">
          <w:instrText>HYPERLINK "https://massgov.sharepoint.com/sites/EHS-HIX-PROD/RDW/_layouts/15/DocIdRedir.aspx?ID=HIXIESDOC-558525664-4123"</w:instrText>
        </w:r>
      </w:ins>
      <w:del w:id="1447" w:author="Selvarajan, Prabhu" w:date="2024-12-16T18:40:00Z" w16du:dateUtc="2024-12-16T23:40:00Z">
        <w:r w:rsidR="006B42D8" w:rsidDel="00E02452">
          <w:delInstrText>HYPERLINK "https://massgov.sharepoint.com/sites/EHS-HIX-PROD/RDW/UploadedDeliverables/R26%20CRQ-285_Disability_Feature_limited_to_the_scope_of%20_HCR-534_ICD.docx"</w:delInstrText>
        </w:r>
      </w:del>
      <w:r w:rsidR="006B42D8">
        <w:fldChar w:fldCharType="separate"/>
      </w:r>
      <w:r w:rsidR="006B42D8" w:rsidRPr="006B42D8">
        <w:rPr>
          <w:rStyle w:val="Hyperlink"/>
          <w:sz w:val="27"/>
          <w:szCs w:val="27"/>
        </w:rPr>
        <w:t>here</w:t>
      </w:r>
      <w:r w:rsidR="006B42D8">
        <w:rPr>
          <w:rStyle w:val="Hyperlink"/>
          <w:sz w:val="27"/>
          <w:szCs w:val="27"/>
        </w:rPr>
        <w:fldChar w:fldCharType="end"/>
      </w:r>
    </w:p>
    <w:p w14:paraId="4BE3F4D6" w14:textId="77777777" w:rsidR="0088054E" w:rsidRPr="00FC6FAD" w:rsidRDefault="0088054E" w:rsidP="00CA7D23">
      <w:pPr>
        <w:rPr>
          <w:sz w:val="27"/>
          <w:szCs w:val="27"/>
        </w:rPr>
      </w:pPr>
    </w:p>
    <w:p w14:paraId="19855FD8" w14:textId="77777777" w:rsidR="00A95826" w:rsidRDefault="00A95826" w:rsidP="009F6233">
      <w:pPr>
        <w:pStyle w:val="Heading4"/>
      </w:pPr>
      <w:bookmarkStart w:id="1448" w:name="_Toc169824098"/>
      <w:bookmarkStart w:id="1449" w:name="_Toc169824325"/>
      <w:r>
        <w:t>DOR</w:t>
      </w:r>
      <w:bookmarkEnd w:id="1448"/>
      <w:bookmarkEnd w:id="1449"/>
    </w:p>
    <w:p w14:paraId="2CBAA176" w14:textId="77777777" w:rsidR="00A95826" w:rsidRDefault="00A95826" w:rsidP="003F041C">
      <w:r>
        <w:t>The D</w:t>
      </w:r>
      <w:r w:rsidR="003F041C">
        <w:t>OR data is to be used by the MA</w:t>
      </w:r>
      <w:r>
        <w:t xml:space="preserve">HIX Eligibility System to facilitate eligibility determination. Current income (employer-reported wages) information from the State supplements Modified Adjusted Gross Income (MAGI) information when the income information is not verified (either because IRS data is not available or because IRS data is not reasonably compatible) via the FDSH in the eligibility determination process. </w:t>
      </w:r>
    </w:p>
    <w:p w14:paraId="0ED0E3FE" w14:textId="77777777" w:rsidR="00A95826" w:rsidRDefault="00A95826" w:rsidP="003F041C">
      <w:r>
        <w:t>For the above verification, as a St</w:t>
      </w:r>
      <w:r w:rsidR="003F041C">
        <w:t>ate-Based Marketplace (SBM), MA</w:t>
      </w:r>
      <w:r>
        <w:t xml:space="preserve">HIX initiates a Wage Match Service request to the DOR for verification of current income. The DOR perform operations for each activity and return the underlying dataset. </w:t>
      </w:r>
    </w:p>
    <w:p w14:paraId="7EC73C9E" w14:textId="77777777" w:rsidR="00A95826" w:rsidRDefault="00A95826" w:rsidP="003F041C">
      <w:r>
        <w:t>Please reference the DOR ICD for detailed information regarding this interface</w:t>
      </w:r>
      <w:r w:rsidR="00256A2A">
        <w:t>.</w:t>
      </w:r>
    </w:p>
    <w:p w14:paraId="3C6D8630" w14:textId="77777777" w:rsidR="00CA7D23" w:rsidRPr="00D91A1E" w:rsidRDefault="00CA7D23" w:rsidP="00CA7D23">
      <w:r>
        <w:t xml:space="preserve">MassForge Document: </w:t>
      </w:r>
      <w:hyperlink r:id="rId153" w:history="1">
        <w:r w:rsidRPr="00CA7D23">
          <w:rPr>
            <w:rStyle w:val="Hyperlink"/>
          </w:rPr>
          <w:t>doc987</w:t>
        </w:r>
        <w:r>
          <w:rPr>
            <w:rStyle w:val="Hyperlink"/>
          </w:rPr>
          <w:t>25</w:t>
        </w:r>
      </w:hyperlink>
    </w:p>
    <w:p w14:paraId="50C1C4F7" w14:textId="77777777" w:rsidR="00C3129F" w:rsidRDefault="00C3129F" w:rsidP="00256A2A">
      <w:pPr>
        <w:pStyle w:val="Heading4"/>
      </w:pPr>
      <w:bookmarkStart w:id="1450" w:name="_Toc169824099"/>
      <w:bookmarkStart w:id="1451" w:name="_Toc169824326"/>
      <w:r>
        <w:t>DOR – COMETS HD</w:t>
      </w:r>
      <w:bookmarkEnd w:id="1450"/>
      <w:bookmarkEnd w:id="1451"/>
    </w:p>
    <w:p w14:paraId="34AE164A" w14:textId="77777777" w:rsidR="00F8157A" w:rsidRDefault="00C3129F" w:rsidP="00C3129F">
      <w:r>
        <w:t>Societal changes over the years have resulted in increasing numbers of children being raised in single-parent families, with these children facing a life of poverty if their noncustodial parents fail to meet their financial responsibilities. More than 22,000 children are born out of wedlock in Massachusetts every year, while another 14,000 children see their parents separate or divorce. A major strategy in keeping these children out of poverty and off welfare is successful child support enforcement. Commonwealth of Massachusetts Enforcement Tracking System</w:t>
      </w:r>
      <w:r w:rsidR="00F8157A">
        <w:t xml:space="preserve"> (COMETS), the integrated system for managing child support, </w:t>
      </w:r>
      <w:r>
        <w:t xml:space="preserve">requires accurate data to track these children and to </w:t>
      </w:r>
      <w:r w:rsidR="00F8157A">
        <w:t>manage activities related to supporting them</w:t>
      </w:r>
      <w:r>
        <w:t xml:space="preserve">. </w:t>
      </w:r>
      <w:r w:rsidR="00F8157A">
        <w:t>COMETS HD is capable of accepting SOAP based Web-Services and responding back.</w:t>
      </w:r>
    </w:p>
    <w:p w14:paraId="1599F791" w14:textId="77777777" w:rsidR="00F8157A" w:rsidRDefault="00F8157A" w:rsidP="00C3129F"/>
    <w:p w14:paraId="4EBB319E" w14:textId="719DCA0D" w:rsidR="00C3129F" w:rsidRPr="00C3129F" w:rsidRDefault="00C3129F" w:rsidP="00C3129F">
      <w:r>
        <w:t xml:space="preserve">To support this portion of the law and to reduce the burden on the citizens HIX sends data to COMETS, whenever there is a trigger of certain activity on the eligibility data, either done manually or triggered based on the period data matching activity. This helps DOR to evaluate the case and enforce payment from noncustodial parents. Further details on this interface can be found </w:t>
      </w:r>
      <w:hyperlink r:id="rId154" w:history="1">
        <w:r w:rsidRPr="00C3129F">
          <w:rPr>
            <w:rStyle w:val="Hyperlink"/>
          </w:rPr>
          <w:t>here</w:t>
        </w:r>
      </w:hyperlink>
      <w:r>
        <w:t>.</w:t>
      </w:r>
    </w:p>
    <w:p w14:paraId="7E6B6039" w14:textId="77777777" w:rsidR="00256A2A" w:rsidRDefault="00256A2A" w:rsidP="00256A2A">
      <w:pPr>
        <w:pStyle w:val="Heading4"/>
      </w:pPr>
      <w:bookmarkStart w:id="1452" w:name="_Toc169824100"/>
      <w:bookmarkStart w:id="1453" w:name="_Toc169824327"/>
      <w:r>
        <w:t>MMIS</w:t>
      </w:r>
      <w:bookmarkEnd w:id="1452"/>
      <w:bookmarkEnd w:id="1453"/>
    </w:p>
    <w:p w14:paraId="78576523" w14:textId="77777777" w:rsidR="00256A2A" w:rsidRDefault="00256A2A" w:rsidP="00256A2A">
      <w:r>
        <w:t xml:space="preserve">MA HIX conducts the </w:t>
      </w:r>
      <w:r w:rsidRPr="0089102C">
        <w:t xml:space="preserve">Medicaid and CHIP </w:t>
      </w:r>
      <w:r>
        <w:t>verifications through t</w:t>
      </w:r>
      <w:r w:rsidRPr="0096530F">
        <w:t>he External Member Web Service</w:t>
      </w:r>
      <w:r>
        <w:t xml:space="preserve"> interface</w:t>
      </w:r>
      <w:r w:rsidRPr="0096530F">
        <w:t xml:space="preserve"> </w:t>
      </w:r>
      <w:r>
        <w:t xml:space="preserve">provided by state-owned MMIS.  This service </w:t>
      </w:r>
      <w:r w:rsidRPr="0096530F">
        <w:t>supports the validation of MEC eligibility of a</w:t>
      </w:r>
      <w:r>
        <w:t>n</w:t>
      </w:r>
      <w:r w:rsidRPr="0096530F">
        <w:t xml:space="preserve"> applicant for the Medicaid and CHIP programs</w:t>
      </w:r>
      <w:r>
        <w:t xml:space="preserve"> in the state of MA</w:t>
      </w:r>
      <w:r w:rsidRPr="0096530F">
        <w:t>.</w:t>
      </w:r>
    </w:p>
    <w:p w14:paraId="4BCFE86D" w14:textId="77777777" w:rsidR="00256A2A" w:rsidRDefault="00256A2A" w:rsidP="00256A2A">
      <w:r>
        <w:t>The External Member Web Service is called in the following scenarios:</w:t>
      </w:r>
    </w:p>
    <w:p w14:paraId="0214690E" w14:textId="77777777" w:rsidR="005D6434" w:rsidRDefault="00256A2A" w:rsidP="00256A2A">
      <w:r>
        <w:t>•</w:t>
      </w:r>
      <w:r>
        <w:tab/>
        <w:t xml:space="preserve">New applications at the Health Insurance Marketplace:  </w:t>
      </w:r>
    </w:p>
    <w:p w14:paraId="640EEE30" w14:textId="77777777" w:rsidR="00256A2A" w:rsidRDefault="00256A2A" w:rsidP="00256A2A">
      <w:r>
        <w:t>The External Member Web Service is initiated when an individual requests financial assistance through a Health Insurance Marketplace and attests that he/she is not eligible for any of the public MEC health plans.</w:t>
      </w:r>
    </w:p>
    <w:p w14:paraId="2BD498CF" w14:textId="77777777" w:rsidR="005D6434" w:rsidRDefault="00256A2A" w:rsidP="00256A2A">
      <w:r>
        <w:t>•</w:t>
      </w:r>
      <w:r>
        <w:tab/>
        <w:t xml:space="preserve">Changes in eligibility for other public MEC:  </w:t>
      </w:r>
    </w:p>
    <w:p w14:paraId="15F700DD" w14:textId="77777777" w:rsidR="00256A2A" w:rsidRDefault="00256A2A" w:rsidP="00256A2A">
      <w:r>
        <w:t>If the eligibility determination for any MEC plan changes (e.g., loss of Medicaid coverage occurs), the Requestor may call the External Member Web Service to verify that the person is not eligible for that particular MEC source.  This service is invoked when an individual self-reports a change in eligibility for that specific MEC source.</w:t>
      </w:r>
    </w:p>
    <w:p w14:paraId="3FE8D296" w14:textId="77777777" w:rsidR="00256A2A" w:rsidRDefault="00256A2A" w:rsidP="00256A2A">
      <w:r>
        <w:t>The Post Eligibility Service will be called in the following scenario:</w:t>
      </w:r>
    </w:p>
    <w:p w14:paraId="61E39616" w14:textId="77777777" w:rsidR="005D6434" w:rsidRDefault="00256A2A" w:rsidP="00256A2A">
      <w:r>
        <w:t>•</w:t>
      </w:r>
      <w:r>
        <w:tab/>
        <w:t xml:space="preserve">Transmitting the enrollment information for Medicaid/CHIP assignment:  </w:t>
      </w:r>
    </w:p>
    <w:p w14:paraId="7301C2C6" w14:textId="77777777" w:rsidR="00256A2A" w:rsidRDefault="00256A2A" w:rsidP="00256A2A">
      <w:r>
        <w:t>If the eligibility determination for a member changes where a member is enrolled in a Medicaid/CHIP program, the Requestor may call the Post Eligibility Web Service to update the member record.  This service is invoked when an individual is deemed eligible for Medicaid/CHIP from the MA HIX portal.</w:t>
      </w:r>
    </w:p>
    <w:p w14:paraId="259A1EA4" w14:textId="7A35F8B3" w:rsidR="005D6434" w:rsidRDefault="005D6434" w:rsidP="005D6434">
      <w:r>
        <w:t xml:space="preserve">Please reference the </w:t>
      </w:r>
      <w:r w:rsidR="003334C9">
        <w:t>MMIS (Medicaid)</w:t>
      </w:r>
      <w:r>
        <w:t xml:space="preserve"> ICD for detailed information regarding this interface</w:t>
      </w:r>
      <w:ins w:id="1454" w:author="Selvarajan, Prabhu" w:date="2024-12-16T18:40:00Z" w16du:dateUtc="2024-12-16T23:40:00Z">
        <w:r w:rsidR="00E02452">
          <w:t xml:space="preserve"> under Se</w:t>
        </w:r>
      </w:ins>
      <w:ins w:id="1455" w:author="Selvarajan, Prabhu" w:date="2024-12-16T18:41:00Z" w16du:dateUtc="2024-12-16T23:41:00Z">
        <w:r w:rsidR="00E02452">
          <w:t>ction 2: Referenced Documents</w:t>
        </w:r>
      </w:ins>
      <w:del w:id="1456" w:author="Selvarajan, Prabhu" w:date="2024-12-16T18:40:00Z" w16du:dateUtc="2024-12-16T23:40:00Z">
        <w:r w:rsidDel="00E02452">
          <w:delText>.</w:delText>
        </w:r>
      </w:del>
    </w:p>
    <w:p w14:paraId="24964508" w14:textId="619E6039" w:rsidR="00CA7D23" w:rsidRPr="00D91A1E" w:rsidDel="00E02452" w:rsidRDefault="00510C3C" w:rsidP="00CA7D23">
      <w:pPr>
        <w:rPr>
          <w:del w:id="1457" w:author="Selvarajan, Prabhu" w:date="2024-12-16T18:41:00Z" w16du:dateUtc="2024-12-16T23:41:00Z"/>
        </w:rPr>
      </w:pPr>
      <w:del w:id="1458" w:author="Selvarajan, Prabhu" w:date="2024-12-16T18:41:00Z" w16du:dateUtc="2024-12-16T23:41:00Z">
        <w:r w:rsidDel="00E02452">
          <w:delText xml:space="preserve">The ICD for MMIS can be accessed by clicking on this </w:delText>
        </w:r>
        <w:r w:rsidDel="00E02452">
          <w:fldChar w:fldCharType="begin"/>
        </w:r>
        <w:r w:rsidDel="00E02452">
          <w:delInstrText>HYPERLINK "https://massgov.sharepoint.com/sites/EHS-HIX-PROD/RDW/_layouts/15/DocIdRedir.aspx?ID=HIXIESDOC-1654887115-1158"</w:delInstrText>
        </w:r>
        <w:r w:rsidDel="00E02452">
          <w:fldChar w:fldCharType="separate"/>
        </w:r>
        <w:r w:rsidRPr="001D690C" w:rsidDel="00E02452">
          <w:rPr>
            <w:rStyle w:val="Hyperlink"/>
          </w:rPr>
          <w:delText>link</w:delText>
        </w:r>
        <w:r w:rsidDel="00E02452">
          <w:rPr>
            <w:rStyle w:val="Hyperlink"/>
          </w:rPr>
          <w:fldChar w:fldCharType="end"/>
        </w:r>
        <w:r w:rsidR="00CA7D23" w:rsidDel="00E02452">
          <w:delText xml:space="preserve"> </w:delText>
        </w:r>
      </w:del>
    </w:p>
    <w:p w14:paraId="33E31A60" w14:textId="77777777" w:rsidR="00F3179F" w:rsidRPr="007C21E2" w:rsidRDefault="00F3179F" w:rsidP="006D1B61">
      <w:pPr>
        <w:pStyle w:val="Heading4"/>
        <w:rPr>
          <w:color w:val="auto"/>
          <w:szCs w:val="24"/>
        </w:rPr>
      </w:pPr>
      <w:bookmarkStart w:id="1459" w:name="_Toc465973546"/>
      <w:bookmarkStart w:id="1460" w:name="_Toc169824101"/>
      <w:bookmarkStart w:id="1461" w:name="_Toc169824328"/>
      <w:r>
        <w:t>Health Safety Net</w:t>
      </w:r>
      <w:bookmarkEnd w:id="1459"/>
      <w:r w:rsidR="006D1B61">
        <w:t xml:space="preserve"> (HSN)</w:t>
      </w:r>
      <w:bookmarkEnd w:id="1460"/>
      <w:bookmarkEnd w:id="1461"/>
    </w:p>
    <w:p w14:paraId="2A779FE1" w14:textId="77777777" w:rsidR="00F3179F" w:rsidRDefault="00F3179F" w:rsidP="00F3179F">
      <w:pPr>
        <w:autoSpaceDE w:val="0"/>
        <w:autoSpaceDN w:val="0"/>
        <w:adjustRightInd w:val="0"/>
        <w:rPr>
          <w:color w:val="auto"/>
          <w:szCs w:val="24"/>
        </w:rPr>
      </w:pPr>
      <w:r>
        <w:rPr>
          <w:color w:val="auto"/>
          <w:szCs w:val="24"/>
        </w:rPr>
        <w:t>The Health Safety Net (HSN) is a program for Massachusetts residents who are not eligible for health insurance or can't afford to buy it. The Health Safety Net replaced the Uncompensated Care Pool (also called Free Care) on October 1, 2007. The goal of the Safety Net is to make sure that all Massachusetts residents can get health care when they need it, regardless of income. For low income residents, the Health Safety Net (Free Care) pays for medically necessary services at Massachusetts community health centers (CHCs) and hospitals. The Safety Net pays all of the cost, or part of the cost, depending on age and income. The Safety Net also helps families with medical hardships that do not have enough income to pay their medical bills.</w:t>
      </w:r>
    </w:p>
    <w:p w14:paraId="4A3D4DC2" w14:textId="77777777" w:rsidR="00F3179F" w:rsidRDefault="00F3179F" w:rsidP="00F3179F">
      <w:pPr>
        <w:autoSpaceDE w:val="0"/>
        <w:autoSpaceDN w:val="0"/>
        <w:adjustRightInd w:val="0"/>
        <w:rPr>
          <w:color w:val="auto"/>
          <w:szCs w:val="24"/>
        </w:rPr>
      </w:pPr>
    </w:p>
    <w:p w14:paraId="2CDCEF35" w14:textId="77777777" w:rsidR="00F3179F" w:rsidRDefault="00F3179F" w:rsidP="00F3179F">
      <w:pPr>
        <w:autoSpaceDE w:val="0"/>
        <w:autoSpaceDN w:val="0"/>
        <w:adjustRightInd w:val="0"/>
        <w:rPr>
          <w:color w:val="auto"/>
          <w:szCs w:val="24"/>
        </w:rPr>
      </w:pPr>
      <w:r>
        <w:rPr>
          <w:color w:val="auto"/>
          <w:szCs w:val="24"/>
        </w:rPr>
        <w:t>Covered entity can use the Health Safety Net to pay for services that are not covered, like</w:t>
      </w:r>
    </w:p>
    <w:p w14:paraId="32D19507" w14:textId="77777777" w:rsidR="00F3179F" w:rsidRPr="00134271" w:rsidRDefault="00F3179F">
      <w:pPr>
        <w:pStyle w:val="ListParagraph"/>
        <w:numPr>
          <w:ilvl w:val="0"/>
          <w:numId w:val="40"/>
        </w:numPr>
        <w:autoSpaceDE w:val="0"/>
        <w:autoSpaceDN w:val="0"/>
        <w:adjustRightInd w:val="0"/>
        <w:rPr>
          <w:color w:val="auto"/>
          <w:szCs w:val="24"/>
        </w:rPr>
      </w:pPr>
      <w:r w:rsidRPr="00134271">
        <w:rPr>
          <w:color w:val="auto"/>
          <w:szCs w:val="24"/>
        </w:rPr>
        <w:t>Dental Services not covered by their Commonwealth Care plan</w:t>
      </w:r>
    </w:p>
    <w:p w14:paraId="2D4F000A" w14:textId="77777777" w:rsidR="00F3179F" w:rsidRDefault="00F3179F">
      <w:pPr>
        <w:pStyle w:val="ListParagraph"/>
        <w:numPr>
          <w:ilvl w:val="0"/>
          <w:numId w:val="39"/>
        </w:numPr>
        <w:autoSpaceDE w:val="0"/>
        <w:autoSpaceDN w:val="0"/>
        <w:adjustRightInd w:val="0"/>
        <w:rPr>
          <w:color w:val="auto"/>
          <w:szCs w:val="24"/>
        </w:rPr>
      </w:pPr>
      <w:r w:rsidRPr="00434A2C">
        <w:rPr>
          <w:color w:val="auto"/>
          <w:szCs w:val="24"/>
        </w:rPr>
        <w:t>MassHealth Limited, Healthy Start, or the C</w:t>
      </w:r>
      <w:r>
        <w:rPr>
          <w:color w:val="auto"/>
          <w:szCs w:val="24"/>
        </w:rPr>
        <w:t>hildren’s Medical Security Plan</w:t>
      </w:r>
    </w:p>
    <w:p w14:paraId="4AC158F2" w14:textId="77777777" w:rsidR="00F3179F" w:rsidRDefault="00F3179F">
      <w:pPr>
        <w:pStyle w:val="ListParagraph"/>
        <w:numPr>
          <w:ilvl w:val="0"/>
          <w:numId w:val="39"/>
        </w:numPr>
        <w:autoSpaceDE w:val="0"/>
        <w:autoSpaceDN w:val="0"/>
        <w:adjustRightInd w:val="0"/>
        <w:rPr>
          <w:color w:val="auto"/>
          <w:szCs w:val="24"/>
        </w:rPr>
      </w:pPr>
      <w:r>
        <w:rPr>
          <w:color w:val="auto"/>
          <w:szCs w:val="24"/>
        </w:rPr>
        <w:t>Private Insurance (like deductibles and coinsurance, but not co-pays, except for Medicare covered entities)</w:t>
      </w:r>
    </w:p>
    <w:p w14:paraId="767E2988" w14:textId="77777777" w:rsidR="00F3179F" w:rsidRPr="00434A2C" w:rsidRDefault="00F3179F" w:rsidP="00F3179F">
      <w:pPr>
        <w:autoSpaceDE w:val="0"/>
        <w:autoSpaceDN w:val="0"/>
        <w:adjustRightInd w:val="0"/>
        <w:rPr>
          <w:color w:val="auto"/>
          <w:szCs w:val="24"/>
        </w:rPr>
      </w:pPr>
    </w:p>
    <w:p w14:paraId="610C3CA4" w14:textId="77777777" w:rsidR="00F3179F" w:rsidRDefault="00F3179F" w:rsidP="00F3179F">
      <w:pPr>
        <w:rPr>
          <w:szCs w:val="24"/>
        </w:rPr>
      </w:pPr>
      <w:r w:rsidRPr="009E7998">
        <w:rPr>
          <w:szCs w:val="24"/>
        </w:rPr>
        <w:t xml:space="preserve">As a part of </w:t>
      </w:r>
      <w:r>
        <w:rPr>
          <w:szCs w:val="24"/>
        </w:rPr>
        <w:t>the HSN Enhancements requirements the current system logic will be updated to meet the following business needs:</w:t>
      </w:r>
    </w:p>
    <w:p w14:paraId="2D7F51B2" w14:textId="77777777" w:rsidR="00F3179F" w:rsidRPr="009E7998" w:rsidRDefault="00F3179F" w:rsidP="00F3179F">
      <w:pPr>
        <w:rPr>
          <w:szCs w:val="24"/>
        </w:rPr>
      </w:pPr>
    </w:p>
    <w:p w14:paraId="086DE5A5" w14:textId="77777777" w:rsidR="00F3179F" w:rsidRPr="009843A1" w:rsidRDefault="00F3179F">
      <w:pPr>
        <w:pStyle w:val="ListParagraph"/>
        <w:numPr>
          <w:ilvl w:val="0"/>
          <w:numId w:val="36"/>
        </w:numPr>
        <w:rPr>
          <w:szCs w:val="24"/>
        </w:rPr>
      </w:pPr>
      <w:r>
        <w:rPr>
          <w:szCs w:val="24"/>
        </w:rPr>
        <w:t>Provide new aid categories to individuals, who are receiving the benefit as HSN + Connector Care in HIX system to support the HSN medical + dental benefits for a period specified by CoM.</w:t>
      </w:r>
    </w:p>
    <w:p w14:paraId="7B0FA575" w14:textId="77777777" w:rsidR="00F3179F" w:rsidRDefault="00F3179F">
      <w:pPr>
        <w:pStyle w:val="ListParagraph"/>
        <w:numPr>
          <w:ilvl w:val="0"/>
          <w:numId w:val="36"/>
        </w:numPr>
        <w:rPr>
          <w:szCs w:val="24"/>
        </w:rPr>
      </w:pPr>
      <w:r>
        <w:rPr>
          <w:szCs w:val="24"/>
        </w:rPr>
        <w:t xml:space="preserve">Provide HSN dental only benefit aid categories to the individual after the expiration of the HSN Medical + Dental benefits period. </w:t>
      </w:r>
    </w:p>
    <w:p w14:paraId="224B7463" w14:textId="77777777" w:rsidR="00F3179F"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The new Aid category benefits will be applicable only when an individual is eligible for both Connector Care and HSN benefits in the HIX system.</w:t>
      </w:r>
    </w:p>
    <w:p w14:paraId="43BCCF9C" w14:textId="77777777" w:rsidR="00F3179F"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The existing program determination logic will not be impacted, unless specified as part of the requirements in section 5.1</w:t>
      </w:r>
      <w:r w:rsidR="009D7895">
        <w:rPr>
          <w:rFonts w:ascii="Times New Roman" w:hAnsi="Times New Roman" w:cs="Times New Roman"/>
          <w:sz w:val="24"/>
          <w:szCs w:val="24"/>
        </w:rPr>
        <w:t xml:space="preserve"> in the BRD linked below</w:t>
      </w:r>
      <w:r>
        <w:rPr>
          <w:rFonts w:ascii="Times New Roman" w:hAnsi="Times New Roman" w:cs="Times New Roman"/>
          <w:sz w:val="24"/>
          <w:szCs w:val="24"/>
        </w:rPr>
        <w:t>.</w:t>
      </w:r>
    </w:p>
    <w:p w14:paraId="3D755EC0" w14:textId="77777777" w:rsidR="00F3179F"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The existing override eligibility functionality will not be impacted due to the addition of new aid categories.</w:t>
      </w:r>
    </w:p>
    <w:p w14:paraId="5AC0C5BD" w14:textId="77777777" w:rsidR="00F3179F"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System will follow the existing notice suppression logic, unless specified as part of the requirements in section 5.1</w:t>
      </w:r>
      <w:r w:rsidR="009D7895">
        <w:rPr>
          <w:rFonts w:ascii="Times New Roman" w:hAnsi="Times New Roman" w:cs="Times New Roman"/>
          <w:sz w:val="24"/>
          <w:szCs w:val="24"/>
        </w:rPr>
        <w:t xml:space="preserve"> in the BRD linked below</w:t>
      </w:r>
      <w:r>
        <w:rPr>
          <w:rFonts w:ascii="Times New Roman" w:hAnsi="Times New Roman" w:cs="Times New Roman"/>
          <w:sz w:val="24"/>
          <w:szCs w:val="24"/>
        </w:rPr>
        <w:t>.</w:t>
      </w:r>
    </w:p>
    <w:p w14:paraId="306EC345" w14:textId="77777777" w:rsidR="00F3179F"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There will not be an automatic system re-determination of the existing applications to provide the new aid categories in the system. This will be an operational process which will be a batch process executed as per defined frequency/timelines by CoM.</w:t>
      </w:r>
    </w:p>
    <w:p w14:paraId="2445FF37" w14:textId="77777777" w:rsidR="00F3179F" w:rsidRPr="00943EEE"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The system shall follow the existing logic of redetermination as part of the re-PD process and will not make any additional calls to federal data sources, unless specified as part of the requirements in section 5.1</w:t>
      </w:r>
      <w:r w:rsidR="009D7895">
        <w:rPr>
          <w:rFonts w:ascii="Times New Roman" w:hAnsi="Times New Roman" w:cs="Times New Roman"/>
          <w:sz w:val="24"/>
          <w:szCs w:val="24"/>
        </w:rPr>
        <w:t xml:space="preserve"> in the BRD linked below</w:t>
      </w:r>
      <w:r>
        <w:rPr>
          <w:rFonts w:ascii="Times New Roman" w:hAnsi="Times New Roman" w:cs="Times New Roman"/>
          <w:sz w:val="24"/>
          <w:szCs w:val="24"/>
        </w:rPr>
        <w:t>.</w:t>
      </w:r>
      <w:r w:rsidRPr="00943EEE">
        <w:rPr>
          <w:rFonts w:ascii="Times New Roman" w:hAnsi="Times New Roman" w:cs="Times New Roman"/>
          <w:sz w:val="24"/>
          <w:szCs w:val="24"/>
        </w:rPr>
        <w:t xml:space="preserve"> </w:t>
      </w:r>
    </w:p>
    <w:p w14:paraId="2C5CAFF5" w14:textId="77777777" w:rsidR="00F3179F" w:rsidRDefault="00F3179F" w:rsidP="00F3179F"/>
    <w:p w14:paraId="7AD70EB6" w14:textId="52FCD125" w:rsidR="00F3179F" w:rsidRDefault="00F3179F" w:rsidP="00F3179F">
      <w:pPr>
        <w:rPr>
          <w:rStyle w:val="Hyperlink"/>
        </w:rPr>
      </w:pPr>
      <w:r>
        <w:t xml:space="preserve">The </w:t>
      </w:r>
      <w:r w:rsidR="00E30A3F">
        <w:t>FSD</w:t>
      </w:r>
      <w:r>
        <w:t xml:space="preserve"> for this enhancement can be accessed by clicking on this </w:t>
      </w:r>
      <w:hyperlink r:id="rId155" w:history="1">
        <w:r w:rsidRPr="001D690C">
          <w:rPr>
            <w:rStyle w:val="Hyperlink"/>
          </w:rPr>
          <w:t>link</w:t>
        </w:r>
      </w:hyperlink>
    </w:p>
    <w:p w14:paraId="275C4B9D" w14:textId="77777777" w:rsidR="00FD2A51" w:rsidRDefault="00FD2A51" w:rsidP="00FD2A51">
      <w:pPr>
        <w:pStyle w:val="Heading4"/>
      </w:pPr>
      <w:bookmarkStart w:id="1462" w:name="_Toc465973554"/>
      <w:bookmarkStart w:id="1463" w:name="_Toc169824102"/>
      <w:bookmarkStart w:id="1464" w:name="_Toc169824329"/>
      <w:r>
        <w:t>Transfer Eligible SNAP members to DTA</w:t>
      </w:r>
      <w:bookmarkEnd w:id="1462"/>
      <w:bookmarkEnd w:id="1463"/>
      <w:bookmarkEnd w:id="1464"/>
    </w:p>
    <w:p w14:paraId="1ACD844E" w14:textId="77777777" w:rsidR="00FD2A51" w:rsidRDefault="00FD2A51" w:rsidP="00FD2A51">
      <w:pPr>
        <w:pStyle w:val="ExecutiveSummary"/>
        <w:spacing w:before="0" w:line="240" w:lineRule="auto"/>
        <w:ind w:left="0"/>
        <w:rPr>
          <w:rFonts w:ascii="Times New Roman" w:hAnsi="Times New Roman"/>
          <w:szCs w:val="24"/>
        </w:rPr>
      </w:pPr>
      <w:r>
        <w:rPr>
          <w:rFonts w:ascii="Times New Roman" w:hAnsi="Times New Roman"/>
          <w:szCs w:val="24"/>
        </w:rPr>
        <w:t xml:space="preserve">As a part of Single Streamline Application (SSAP) flow, the system already captures member information. This information includes demographic, income and additional information of the member. Member information along with information related to Supplemental Nutrition Assistance Program (SNAP) </w:t>
      </w:r>
      <w:r w:rsidR="00124C6E">
        <w:rPr>
          <w:rFonts w:ascii="Times New Roman" w:hAnsi="Times New Roman"/>
          <w:szCs w:val="24"/>
        </w:rPr>
        <w:t xml:space="preserve">sent by DTA, is captured, </w:t>
      </w:r>
      <w:r>
        <w:rPr>
          <w:rFonts w:ascii="Times New Roman" w:hAnsi="Times New Roman"/>
          <w:szCs w:val="24"/>
        </w:rPr>
        <w:t>to identify the SNAP eligibility determination.</w:t>
      </w:r>
    </w:p>
    <w:p w14:paraId="595955A3" w14:textId="77777777" w:rsidR="00FD2A51" w:rsidRDefault="00FD2A51" w:rsidP="00FD2A51">
      <w:pPr>
        <w:pStyle w:val="ExecutiveSummary"/>
        <w:spacing w:before="0" w:line="240" w:lineRule="auto"/>
        <w:ind w:left="0"/>
        <w:rPr>
          <w:rFonts w:ascii="Times New Roman" w:hAnsi="Times New Roman"/>
          <w:szCs w:val="24"/>
        </w:rPr>
      </w:pPr>
      <w:r>
        <w:rPr>
          <w:rFonts w:ascii="Times New Roman" w:hAnsi="Times New Roman"/>
          <w:szCs w:val="24"/>
        </w:rPr>
        <w:t xml:space="preserve">The intent of this initiative is to introduce new questions related to SNAP in the SSAP flow </w:t>
      </w:r>
      <w:r w:rsidR="00124C6E">
        <w:rPr>
          <w:rFonts w:ascii="Times New Roman" w:hAnsi="Times New Roman"/>
          <w:szCs w:val="24"/>
        </w:rPr>
        <w:t>for</w:t>
      </w:r>
      <w:r>
        <w:rPr>
          <w:rFonts w:ascii="Times New Roman" w:hAnsi="Times New Roman"/>
          <w:szCs w:val="24"/>
        </w:rPr>
        <w:t xml:space="preserve"> HIX.</w:t>
      </w:r>
    </w:p>
    <w:p w14:paraId="53373BFC" w14:textId="77777777" w:rsidR="00FD2A51" w:rsidRDefault="00FD2A51" w:rsidP="00FD2A51">
      <w:pPr>
        <w:pStyle w:val="ExecutiveSummary"/>
        <w:spacing w:before="0" w:line="240" w:lineRule="auto"/>
        <w:ind w:left="0"/>
        <w:rPr>
          <w:rFonts w:ascii="Times New Roman" w:hAnsi="Times New Roman"/>
          <w:szCs w:val="24"/>
        </w:rPr>
      </w:pPr>
      <w:r>
        <w:rPr>
          <w:rFonts w:ascii="Times New Roman" w:hAnsi="Times New Roman"/>
          <w:szCs w:val="24"/>
        </w:rPr>
        <w:t>HIX will capture and share client information along with other information to the other system(s) such as Beacon.</w:t>
      </w:r>
    </w:p>
    <w:p w14:paraId="0905105C" w14:textId="47F04C23" w:rsidR="00FD2A51" w:rsidRDefault="00FD2A51" w:rsidP="00FD2A51">
      <w:pPr>
        <w:rPr>
          <w:rStyle w:val="Hyperlink"/>
        </w:rPr>
      </w:pPr>
      <w:r>
        <w:t xml:space="preserve">The BRD for this enhancement can be accessed by clicking on this </w:t>
      </w:r>
      <w:hyperlink r:id="rId156" w:history="1">
        <w:r w:rsidRPr="001D690C">
          <w:rPr>
            <w:rStyle w:val="Hyperlink"/>
          </w:rPr>
          <w:t>link</w:t>
        </w:r>
      </w:hyperlink>
    </w:p>
    <w:p w14:paraId="518A9BF0" w14:textId="6A78ED24" w:rsidR="00B21013" w:rsidRDefault="00B21013" w:rsidP="00FD2A51">
      <w:pPr>
        <w:rPr>
          <w:rStyle w:val="Hyperlink"/>
        </w:rPr>
      </w:pPr>
    </w:p>
    <w:p w14:paraId="3C2E6CE6" w14:textId="0EDA3925" w:rsidR="00B21013" w:rsidRPr="00B21013" w:rsidRDefault="00527239" w:rsidP="00FD2A51">
      <w:r w:rsidRPr="00B21013">
        <w:t>Starting</w:t>
      </w:r>
      <w:r w:rsidR="00B21013" w:rsidRPr="00B21013">
        <w:t xml:space="preserve"> R25, MA HIX IES will send a SNAP file to BEACON system on a daily basis that will provide Department of Transitional Assistance (DTA) with Head of Household (HOH) information who opt to send their data for SNAP coverage.</w:t>
      </w:r>
    </w:p>
    <w:p w14:paraId="674F3331" w14:textId="055EAC7D" w:rsidR="00B21013" w:rsidRDefault="00B21013" w:rsidP="00FD2A51">
      <w:pPr>
        <w:rPr>
          <w:rFonts w:ascii="Arial" w:hAnsi="Arial" w:cs="Arial"/>
          <w:sz w:val="22"/>
          <w:szCs w:val="22"/>
        </w:rPr>
      </w:pPr>
    </w:p>
    <w:p w14:paraId="1C0BF65B" w14:textId="069246F2" w:rsidR="00B21013" w:rsidRPr="00D11052" w:rsidRDefault="00B21013" w:rsidP="00FD2A51">
      <w:pPr>
        <w:rPr>
          <w:rStyle w:val="Hyperlink"/>
          <w:color w:val="000000"/>
          <w:sz w:val="27"/>
          <w:szCs w:val="27"/>
          <w:u w:val="none"/>
        </w:rPr>
      </w:pPr>
      <w:r w:rsidRPr="00FC6FAD">
        <w:rPr>
          <w:sz w:val="27"/>
          <w:szCs w:val="27"/>
        </w:rPr>
        <w:t xml:space="preserve">Please reference the </w:t>
      </w:r>
      <w:r w:rsidR="009D4A47">
        <w:rPr>
          <w:sz w:val="27"/>
          <w:szCs w:val="27"/>
        </w:rPr>
        <w:t>SNAP Gap Changes</w:t>
      </w:r>
      <w:r w:rsidRPr="00FC6FAD">
        <w:rPr>
          <w:sz w:val="27"/>
          <w:szCs w:val="27"/>
        </w:rPr>
        <w:t xml:space="preserve"> ICD for detailed information regarding this interface</w:t>
      </w:r>
      <w:r w:rsidR="00D11052">
        <w:rPr>
          <w:sz w:val="27"/>
          <w:szCs w:val="27"/>
        </w:rPr>
        <w:t xml:space="preserve"> by clicking on this </w:t>
      </w:r>
      <w:r w:rsidR="00D11052">
        <w:fldChar w:fldCharType="begin"/>
      </w:r>
      <w:ins w:id="1465" w:author="Selvarajan, Prabhu" w:date="2024-12-16T18:45:00Z" w16du:dateUtc="2024-12-16T23:45:00Z">
        <w:r w:rsidR="00CD4F31">
          <w:instrText>HYPERLINK "https://massgov.sharepoint.com/sites/EHS-HIX-PROD/RDW/_layouts/15/Doc.aspx?sourcedoc=%7BCEEDD0AC-6EEA-44A6-AB5F-825400393BF7%7D&amp;file=R30.0%20-%20SNAP_ICD_CRQ-815_SNAP_Benefit_Enhancements.docx&amp;action=default&amp;mobileredirect=true&amp;DefaultItemOpen=1"</w:instrText>
        </w:r>
      </w:ins>
      <w:del w:id="1466" w:author="Selvarajan, Prabhu" w:date="2024-12-16T18:45:00Z" w16du:dateUtc="2024-12-16T23:45:00Z">
        <w:r w:rsidR="00D11052" w:rsidDel="00CD4F31">
          <w:delInstrText>HYPERLINK "https://massgov.sharepoint.com/sites/EHS-HIX-PROD/RDW/UploadedDeliverables/R25.0%20-%20CRQ-213_Implement_SNAP_Gap_Changes_ICD.docx"</w:delInstrText>
        </w:r>
      </w:del>
      <w:r w:rsidR="00D11052">
        <w:fldChar w:fldCharType="separate"/>
      </w:r>
      <w:r w:rsidR="00D11052" w:rsidRPr="00D11052">
        <w:rPr>
          <w:rStyle w:val="Hyperlink"/>
          <w:sz w:val="27"/>
          <w:szCs w:val="27"/>
        </w:rPr>
        <w:t>link</w:t>
      </w:r>
      <w:r w:rsidR="00D11052">
        <w:rPr>
          <w:rStyle w:val="Hyperlink"/>
          <w:sz w:val="27"/>
          <w:szCs w:val="27"/>
        </w:rPr>
        <w:fldChar w:fldCharType="end"/>
      </w:r>
    </w:p>
    <w:p w14:paraId="22515CC9" w14:textId="77777777" w:rsidR="00FF3A09" w:rsidRDefault="00FF3A09" w:rsidP="00FF3A09">
      <w:pPr>
        <w:pStyle w:val="Heading4"/>
        <w:rPr>
          <w:rStyle w:val="Hyperlink"/>
          <w:color w:val="auto"/>
          <w:u w:val="none"/>
        </w:rPr>
      </w:pPr>
      <w:bookmarkStart w:id="1467" w:name="_Automatic_Voter_Registration"/>
      <w:bookmarkStart w:id="1468" w:name="_Toc169824103"/>
      <w:bookmarkStart w:id="1469" w:name="_Toc169824330"/>
      <w:bookmarkEnd w:id="1467"/>
      <w:r w:rsidRPr="00FF3A09">
        <w:rPr>
          <w:rStyle w:val="Hyperlink"/>
          <w:color w:val="auto"/>
          <w:u w:val="none"/>
        </w:rPr>
        <w:t>Automatic Voter Registration</w:t>
      </w:r>
      <w:bookmarkEnd w:id="1468"/>
      <w:bookmarkEnd w:id="1469"/>
    </w:p>
    <w:p w14:paraId="266149D0" w14:textId="77777777" w:rsidR="000A3743" w:rsidRDefault="000A3743" w:rsidP="0027587A">
      <w:r>
        <w:t xml:space="preserve">When a qualified subject of the Commonwealth apply for health coverage through the HIX, a provision is added to the application to register as a voter. Only </w:t>
      </w:r>
      <w:r w:rsidR="006132CD">
        <w:t xml:space="preserve">opted to register, a </w:t>
      </w:r>
      <w:r>
        <w:t xml:space="preserve">verified living </w:t>
      </w:r>
      <w:r w:rsidR="006132CD">
        <w:t>citizen</w:t>
      </w:r>
      <w:r>
        <w:t xml:space="preserve"> who </w:t>
      </w:r>
      <w:r w:rsidR="006132CD">
        <w:t>is</w:t>
      </w:r>
      <w:r>
        <w:t xml:space="preserve"> above 16 with </w:t>
      </w:r>
      <w:r w:rsidR="006132CD">
        <w:t>proper</w:t>
      </w:r>
      <w:r>
        <w:t xml:space="preserve"> residen</w:t>
      </w:r>
      <w:r w:rsidR="006132CD">
        <w:t>ce</w:t>
      </w:r>
      <w:r>
        <w:t xml:space="preserve"> address in the Commonwealth, qualifies to be selected to be sent to </w:t>
      </w:r>
      <w:r w:rsidR="006132CD">
        <w:t xml:space="preserve">the </w:t>
      </w:r>
      <w:r>
        <w:t>Secretary of the Commonwealth</w:t>
      </w:r>
      <w:r w:rsidR="006132CD">
        <w:t xml:space="preserve"> (SOC)</w:t>
      </w:r>
      <w:r>
        <w:t>.</w:t>
      </w:r>
      <w:r w:rsidR="006132CD">
        <w:t xml:space="preserve"> A batch process selects all newly registered individuals on a daily basis and a file is created and placed on the </w:t>
      </w:r>
      <w:r w:rsidR="00C6092A">
        <w:t>CA API</w:t>
      </w:r>
      <w:r w:rsidR="006132CD">
        <w:t xml:space="preserve"> gateway to be picked up by SOC.</w:t>
      </w:r>
    </w:p>
    <w:p w14:paraId="7D596C47" w14:textId="77777777" w:rsidR="0027587A" w:rsidRDefault="000A3743" w:rsidP="0027587A">
      <w:r>
        <w:t xml:space="preserve"> </w:t>
      </w:r>
    </w:p>
    <w:p w14:paraId="6A9BD714" w14:textId="376E645F" w:rsidR="0027587A" w:rsidRDefault="0027587A" w:rsidP="0027587A">
      <w:pPr>
        <w:rPr>
          <w:rStyle w:val="Hyperlink"/>
        </w:rPr>
      </w:pPr>
      <w:r>
        <w:t xml:space="preserve">The ICD for this enhancement can be accessed by clicking on this </w:t>
      </w:r>
      <w:hyperlink r:id="rId157" w:history="1">
        <w:r w:rsidRPr="0027587A">
          <w:rPr>
            <w:rStyle w:val="Hyperlink"/>
          </w:rPr>
          <w:t>link</w:t>
        </w:r>
      </w:hyperlink>
    </w:p>
    <w:p w14:paraId="2BAC0466" w14:textId="01318717" w:rsidR="006B42D8" w:rsidRDefault="006B42D8" w:rsidP="0027587A">
      <w:pPr>
        <w:rPr>
          <w:rStyle w:val="Hyperlink"/>
        </w:rPr>
      </w:pPr>
    </w:p>
    <w:p w14:paraId="64181C26" w14:textId="474A39E9" w:rsidR="006B42D8" w:rsidRPr="003063C7" w:rsidRDefault="006C1AA0" w:rsidP="003063C7">
      <w:pPr>
        <w:pStyle w:val="Heading4"/>
        <w:rPr>
          <w:rStyle w:val="Hyperlink"/>
          <w:color w:val="auto"/>
          <w:u w:val="none"/>
        </w:rPr>
      </w:pPr>
      <w:bookmarkStart w:id="1470" w:name="_Toc169824104"/>
      <w:bookmarkStart w:id="1471" w:name="_Toc169824331"/>
      <w:r w:rsidRPr="003063C7">
        <w:rPr>
          <w:rStyle w:val="Hyperlink"/>
          <w:color w:val="auto"/>
          <w:u w:val="none"/>
        </w:rPr>
        <w:t>Member Communication Portal</w:t>
      </w:r>
      <w:r w:rsidR="003063C7">
        <w:rPr>
          <w:rStyle w:val="Hyperlink"/>
          <w:color w:val="auto"/>
          <w:u w:val="none"/>
        </w:rPr>
        <w:t xml:space="preserve"> (MCP)</w:t>
      </w:r>
      <w:r w:rsidRPr="003063C7">
        <w:rPr>
          <w:rStyle w:val="Hyperlink"/>
          <w:color w:val="auto"/>
          <w:u w:val="none"/>
        </w:rPr>
        <w:t>:</w:t>
      </w:r>
      <w:bookmarkEnd w:id="1470"/>
      <w:bookmarkEnd w:id="1471"/>
    </w:p>
    <w:p w14:paraId="676F4F7A" w14:textId="2C828B42" w:rsidR="006C1AA0" w:rsidRDefault="003063C7" w:rsidP="0027587A">
      <w:r w:rsidRPr="003063C7">
        <w:t>Members of MassHealth and CCA will be able to access IE&amp;E member communication portal where they can view information about program eligibility and enrollment information sourced from HIX, MA21 and MMIS respectively</w:t>
      </w:r>
    </w:p>
    <w:p w14:paraId="2725291C" w14:textId="57A6F19C" w:rsidR="003063C7" w:rsidRDefault="003063C7" w:rsidP="0027587A"/>
    <w:p w14:paraId="3A8FD0BA" w14:textId="3C36C4CC" w:rsidR="003063C7" w:rsidRDefault="003063C7" w:rsidP="0027587A">
      <w:r>
        <w:t xml:space="preserve">MA HIX will host REST API services that MCP </w:t>
      </w:r>
      <w:r w:rsidR="00153D68">
        <w:t>can</w:t>
      </w:r>
      <w:r>
        <w:t xml:space="preserve"> invoke to perform Account Linking, Retrieve User Details, List of Notices and HIX Generated Notice PDFs</w:t>
      </w:r>
      <w:r w:rsidR="0058509D">
        <w:t>, Get and Update Communication preference</w:t>
      </w:r>
      <w:r>
        <w:t>.</w:t>
      </w:r>
    </w:p>
    <w:p w14:paraId="48B7D4FC" w14:textId="1BC5D154" w:rsidR="003063C7" w:rsidRDefault="003063C7" w:rsidP="0027587A"/>
    <w:p w14:paraId="0EFC4694" w14:textId="242D35CB" w:rsidR="0058509D" w:rsidRDefault="0058509D" w:rsidP="0027587A">
      <w:r>
        <w:t xml:space="preserve">Please refer to MCP ICD for additional details by clicking this </w:t>
      </w:r>
      <w:r>
        <w:fldChar w:fldCharType="begin"/>
      </w:r>
      <w:ins w:id="1472" w:author="Selvarajan, Prabhu" w:date="2024-12-16T18:46:00Z" w16du:dateUtc="2024-12-16T23:46:00Z">
        <w:r w:rsidR="00CD4F31">
          <w:instrText>HYPERLINK "https://massgov.sharepoint.com/sites/EHS-HIX-PROD/RDW/_layouts/15/Doc.aspx?sourcedoc=%7BB1658CD2-AA0B-4BD8-B4E4-E82E1849F1EB%7D&amp;file=R30.0%20-%20MDCP_ICD_CRQ_801_Communication_Preference_Change.docx&amp;action=default&amp;mobileredirect=true&amp;DefaultItemOpen=1"</w:instrText>
        </w:r>
      </w:ins>
      <w:del w:id="1473" w:author="Selvarajan, Prabhu" w:date="2024-12-16T18:46:00Z" w16du:dateUtc="2024-12-16T23:46:00Z">
        <w:r w:rsidDel="00CD4F31">
          <w:delInstrText>HYPERLINK "https://massgov.sharepoint.com/sites/EHS-HIX-PROD/RDW/UploadedDeliverables/R27.0%20-%20ICD_CRQ-611_MCP_ICD_Update_for_CRQ-454.docx?d=wf8567ae8f2d1432f850ea29fb819ab5f"</w:delInstrText>
        </w:r>
      </w:del>
      <w:r>
        <w:fldChar w:fldCharType="separate"/>
      </w:r>
      <w:r w:rsidRPr="0058509D">
        <w:rPr>
          <w:rStyle w:val="Hyperlink"/>
        </w:rPr>
        <w:t>link</w:t>
      </w:r>
      <w:r>
        <w:rPr>
          <w:rStyle w:val="Hyperlink"/>
        </w:rPr>
        <w:fldChar w:fldCharType="end"/>
      </w:r>
      <w:r>
        <w:t xml:space="preserve"> </w:t>
      </w:r>
    </w:p>
    <w:p w14:paraId="347B5644" w14:textId="58BBAFD8" w:rsidR="0058509D" w:rsidRDefault="0058509D" w:rsidP="0027587A"/>
    <w:p w14:paraId="0471156F" w14:textId="7255D743" w:rsidR="0058509D" w:rsidRPr="0058509D" w:rsidRDefault="00150848" w:rsidP="0058509D">
      <w:pPr>
        <w:pStyle w:val="Heading4"/>
        <w:rPr>
          <w:rStyle w:val="Hyperlink"/>
          <w:color w:val="auto"/>
          <w:u w:val="none"/>
        </w:rPr>
      </w:pPr>
      <w:bookmarkStart w:id="1474" w:name="_Toc169824105"/>
      <w:bookmarkStart w:id="1475" w:name="_Toc169824332"/>
      <w:r>
        <w:rPr>
          <w:rStyle w:val="Hyperlink"/>
          <w:color w:val="auto"/>
          <w:u w:val="none"/>
        </w:rPr>
        <w:t>Disability Evaluation Services (DES)</w:t>
      </w:r>
      <w:r w:rsidR="0058509D" w:rsidRPr="0058509D">
        <w:rPr>
          <w:rStyle w:val="Hyperlink"/>
          <w:color w:val="auto"/>
          <w:u w:val="none"/>
        </w:rPr>
        <w:t>:</w:t>
      </w:r>
      <w:bookmarkEnd w:id="1474"/>
      <w:bookmarkEnd w:id="1475"/>
    </w:p>
    <w:p w14:paraId="65FC4DFA" w14:textId="77777777" w:rsidR="00150848" w:rsidRPr="00150848" w:rsidRDefault="00150848" w:rsidP="00150848">
      <w:r w:rsidRPr="00150848">
        <w:t>MA HIX/IES need to send information to DES as part of the Initial Disability Review (IDR) file for members who self-declare they are disabled but are not verified as disabled via the current HIX logic (FDSH, MA21, MA, BL, or DA).</w:t>
      </w:r>
    </w:p>
    <w:p w14:paraId="1B486888" w14:textId="77777777" w:rsidR="00150848" w:rsidRPr="00150848" w:rsidRDefault="00150848" w:rsidP="00150848"/>
    <w:p w14:paraId="43DEF4C9" w14:textId="77777777" w:rsidR="00150848" w:rsidRPr="00150848" w:rsidRDefault="00150848" w:rsidP="00150848">
      <w:r w:rsidRPr="00150848">
        <w:t>Additionally, MA HIX/IES system does not have the ability to periodically review a member’s medical impairment(s) to determine if the member continues to have a disabling condition. The Continuous Disability Review (CDR) process allows for MassHealth to review the member's medical impairment and if the MassHealth program determines the member is no longer disabled. The member's MassHealth eligibility is redetermined based on the existing disability hierarchy and aid cat hierarchy. With this update in the system, HIX will be enabled to perform continuous review for a member’s medical impairment(s) established though Back-office as MA (DES Disabled) to determine if the member continues to have a disabling condition through Disability Evaluation Service (DES). CDR would ensure that the member's disability benefits are reviewed, and appropriate action is taken by the system if the member does not complete/return their CDR and is no longer deemed disabled by DES</w:t>
      </w:r>
    </w:p>
    <w:p w14:paraId="3355E469" w14:textId="221B2214" w:rsidR="0058509D" w:rsidRDefault="0058509D" w:rsidP="0027587A"/>
    <w:p w14:paraId="05F72D57" w14:textId="13A1AA11" w:rsidR="00150848" w:rsidRDefault="00150848" w:rsidP="0027587A">
      <w:r>
        <w:t xml:space="preserve">Please refer to </w:t>
      </w:r>
      <w:r w:rsidR="00417A61">
        <w:t xml:space="preserve">DES </w:t>
      </w:r>
      <w:r>
        <w:t xml:space="preserve">ICD for additional details by clicking this </w:t>
      </w:r>
      <w:hyperlink r:id="rId158" w:history="1">
        <w:r w:rsidRPr="00150848">
          <w:rPr>
            <w:rStyle w:val="Hyperlink"/>
          </w:rPr>
          <w:t>link</w:t>
        </w:r>
      </w:hyperlink>
    </w:p>
    <w:p w14:paraId="775D4C1D" w14:textId="1C9CABD1" w:rsidR="00F24B2C" w:rsidRDefault="00F24B2C" w:rsidP="0027587A"/>
    <w:p w14:paraId="048960FD" w14:textId="68175D06" w:rsidR="00F24B2C" w:rsidRPr="00F24B2C" w:rsidRDefault="00F24B2C" w:rsidP="00F24B2C">
      <w:pPr>
        <w:pStyle w:val="Heading4"/>
        <w:rPr>
          <w:rStyle w:val="Hyperlink"/>
          <w:color w:val="auto"/>
          <w:u w:val="none"/>
        </w:rPr>
      </w:pPr>
      <w:bookmarkStart w:id="1476" w:name="_Toc169824106"/>
      <w:bookmarkStart w:id="1477" w:name="_Toc169824333"/>
      <w:r>
        <w:rPr>
          <w:rStyle w:val="Hyperlink"/>
          <w:color w:val="auto"/>
          <w:u w:val="none"/>
        </w:rPr>
        <w:t>Verified Chronic</w:t>
      </w:r>
      <w:r w:rsidR="0022548F">
        <w:rPr>
          <w:rStyle w:val="Hyperlink"/>
          <w:color w:val="auto"/>
          <w:u w:val="none"/>
        </w:rPr>
        <w:t>ally Homeless</w:t>
      </w:r>
      <w:r w:rsidRPr="00F24B2C">
        <w:rPr>
          <w:rStyle w:val="Hyperlink"/>
          <w:color w:val="auto"/>
          <w:u w:val="none"/>
        </w:rPr>
        <w:t xml:space="preserve"> (</w:t>
      </w:r>
      <w:r w:rsidR="0022548F">
        <w:rPr>
          <w:rStyle w:val="Hyperlink"/>
          <w:color w:val="auto"/>
          <w:u w:val="none"/>
        </w:rPr>
        <w:t>VCHL</w:t>
      </w:r>
      <w:r w:rsidRPr="00F24B2C">
        <w:rPr>
          <w:rStyle w:val="Hyperlink"/>
          <w:color w:val="auto"/>
          <w:u w:val="none"/>
        </w:rPr>
        <w:t>):</w:t>
      </w:r>
      <w:bookmarkEnd w:id="1476"/>
      <w:bookmarkEnd w:id="1477"/>
    </w:p>
    <w:p w14:paraId="438B9E00" w14:textId="4EB5DCC0" w:rsidR="0022548F" w:rsidRPr="0022548F" w:rsidRDefault="0022548F" w:rsidP="0022548F">
      <w:r w:rsidRPr="0022548F">
        <w:t>MA HIX/IES needs the capability to consider a member received on the VCHL file as chronically homeless and, if applicable, grant them continuous eligibility for Medicaid benefits for a configurable amount of time if they have established coverage in Medicaid Standard, CarePlus, CommonHealth, Family Assistance, or limited coverage. MH Datawarehouse will send the VCHL file on a weekly basis and MA HIX/IES will receive and process the file.</w:t>
      </w:r>
    </w:p>
    <w:p w14:paraId="4178351C" w14:textId="06CE8E4A" w:rsidR="00F24B2C" w:rsidRDefault="00F24B2C" w:rsidP="0027587A"/>
    <w:p w14:paraId="3D354E60" w14:textId="3C06083F" w:rsidR="0022548F" w:rsidRDefault="0022548F" w:rsidP="0027587A">
      <w:pPr>
        <w:rPr>
          <w:rStyle w:val="Hyperlink"/>
        </w:rPr>
      </w:pPr>
      <w:r>
        <w:t xml:space="preserve">Please refer to VCHL ICD for additional details by clicking this </w:t>
      </w:r>
      <w:hyperlink r:id="rId159" w:history="1">
        <w:r w:rsidRPr="0022548F">
          <w:rPr>
            <w:rStyle w:val="Hyperlink"/>
          </w:rPr>
          <w:t>link</w:t>
        </w:r>
      </w:hyperlink>
    </w:p>
    <w:p w14:paraId="2397D991" w14:textId="77777777" w:rsidR="0060780B" w:rsidRDefault="0060780B" w:rsidP="0027587A">
      <w:pPr>
        <w:rPr>
          <w:rStyle w:val="Hyperlink"/>
        </w:rPr>
      </w:pPr>
    </w:p>
    <w:p w14:paraId="2820C512" w14:textId="7D23C380" w:rsidR="0060780B" w:rsidRPr="00551C55" w:rsidRDefault="0060780B" w:rsidP="0060780B">
      <w:pPr>
        <w:pStyle w:val="Heading4"/>
        <w:rPr>
          <w:b w:val="0"/>
        </w:rPr>
      </w:pPr>
      <w:bookmarkStart w:id="1478" w:name="_Toc169824107"/>
      <w:bookmarkStart w:id="1479" w:name="_Toc169824334"/>
      <w:r w:rsidRPr="00551C55">
        <w:rPr>
          <w:b w:val="0"/>
        </w:rPr>
        <w:t>Omnibus Returned Mail (ORM):</w:t>
      </w:r>
      <w:bookmarkEnd w:id="1478"/>
      <w:bookmarkEnd w:id="1479"/>
    </w:p>
    <w:p w14:paraId="77FA014E" w14:textId="77777777" w:rsidR="00551C55" w:rsidRPr="00551C55" w:rsidRDefault="00551C55" w:rsidP="00551C55">
      <w:r w:rsidRPr="00551C55">
        <w:t xml:space="preserve">As part of the recent updates in the Omnibus Bill/Consolidated Appropriation Act (CAA), there are a few updates suggested which indicate that the exchange should make a good faith effort before terminating the member's coverage when the renewal notice mail is returned to the exchange. Currently, the MA HIX/IES system terminates the member’s coverage and does not provide any additional opportunity to reinstate the coverage if the member contact is established after the termination of the benefits. To be compliant with this regulation update, below changes will be implemented in the exchange: </w:t>
      </w:r>
    </w:p>
    <w:p w14:paraId="4D10FA22" w14:textId="77777777" w:rsidR="00551C55" w:rsidRPr="00551C55" w:rsidRDefault="00551C55" w:rsidP="00551C55"/>
    <w:p w14:paraId="1F58BA4D" w14:textId="77777777" w:rsidR="00551C55" w:rsidRPr="00551C55" w:rsidRDefault="00551C55" w:rsidP="00551C55">
      <w:pPr>
        <w:pStyle w:val="ListParagraph"/>
        <w:numPr>
          <w:ilvl w:val="0"/>
          <w:numId w:val="85"/>
        </w:numPr>
        <w:contextualSpacing w:val="0"/>
      </w:pPr>
      <w:r w:rsidRPr="00551C55">
        <w:t xml:space="preserve">The state agency will make a good faith effort to contact the member by using more than one modality (electronic, mail, phone.)  in case returned mail was received by the state agency. </w:t>
      </w:r>
    </w:p>
    <w:p w14:paraId="29EFEE8C" w14:textId="77777777" w:rsidR="00551C55" w:rsidRPr="00551C55" w:rsidRDefault="00551C55" w:rsidP="00551C55"/>
    <w:p w14:paraId="749F2AC7" w14:textId="77777777" w:rsidR="00551C55" w:rsidRPr="00551C55" w:rsidRDefault="00551C55" w:rsidP="00551C55">
      <w:r w:rsidRPr="00551C55">
        <w:t>MA HIX/IES need to send outreach request file to MH DW and process outreach response file from MH DW for all three modalities (Robocall, SMS, and Email)</w:t>
      </w:r>
    </w:p>
    <w:p w14:paraId="6870950D" w14:textId="77777777" w:rsidR="0060780B" w:rsidRDefault="0060780B" w:rsidP="0060780B"/>
    <w:p w14:paraId="42130C95" w14:textId="2C97B429" w:rsidR="0060780B" w:rsidRDefault="0060780B" w:rsidP="0060780B">
      <w:r>
        <w:t xml:space="preserve">Please refer to </w:t>
      </w:r>
      <w:r w:rsidR="00551C55">
        <w:t>ORM</w:t>
      </w:r>
      <w:r>
        <w:t xml:space="preserve"> ICD for additional details by clicking this </w:t>
      </w:r>
      <w:hyperlink r:id="rId160" w:history="1">
        <w:r w:rsidRPr="0022548F">
          <w:rPr>
            <w:rStyle w:val="Hyperlink"/>
          </w:rPr>
          <w:t>link</w:t>
        </w:r>
      </w:hyperlink>
    </w:p>
    <w:p w14:paraId="6E11326C" w14:textId="77777777" w:rsidR="0060780B" w:rsidRDefault="0060780B" w:rsidP="0027587A"/>
    <w:p w14:paraId="7796FAB2" w14:textId="77777777" w:rsidR="00256A2A" w:rsidRDefault="00256A2A" w:rsidP="00256A2A">
      <w:pPr>
        <w:pStyle w:val="Heading2"/>
      </w:pPr>
      <w:bookmarkStart w:id="1480" w:name="_Toc169824108"/>
      <w:bookmarkStart w:id="1481" w:name="_Toc169824335"/>
      <w:r>
        <w:t>Private Data Services</w:t>
      </w:r>
      <w:bookmarkEnd w:id="1480"/>
      <w:bookmarkEnd w:id="1481"/>
    </w:p>
    <w:p w14:paraId="761C7619" w14:textId="77777777" w:rsidR="00256A2A" w:rsidRDefault="00256A2A" w:rsidP="00256A2A">
      <w:r>
        <w:t xml:space="preserve">These systems are neither federal nor </w:t>
      </w:r>
      <w:r w:rsidR="00C6092A">
        <w:t>commonwealth-based</w:t>
      </w:r>
      <w:r>
        <w:t xml:space="preserve"> services that are used during PD.</w:t>
      </w:r>
    </w:p>
    <w:p w14:paraId="3CEB8B9A" w14:textId="77777777" w:rsidR="00256A2A" w:rsidRDefault="00B14750" w:rsidP="00DC066E">
      <w:pPr>
        <w:pStyle w:val="Heading3"/>
      </w:pPr>
      <w:bookmarkStart w:id="1482" w:name="_Toc169824109"/>
      <w:bookmarkStart w:id="1483" w:name="_Toc169824336"/>
      <w:r>
        <w:t>Accenture</w:t>
      </w:r>
      <w:bookmarkEnd w:id="1482"/>
      <w:bookmarkEnd w:id="1483"/>
    </w:p>
    <w:p w14:paraId="335769CA" w14:textId="77777777" w:rsidR="005F4D0B" w:rsidRDefault="00B14750" w:rsidP="005F4D0B">
      <w:r w:rsidRPr="00641F53">
        <w:t xml:space="preserve">Premium Assistance </w:t>
      </w:r>
      <w:r>
        <w:t xml:space="preserve">functionality enables the MAHIX (MassHealth) </w:t>
      </w:r>
      <w:r w:rsidRPr="00641F53">
        <w:t>the capa</w:t>
      </w:r>
      <w:r>
        <w:t>bil</w:t>
      </w:r>
      <w:r w:rsidRPr="00641F53">
        <w:t>ity to identify members that might be eligible for Premium Assistance, allow for new Back Office UIUX screens, and to calculate Premium Assistance amounts.</w:t>
      </w:r>
      <w:r>
        <w:t xml:space="preserve"> </w:t>
      </w:r>
      <w:r w:rsidR="005F4D0B">
        <w:t>There are two different types of reports sent to Accenture.</w:t>
      </w:r>
    </w:p>
    <w:p w14:paraId="3B8231DD" w14:textId="77777777" w:rsidR="005F4D0B" w:rsidRDefault="00B14750" w:rsidP="005F4D0B">
      <w:pPr>
        <w:pStyle w:val="Heading4"/>
      </w:pPr>
      <w:bookmarkStart w:id="1484" w:name="_Toc169824110"/>
      <w:bookmarkStart w:id="1485" w:name="_Toc169824337"/>
      <w:r w:rsidRPr="0084202D">
        <w:rPr>
          <w:szCs w:val="22"/>
        </w:rPr>
        <w:t xml:space="preserve">Premium Assistance </w:t>
      </w:r>
      <w:r w:rsidR="005F4D0B">
        <w:t>Case Load Report</w:t>
      </w:r>
      <w:bookmarkEnd w:id="1484"/>
      <w:bookmarkEnd w:id="1485"/>
    </w:p>
    <w:p w14:paraId="0CBFD011" w14:textId="77777777" w:rsidR="005F4D0B" w:rsidRDefault="005F4D0B" w:rsidP="005F4D0B">
      <w:pPr>
        <w:rPr>
          <w:szCs w:val="22"/>
        </w:rPr>
      </w:pPr>
      <w:r w:rsidRPr="0084202D">
        <w:rPr>
          <w:szCs w:val="22"/>
        </w:rPr>
        <w:t xml:space="preserve">Premium Assistance (PA) </w:t>
      </w:r>
      <w:r>
        <w:rPr>
          <w:szCs w:val="22"/>
        </w:rPr>
        <w:t>r</w:t>
      </w:r>
      <w:r w:rsidRPr="0084202D">
        <w:rPr>
          <w:szCs w:val="22"/>
        </w:rPr>
        <w:t xml:space="preserve">eports are designed to provide </w:t>
      </w:r>
      <w:r>
        <w:rPr>
          <w:szCs w:val="22"/>
        </w:rPr>
        <w:t xml:space="preserve">the operation data, viz. </w:t>
      </w:r>
      <w:r w:rsidRPr="0084202D">
        <w:rPr>
          <w:szCs w:val="22"/>
        </w:rPr>
        <w:t>Premium Assistance Caseload, the Overridden Polic</w:t>
      </w:r>
      <w:r>
        <w:rPr>
          <w:szCs w:val="22"/>
        </w:rPr>
        <w:t>ies</w:t>
      </w:r>
      <w:r w:rsidRPr="0084202D">
        <w:rPr>
          <w:szCs w:val="22"/>
        </w:rPr>
        <w:t>, and the Extended Potential Pay Policy Report.</w:t>
      </w:r>
      <w:r>
        <w:rPr>
          <w:szCs w:val="22"/>
        </w:rPr>
        <w:t xml:space="preserve"> </w:t>
      </w:r>
      <w:r w:rsidRPr="0084202D">
        <w:rPr>
          <w:szCs w:val="22"/>
        </w:rPr>
        <w:t>Due to the historical data constraints outlined in the Business Requirements Document, the system provide</w:t>
      </w:r>
      <w:r>
        <w:rPr>
          <w:szCs w:val="22"/>
        </w:rPr>
        <w:t>s</w:t>
      </w:r>
      <w:r w:rsidRPr="0084202D">
        <w:rPr>
          <w:szCs w:val="22"/>
        </w:rPr>
        <w:t xml:space="preserve"> current member demographic and policy data when a request for historical premium assistance payment data is </w:t>
      </w:r>
      <w:r>
        <w:rPr>
          <w:szCs w:val="22"/>
        </w:rPr>
        <w:t>made</w:t>
      </w:r>
      <w:r w:rsidRPr="0084202D">
        <w:rPr>
          <w:szCs w:val="22"/>
        </w:rPr>
        <w:t>.</w:t>
      </w:r>
      <w:r>
        <w:rPr>
          <w:szCs w:val="22"/>
        </w:rPr>
        <w:t xml:space="preserve"> Depending on the nature of the report, it is generated either manually or automatically.</w:t>
      </w:r>
      <w:r w:rsidR="00B14750">
        <w:rPr>
          <w:szCs w:val="22"/>
        </w:rPr>
        <w:t xml:space="preserve"> This report is also sent to University of Massachusetts.</w:t>
      </w:r>
    </w:p>
    <w:p w14:paraId="359DDB6B" w14:textId="210D6662" w:rsidR="005F4D0B" w:rsidRPr="0084202D" w:rsidRDefault="005F4D0B" w:rsidP="005F4D0B">
      <w:pPr>
        <w:rPr>
          <w:rStyle w:val="Hyperlink"/>
          <w:color w:val="000000"/>
          <w:szCs w:val="22"/>
          <w:u w:val="none"/>
        </w:rPr>
      </w:pPr>
      <w:r>
        <w:rPr>
          <w:szCs w:val="22"/>
        </w:rPr>
        <w:t xml:space="preserve">Further details on the interface can be found </w:t>
      </w:r>
      <w:hyperlink r:id="rId161" w:history="1">
        <w:r w:rsidRPr="0029756A">
          <w:rPr>
            <w:rStyle w:val="Hyperlink"/>
            <w:szCs w:val="22"/>
          </w:rPr>
          <w:t>here</w:t>
        </w:r>
      </w:hyperlink>
      <w:r>
        <w:rPr>
          <w:szCs w:val="22"/>
        </w:rPr>
        <w:t>.</w:t>
      </w:r>
    </w:p>
    <w:p w14:paraId="03F7570A" w14:textId="77777777" w:rsidR="005F4D0B" w:rsidRPr="005F4D0B" w:rsidRDefault="005F4D0B" w:rsidP="005F4D0B"/>
    <w:p w14:paraId="42D2D2D4" w14:textId="77777777" w:rsidR="00256A2A" w:rsidRPr="00641F53" w:rsidRDefault="00B14750" w:rsidP="00256A2A">
      <w:pPr>
        <w:pStyle w:val="Heading4"/>
      </w:pPr>
      <w:bookmarkStart w:id="1486" w:name="_Toc169824111"/>
      <w:bookmarkStart w:id="1487" w:name="_Toc169824338"/>
      <w:r w:rsidRPr="0084202D">
        <w:rPr>
          <w:szCs w:val="22"/>
        </w:rPr>
        <w:t xml:space="preserve">Premium Assistance </w:t>
      </w:r>
      <w:r>
        <w:t>Referral Report</w:t>
      </w:r>
      <w:bookmarkEnd w:id="1486"/>
      <w:bookmarkEnd w:id="1487"/>
    </w:p>
    <w:p w14:paraId="2CEEF1B3" w14:textId="77777777" w:rsidR="005D6434" w:rsidRDefault="00256A2A" w:rsidP="005D6434">
      <w:r w:rsidRPr="00641F53">
        <w:t xml:space="preserve">Premium Assistance will also allow for the system to send out extracts to two </w:t>
      </w:r>
      <w:r>
        <w:t>external</w:t>
      </w:r>
      <w:r w:rsidRPr="00641F53">
        <w:t xml:space="preserve"> systems.  For members that might potentially qualify for Premium Assistance, the system will send out a referral file </w:t>
      </w:r>
      <w:r>
        <w:t xml:space="preserve">via secured file transfer </w:t>
      </w:r>
      <w:r w:rsidRPr="00641F53">
        <w:t xml:space="preserve">to a </w:t>
      </w:r>
      <w:r w:rsidR="0073054C" w:rsidRPr="00641F53">
        <w:t>third-party</w:t>
      </w:r>
      <w:r w:rsidRPr="00641F53">
        <w:t xml:space="preserve"> vendor </w:t>
      </w:r>
      <w:r>
        <w:t>(</w:t>
      </w:r>
      <w:r w:rsidR="005F4D0B">
        <w:t>Accenture</w:t>
      </w:r>
      <w:r>
        <w:t xml:space="preserve">) </w:t>
      </w:r>
      <w:r w:rsidRPr="00641F53">
        <w:t>for review.</w:t>
      </w:r>
      <w:r w:rsidR="005F4D0B">
        <w:t xml:space="preserve"> Earlier this was managed by HMS.</w:t>
      </w:r>
      <w:r w:rsidRPr="00641F53">
        <w:t xml:space="preserve"> Also, upon completion of the Premium Assistance calculations the system shall send out “payment” file to MA21 </w:t>
      </w:r>
      <w:r>
        <w:t xml:space="preserve">system via secured file transfer </w:t>
      </w:r>
      <w:r w:rsidRPr="00641F53">
        <w:t xml:space="preserve">for additional processing.  </w:t>
      </w:r>
      <w:r w:rsidR="005D6434">
        <w:t>Please reference the ICD for detailed information regarding this interface.</w:t>
      </w:r>
    </w:p>
    <w:p w14:paraId="65BB1BF8" w14:textId="1A1D7739" w:rsidR="00CA7D23" w:rsidRDefault="005F4D0B" w:rsidP="00CA7D23">
      <w:pPr>
        <w:rPr>
          <w:rStyle w:val="Hyperlink"/>
        </w:rPr>
      </w:pPr>
      <w:r>
        <w:t xml:space="preserve">Here is the </w:t>
      </w:r>
      <w:hyperlink r:id="rId162" w:history="1">
        <w:r w:rsidRPr="005F4D0B">
          <w:rPr>
            <w:rStyle w:val="Hyperlink"/>
          </w:rPr>
          <w:t>link</w:t>
        </w:r>
      </w:hyperlink>
      <w:r>
        <w:t xml:space="preserve"> to the SharePoint</w:t>
      </w:r>
      <w:r w:rsidR="00CA7D23">
        <w:t xml:space="preserve"> Document</w:t>
      </w:r>
      <w:r>
        <w:t>.</w:t>
      </w:r>
    </w:p>
    <w:p w14:paraId="562CDEEC" w14:textId="77777777" w:rsidR="00B06FEC" w:rsidRDefault="00B06FEC" w:rsidP="00B06FEC">
      <w:pPr>
        <w:pStyle w:val="Heading3"/>
      </w:pPr>
      <w:bookmarkStart w:id="1488" w:name="_Toc169824112"/>
      <w:bookmarkStart w:id="1489" w:name="_Toc169824339"/>
      <w:r>
        <w:t>HMS</w:t>
      </w:r>
      <w:bookmarkEnd w:id="1488"/>
      <w:bookmarkEnd w:id="1489"/>
    </w:p>
    <w:p w14:paraId="1270D7CF" w14:textId="77777777" w:rsidR="00B06FEC" w:rsidRDefault="00B06FEC" w:rsidP="00B06FEC">
      <w:r>
        <w:t>Case Load Report is sent to HMS</w:t>
      </w:r>
      <w:r w:rsidR="00B14750">
        <w:t xml:space="preserve">. Though HMS was handling all the caseloads until 2020, starting August 2020 it is handled by Accenture. But HMS continue to get these reports until it is decommissioned sometime in 2021. </w:t>
      </w:r>
      <w:r>
        <w:t>Please reference the HMS ICD for detailed information regarding this interface.</w:t>
      </w:r>
    </w:p>
    <w:p w14:paraId="0E13CC09" w14:textId="77739354" w:rsidR="00B14750" w:rsidRDefault="00B14750" w:rsidP="00B14750">
      <w:r>
        <w:t xml:space="preserve">Here is the </w:t>
      </w:r>
      <w:hyperlink r:id="rId163" w:history="1">
        <w:r w:rsidRPr="005F4D0B">
          <w:rPr>
            <w:rStyle w:val="Hyperlink"/>
          </w:rPr>
          <w:t>link</w:t>
        </w:r>
      </w:hyperlink>
      <w:r>
        <w:t xml:space="preserve"> to the SharePoint Document.</w:t>
      </w:r>
    </w:p>
    <w:p w14:paraId="72C0D324" w14:textId="36B70849" w:rsidR="003B7368" w:rsidRDefault="003B7368" w:rsidP="00B14750">
      <w:pPr>
        <w:rPr>
          <w:rStyle w:val="Hyperlink"/>
        </w:rPr>
      </w:pPr>
      <w:r>
        <w:t xml:space="preserve">As of April 30, 2021, </w:t>
      </w:r>
      <w:r w:rsidR="00F11F07">
        <w:t>MA HIX/IES secure file transfer connectivity to HMS had been effectively disabled</w:t>
      </w:r>
      <w:r w:rsidR="00B2231D">
        <w:t xml:space="preserve"> </w:t>
      </w:r>
      <w:r w:rsidR="00F11F07">
        <w:t xml:space="preserve">and </w:t>
      </w:r>
      <w:r>
        <w:t xml:space="preserve">Case Load Report no longer sent to HMS. </w:t>
      </w:r>
    </w:p>
    <w:p w14:paraId="288732B6" w14:textId="77777777" w:rsidR="004A587A" w:rsidRDefault="004A587A" w:rsidP="00DC066E">
      <w:pPr>
        <w:pStyle w:val="Heading3"/>
      </w:pPr>
      <w:bookmarkStart w:id="1490" w:name="_Toc169824113"/>
      <w:bookmarkStart w:id="1491" w:name="_Toc169824340"/>
      <w:r>
        <w:t>Maximus</w:t>
      </w:r>
      <w:bookmarkEnd w:id="1490"/>
      <w:bookmarkEnd w:id="1491"/>
    </w:p>
    <w:p w14:paraId="65B147DB" w14:textId="77777777" w:rsidR="004A587A" w:rsidRDefault="004A587A" w:rsidP="004A587A">
      <w:r>
        <w:t>MAHIX needs to determine Premium Billing Family Group (PBFG) for the purpose of assessing the premium amounts billed to eligible families receiving MassHealth coverage. The PBFGs are determined in the system as defined by the MassHealth (MH) rules.</w:t>
      </w:r>
    </w:p>
    <w:p w14:paraId="5D1E914C" w14:textId="77777777" w:rsidR="004A587A" w:rsidRDefault="004A587A" w:rsidP="004A587A">
      <w:r>
        <w:t>MAHIX will generate a monthly Premium Billing household/member invoice file and send to the premium billing Vendor - Maximus. This file contains the PBFG/Account demographic, SSN, Name, date of birth, gender, member eligibility and premium billing information used for invoicing, accounting and customer service</w:t>
      </w:r>
    </w:p>
    <w:p w14:paraId="78B8EA4C" w14:textId="77777777" w:rsidR="00CA7D23" w:rsidRDefault="00CA7D23" w:rsidP="00CA7D23">
      <w:r>
        <w:t>Please reference the Maximus ICD for detailed information regarding this interface.</w:t>
      </w:r>
    </w:p>
    <w:p w14:paraId="69014FB5" w14:textId="77777777" w:rsidR="005D6434" w:rsidRPr="004B12AA" w:rsidRDefault="00CA7D23" w:rsidP="006A5EC3">
      <w:r>
        <w:t xml:space="preserve">MassForge Document: </w:t>
      </w:r>
      <w:hyperlink r:id="rId164" w:history="1">
        <w:r w:rsidRPr="00CA7D23">
          <w:rPr>
            <w:rStyle w:val="Hyperlink"/>
          </w:rPr>
          <w:t>doc987</w:t>
        </w:r>
        <w:r>
          <w:rPr>
            <w:rStyle w:val="Hyperlink"/>
          </w:rPr>
          <w:t>31</w:t>
        </w:r>
      </w:hyperlink>
    </w:p>
    <w:p w14:paraId="725BB462" w14:textId="77777777" w:rsidR="00256A2A" w:rsidRDefault="00256A2A" w:rsidP="00DC066E">
      <w:pPr>
        <w:pStyle w:val="Heading3"/>
      </w:pPr>
      <w:bookmarkStart w:id="1492" w:name="_Toc169824114"/>
      <w:bookmarkStart w:id="1493" w:name="_Toc169824341"/>
      <w:r>
        <w:t>Lexis-Nexis</w:t>
      </w:r>
      <w:bookmarkEnd w:id="1492"/>
      <w:bookmarkEnd w:id="1493"/>
    </w:p>
    <w:p w14:paraId="43240771" w14:textId="77777777" w:rsidR="00A63584" w:rsidRDefault="00A63584" w:rsidP="00A63584">
      <w:r>
        <w:t>The National Institute of Standards and Technology (NIST) Special Publication 800-63-2, entitled “NIST Electronic Authentication Guideline – Information Security,” provides guidance to federal and state organizations seeking to decrease their vulnerability to fraud. Proofing identity and authenticating an individual occurs at four varying degrees of confidence, referred to as “levels of assurance” (LOA) 1-4.</w:t>
      </w:r>
    </w:p>
    <w:p w14:paraId="583E4CFF" w14:textId="77777777" w:rsidR="00A63584" w:rsidRDefault="00A63584" w:rsidP="00A63584">
      <w:r>
        <w:t>LOA2 and LOA3 identity proofing require that a combination of applicant registration verification elements be applied, including a valid government ID number, and a utility or financial account number (e.g., checking account, savings account, loan or credit/debit card). These requirements are achieved through matching records in valid databases. Additionally, these verifications confirm that name, date of birth, address, ID number, financial account number, and other personal information in valid database records are consistent with the application, and that they are sufficient to uniquely identify any individual.</w:t>
      </w:r>
    </w:p>
    <w:p w14:paraId="691CAF65" w14:textId="77777777" w:rsidR="00821969" w:rsidRDefault="00A63584" w:rsidP="00A63584">
      <w:r>
        <w:t xml:space="preserve">MA-HIX solutions, delivered securely via XML, use a quiz-based approach leveraging Lexis-Nexis Instant Verification data. Users attempting to access HIX are presented with a series of configurable questions that determine the identity exists in the Lexis-Nexis database and the individual owns that identity. These questions are based upon that person’s records but limited to the Lexis-Nexis data repository. </w:t>
      </w:r>
      <w:r w:rsidR="00821969">
        <w:t>The service validate</w:t>
      </w:r>
      <w:r>
        <w:t>s</w:t>
      </w:r>
      <w:r w:rsidR="00821969">
        <w:t xml:space="preserve"> that the first name, last name being submitted by the user is actually associated with the entered address.</w:t>
      </w:r>
    </w:p>
    <w:p w14:paraId="0C81B0F4" w14:textId="27E8049D" w:rsidR="00CA7D23" w:rsidRDefault="00821969" w:rsidP="00CA7D23">
      <w:r>
        <w:t>Please reference the LN ICD for detailed infor</w:t>
      </w:r>
      <w:r w:rsidR="00510C3C">
        <w:t xml:space="preserve">mation regarding this interface </w:t>
      </w:r>
      <w:hyperlink r:id="rId165" w:history="1">
        <w:r w:rsidR="00510C3C" w:rsidRPr="00510C3C">
          <w:rPr>
            <w:rStyle w:val="Hyperlink"/>
          </w:rPr>
          <w:t>here</w:t>
        </w:r>
      </w:hyperlink>
      <w:r w:rsidR="00510C3C">
        <w:t>.</w:t>
      </w:r>
    </w:p>
    <w:p w14:paraId="666E2C66" w14:textId="77777777" w:rsidR="00256A2A" w:rsidRDefault="00C1406E" w:rsidP="00DC066E">
      <w:pPr>
        <w:pStyle w:val="Heading3"/>
      </w:pPr>
      <w:bookmarkStart w:id="1494" w:name="_Toc169824115"/>
      <w:bookmarkStart w:id="1495" w:name="_Toc169824342"/>
      <w:r>
        <w:t>Softheon</w:t>
      </w:r>
      <w:bookmarkEnd w:id="1494"/>
      <w:bookmarkEnd w:id="1495"/>
    </w:p>
    <w:p w14:paraId="2BAA21E4" w14:textId="77777777" w:rsidR="00821969" w:rsidRDefault="00821969" w:rsidP="00821969">
      <w:r>
        <w:t xml:space="preserve">There are several integration points with the </w:t>
      </w:r>
      <w:r w:rsidR="00C1406E">
        <w:t>Softheon</w:t>
      </w:r>
      <w:r>
        <w:t xml:space="preserve"> </w:t>
      </w:r>
      <w:r w:rsidR="007646C2">
        <w:t>Billing</w:t>
      </w:r>
      <w:r>
        <w:t xml:space="preserve"> </w:t>
      </w:r>
      <w:r w:rsidR="00C1406E">
        <w:t>Service</w:t>
      </w:r>
      <w:r>
        <w:t xml:space="preserve">. Since this section is pretty big on its own, it is carved out in this document in Appendix B. There is also a separate ICD document for the entire </w:t>
      </w:r>
      <w:r w:rsidR="00C1406E">
        <w:t xml:space="preserve">Softheon </w:t>
      </w:r>
      <w:r>
        <w:t>interface.</w:t>
      </w:r>
    </w:p>
    <w:p w14:paraId="38E303B1" w14:textId="29F93282" w:rsidR="00821969" w:rsidRDefault="00821969" w:rsidP="00821969">
      <w:r>
        <w:t>Please reference the FMS &amp; Enrollment ICD for detailed information regarding this interface</w:t>
      </w:r>
      <w:ins w:id="1496" w:author="Selvarajan, Prabhu" w:date="2024-12-16T18:51:00Z" w16du:dateUtc="2024-12-16T23:51:00Z">
        <w:r w:rsidR="000A687D">
          <w:t xml:space="preserve"> under</w:t>
        </w:r>
      </w:ins>
      <w:ins w:id="1497" w:author="Selvarajan, Prabhu" w:date="2024-12-16T18:52:00Z" w16du:dateUtc="2024-12-16T23:52:00Z">
        <w:r w:rsidR="000A687D">
          <w:t xml:space="preserve"> Section 2: Referenced Documents</w:t>
        </w:r>
      </w:ins>
      <w:ins w:id="1498" w:author="Selvarajan, Prabhu" w:date="2024-12-16T18:51:00Z" w16du:dateUtc="2024-12-16T23:51:00Z">
        <w:r w:rsidR="000A687D">
          <w:t xml:space="preserve"> </w:t>
        </w:r>
      </w:ins>
      <w:r>
        <w:t>.</w:t>
      </w:r>
    </w:p>
    <w:p w14:paraId="78116B4C" w14:textId="77777777" w:rsidR="00CA7D23" w:rsidRDefault="00C1406E" w:rsidP="00CA7D23">
      <w:pPr>
        <w:rPr>
          <w:rStyle w:val="Hyperlink"/>
        </w:rPr>
      </w:pPr>
      <w:bookmarkStart w:id="1499" w:name="_Toc450735418"/>
      <w:bookmarkStart w:id="1500" w:name="_Toc449094367"/>
      <w:bookmarkEnd w:id="1499"/>
      <w:r>
        <w:t xml:space="preserve">This is the old </w:t>
      </w:r>
      <w:r w:rsidR="00CA7D23">
        <w:t>MassForge Document</w:t>
      </w:r>
      <w:r>
        <w:t xml:space="preserve"> for NTT / Dell Interface</w:t>
      </w:r>
      <w:r w:rsidR="00CA7D23">
        <w:t xml:space="preserve">: </w:t>
      </w:r>
      <w:hyperlink r:id="rId166" w:history="1">
        <w:r w:rsidR="00CA7D23" w:rsidRPr="00CA7D23">
          <w:rPr>
            <w:rStyle w:val="Hyperlink"/>
          </w:rPr>
          <w:t>doc987</w:t>
        </w:r>
        <w:r w:rsidR="00CA7D23">
          <w:rPr>
            <w:rStyle w:val="Hyperlink"/>
          </w:rPr>
          <w:t>28</w:t>
        </w:r>
      </w:hyperlink>
      <w:r>
        <w:t xml:space="preserve"> and it will be replaced with the Softheon interface document once it becomes available.</w:t>
      </w:r>
    </w:p>
    <w:p w14:paraId="4F4E462F" w14:textId="77777777" w:rsidR="00A6517B" w:rsidRPr="00A6517B" w:rsidRDefault="00A6517B" w:rsidP="00DC066E">
      <w:pPr>
        <w:pStyle w:val="Heading3"/>
        <w:rPr>
          <w:rStyle w:val="Hyperlink"/>
          <w:b w:val="0"/>
          <w:color w:val="auto"/>
          <w:u w:val="none"/>
        </w:rPr>
      </w:pPr>
      <w:bookmarkStart w:id="1501" w:name="_Payment_Portal"/>
      <w:bookmarkStart w:id="1502" w:name="_Toc169824116"/>
      <w:bookmarkStart w:id="1503" w:name="_Toc169824343"/>
      <w:bookmarkEnd w:id="1501"/>
      <w:r w:rsidRPr="00A6517B">
        <w:rPr>
          <w:rStyle w:val="Hyperlink"/>
          <w:color w:val="auto"/>
          <w:u w:val="none"/>
        </w:rPr>
        <w:t>Payment Portal</w:t>
      </w:r>
      <w:bookmarkEnd w:id="1502"/>
      <w:bookmarkEnd w:id="1503"/>
    </w:p>
    <w:p w14:paraId="08E7516B" w14:textId="77777777" w:rsidR="006F6B89" w:rsidRDefault="00826DD8" w:rsidP="00A6517B">
      <w:r>
        <w:t>After the users logs into the system and submits an application</w:t>
      </w:r>
      <w:r w:rsidR="00C96894">
        <w:t xml:space="preserve">, currently a redirect link is provided to make payments. If the user does not complete the payment at that time, they cannot come back and access that link at all. </w:t>
      </w:r>
      <w:r w:rsidR="00C96894">
        <w:rPr>
          <w:rFonts w:eastAsia="Calibri"/>
          <w:szCs w:val="24"/>
        </w:rPr>
        <w:t>In order to provide a better payment experience to the user, the MA HIX/IES system will add a payment redirect link on the “My Enrollments” page, which can be accessed by the user anytime the user logs into the portal and was at least eligible once in the system.</w:t>
      </w:r>
    </w:p>
    <w:p w14:paraId="2D2B2F45" w14:textId="77777777" w:rsidR="006F6B89" w:rsidRDefault="006F6B89" w:rsidP="00A6517B"/>
    <w:p w14:paraId="6CC122C9" w14:textId="77777777" w:rsidR="009A0929" w:rsidRDefault="0073054C" w:rsidP="00A6517B">
      <w:r>
        <w:t>To</w:t>
      </w:r>
      <w:r w:rsidR="006F6B89">
        <w:t xml:space="preserve"> avoid </w:t>
      </w:r>
      <w:r w:rsidR="009A0929">
        <w:t xml:space="preserve">typographic </w:t>
      </w:r>
      <w:r w:rsidR="006F6B89">
        <w:t>errors, entered by the user during the payment</w:t>
      </w:r>
      <w:r w:rsidR="009A0929">
        <w:t xml:space="preserve">, the enrollee information is sent to the payment portal using a </w:t>
      </w:r>
      <w:r w:rsidR="009A0929" w:rsidRPr="00C96894">
        <w:t xml:space="preserve">Security Assertion Markup Language </w:t>
      </w:r>
      <w:r w:rsidR="009A0929">
        <w:t>(SAML) message, whenever the user clicks on the payment redirect link.</w:t>
      </w:r>
      <w:r w:rsidR="00616A3C">
        <w:t xml:space="preserve"> </w:t>
      </w:r>
      <w:r>
        <w:t>Also,</w:t>
      </w:r>
      <w:r w:rsidR="00616A3C">
        <w:t xml:space="preserve"> the payment portal is available for any user, self or anyone on behalf of someone.</w:t>
      </w:r>
    </w:p>
    <w:p w14:paraId="4860661D" w14:textId="77777777" w:rsidR="00404791" w:rsidRDefault="00404791" w:rsidP="00A6517B"/>
    <w:p w14:paraId="353A525C" w14:textId="77777777" w:rsidR="00D338CE" w:rsidRDefault="00E50B5A" w:rsidP="00A6517B">
      <w:r>
        <w:t>After the user submits an</w:t>
      </w:r>
      <w:r w:rsidR="00404791">
        <w:t xml:space="preserve"> application and </w:t>
      </w:r>
      <w:r>
        <w:t xml:space="preserve">the eligibility is </w:t>
      </w:r>
      <w:r w:rsidR="00404791">
        <w:t xml:space="preserve">determined, they can either press the button to make the payment right away or later at some stage. System will validate the request and generates a SAML message and sends it back to the browser </w:t>
      </w:r>
      <w:r>
        <w:t xml:space="preserve">and the link </w:t>
      </w:r>
      <w:r w:rsidR="00404791">
        <w:t>redirect</w:t>
      </w:r>
      <w:r>
        <w:t xml:space="preserve">s the message </w:t>
      </w:r>
      <w:r w:rsidR="00404791">
        <w:t xml:space="preserve">to </w:t>
      </w:r>
      <w:r w:rsidR="00BA644B">
        <w:t>Softheon</w:t>
      </w:r>
      <w:r w:rsidR="00404791">
        <w:t xml:space="preserve">. </w:t>
      </w:r>
      <w:r w:rsidR="004565CF">
        <w:t xml:space="preserve">There is not much of </w:t>
      </w:r>
      <w:r>
        <w:t xml:space="preserve">difference between </w:t>
      </w:r>
      <w:r w:rsidR="004565CF">
        <w:t xml:space="preserve">the current design and the new design, except for the termination point (URL) and </w:t>
      </w:r>
      <w:r>
        <w:t xml:space="preserve">the SAML </w:t>
      </w:r>
      <w:r w:rsidR="0073054C">
        <w:t>message-based</w:t>
      </w:r>
      <w:r>
        <w:t xml:space="preserve"> link. </w:t>
      </w:r>
      <w:r w:rsidR="0073054C">
        <w:t>Also,</w:t>
      </w:r>
      <w:r>
        <w:t xml:space="preserve"> the new version allows users to pay later. With SAML message </w:t>
      </w:r>
      <w:r w:rsidR="00690AFD">
        <w:t xml:space="preserve">exact data of the applicant is sent to </w:t>
      </w:r>
      <w:r w:rsidR="00BA644B">
        <w:t>Softheon</w:t>
      </w:r>
      <w:r w:rsidR="00690AFD">
        <w:t xml:space="preserve"> for processing. </w:t>
      </w:r>
      <w:r w:rsidR="00D9620C">
        <w:t xml:space="preserve">With SAML message, shared certificate authenticates the origin and destination. </w:t>
      </w:r>
    </w:p>
    <w:p w14:paraId="19765583" w14:textId="77777777" w:rsidR="00D338CE" w:rsidRDefault="00D338CE" w:rsidP="00A6517B"/>
    <w:p w14:paraId="6BBB3E01" w14:textId="77777777" w:rsidR="00D338CE" w:rsidRDefault="00D338CE" w:rsidP="00A6517B">
      <w:r>
        <w:t>Prior to R23, t</w:t>
      </w:r>
      <w:r w:rsidRPr="00D338CE">
        <w:t xml:space="preserve">he assertion </w:t>
      </w:r>
      <w:r>
        <w:t>wa</w:t>
      </w:r>
      <w:r w:rsidRPr="00D338CE">
        <w:t xml:space="preserve">s digitally signed </w:t>
      </w:r>
      <w:r>
        <w:t xml:space="preserve">with a </w:t>
      </w:r>
      <w:r w:rsidRPr="00D338CE">
        <w:t>private key and ha</w:t>
      </w:r>
      <w:r>
        <w:t>d</w:t>
      </w:r>
      <w:r w:rsidRPr="00D338CE">
        <w:t xml:space="preserve"> a 5-minute time-to-live (TTL)</w:t>
      </w:r>
      <w:r>
        <w:t xml:space="preserve"> which </w:t>
      </w:r>
      <w:r w:rsidRPr="00D338CE">
        <w:t>contains the member</w:t>
      </w:r>
      <w:r>
        <w:t>’s PII</w:t>
      </w:r>
      <w:r w:rsidRPr="00D338CE">
        <w:t xml:space="preserve"> and payment due</w:t>
      </w:r>
      <w:r>
        <w:t xml:space="preserve"> data and the</w:t>
      </w:r>
      <w:r w:rsidRPr="00D338CE">
        <w:t xml:space="preserve"> contents of the SAML assertion </w:t>
      </w:r>
      <w:r>
        <w:t>wer</w:t>
      </w:r>
      <w:r w:rsidRPr="00D338CE">
        <w:t>e not encrypted.</w:t>
      </w:r>
      <w:r>
        <w:t xml:space="preserve"> Starting from R23 the assertion is still signed but also</w:t>
      </w:r>
      <w:r w:rsidRPr="00D338CE">
        <w:t xml:space="preserve"> encrypted with </w:t>
      </w:r>
      <w:r w:rsidR="00330CAB">
        <w:t>a certificate with public/private keys</w:t>
      </w:r>
      <w:r w:rsidRPr="00D338CE">
        <w:t>.</w:t>
      </w:r>
    </w:p>
    <w:p w14:paraId="0946AE25" w14:textId="77777777" w:rsidR="00D338CE" w:rsidRDefault="00D338CE" w:rsidP="00A6517B"/>
    <w:p w14:paraId="779365A1" w14:textId="77777777" w:rsidR="00404791" w:rsidRDefault="00690AFD" w:rsidP="00A6517B">
      <w:r>
        <w:t>Following diagram shows the flow of data.</w:t>
      </w:r>
    </w:p>
    <w:p w14:paraId="6CAEC76C" w14:textId="77777777" w:rsidR="00D75B17" w:rsidRDefault="0060110A" w:rsidP="00D75B17">
      <w:pPr>
        <w:keepNext/>
      </w:pPr>
      <w:r>
        <w:rPr>
          <w:noProof/>
        </w:rPr>
        <w:drawing>
          <wp:inline distT="0" distB="0" distL="0" distR="0" wp14:anchorId="0D9C395C" wp14:editId="3D512D8D">
            <wp:extent cx="5943600" cy="3508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67">
                      <a:extLst>
                        <a:ext uri="{28A0092B-C50C-407E-A947-70E740481C1C}">
                          <a14:useLocalDpi xmlns:a14="http://schemas.microsoft.com/office/drawing/2010/main" val="0"/>
                        </a:ext>
                      </a:extLst>
                    </a:blip>
                    <a:stretch>
                      <a:fillRect/>
                    </a:stretch>
                  </pic:blipFill>
                  <pic:spPr>
                    <a:xfrm>
                      <a:off x="0" y="0"/>
                      <a:ext cx="5943600" cy="3508375"/>
                    </a:xfrm>
                    <a:prstGeom prst="rect">
                      <a:avLst/>
                    </a:prstGeom>
                  </pic:spPr>
                </pic:pic>
              </a:graphicData>
            </a:graphic>
          </wp:inline>
        </w:drawing>
      </w:r>
    </w:p>
    <w:p w14:paraId="082576D8" w14:textId="469020AF" w:rsidR="00D75B17" w:rsidRDefault="00D75B17" w:rsidP="00D75B17">
      <w:pPr>
        <w:pStyle w:val="Caption"/>
        <w:jc w:val="left"/>
      </w:pPr>
      <w:bookmarkStart w:id="1504" w:name="_Toc169824380"/>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24</w:t>
      </w:r>
      <w:r w:rsidR="0084202D">
        <w:rPr>
          <w:noProof/>
        </w:rPr>
        <w:fldChar w:fldCharType="end"/>
      </w:r>
      <w:r>
        <w:t>: Payment Portal Flow</w:t>
      </w:r>
      <w:bookmarkEnd w:id="1504"/>
    </w:p>
    <w:p w14:paraId="204CF2A5" w14:textId="77777777" w:rsidR="00A93FC8" w:rsidRDefault="00A93FC8" w:rsidP="00DC066E">
      <w:pPr>
        <w:pStyle w:val="Heading3"/>
        <w:rPr>
          <w:rStyle w:val="Hyperlink"/>
          <w:color w:val="auto"/>
          <w:u w:val="none"/>
        </w:rPr>
      </w:pPr>
      <w:bookmarkStart w:id="1505" w:name="_Toc169824117"/>
      <w:bookmarkStart w:id="1506" w:name="_Toc169824344"/>
      <w:r w:rsidRPr="00A93FC8">
        <w:rPr>
          <w:rStyle w:val="Hyperlink"/>
          <w:color w:val="auto"/>
          <w:u w:val="none"/>
        </w:rPr>
        <w:t>USPS</w:t>
      </w:r>
      <w:bookmarkEnd w:id="1505"/>
      <w:bookmarkEnd w:id="1506"/>
    </w:p>
    <w:p w14:paraId="430563EE" w14:textId="77777777" w:rsidR="00A93FC8" w:rsidRDefault="00A93FC8" w:rsidP="00A93FC8">
      <w:r>
        <w:t xml:space="preserve">Throughout the MA HIX application, there are fields where applicants are expected to fill in residential, mailing, employer and other addresses in order to validate certain aspects of eligibility. In an effort to improve the quality of customer address data, reduce the number of new address validation RFIs, and increase the likelihood that paper mail is sent to correct addresses, United States Postal Service (USPS) based Address Standardization functionality is introduced. While the focus of this functionality is to improve address data presentation and to perform standardization on the eligibility application, the user interface related improvements are </w:t>
      </w:r>
      <w:r w:rsidR="0073054C">
        <w:t>system wide</w:t>
      </w:r>
      <w:r>
        <w:t>.</w:t>
      </w:r>
    </w:p>
    <w:p w14:paraId="40D77FF2" w14:textId="77777777" w:rsidR="00A93FC8" w:rsidRDefault="00A93FC8" w:rsidP="00A93FC8">
      <w:r>
        <w:t>The USPS service takes in the address as input and generates an output response that provides either a single, standardized version of that address, or a detailed error message indicating why a standardized version of that address could not be found. The user can choose the standardized address, their original address, or exit the UI pop-up and modify the address again. When a user chooses the standardized address or the original address and continues to the next page, the system remembers the user selection and UI pop up will not show up again if that page is revisited (unless an update to the address is made).</w:t>
      </w:r>
    </w:p>
    <w:p w14:paraId="265442A1" w14:textId="77777777" w:rsidR="00A93FC8" w:rsidRDefault="00A93FC8" w:rsidP="00A93FC8">
      <w:r>
        <w:t>Please reference the USPS ICD for detailed information regarding this interface.</w:t>
      </w:r>
    </w:p>
    <w:p w14:paraId="098CDA8E" w14:textId="77777777" w:rsidR="00A93FC8" w:rsidRPr="00A93FC8" w:rsidRDefault="00A93FC8" w:rsidP="00A93FC8">
      <w:pPr>
        <w:rPr>
          <w:color w:val="0000FF"/>
          <w:u w:val="single"/>
        </w:rPr>
      </w:pPr>
      <w:r>
        <w:t xml:space="preserve">MassForge Document: </w:t>
      </w:r>
      <w:hyperlink r:id="rId168" w:history="1">
        <w:r w:rsidRPr="00CA7D23">
          <w:rPr>
            <w:rStyle w:val="Hyperlink"/>
          </w:rPr>
          <w:t>doc</w:t>
        </w:r>
        <w:r>
          <w:rPr>
            <w:rStyle w:val="Hyperlink"/>
          </w:rPr>
          <w:t>100625</w:t>
        </w:r>
      </w:hyperlink>
    </w:p>
    <w:p w14:paraId="7BA938AC" w14:textId="77777777" w:rsidR="00FB6FFA" w:rsidRDefault="00FB6FFA" w:rsidP="00DC066E">
      <w:pPr>
        <w:pStyle w:val="Heading3"/>
      </w:pPr>
      <w:bookmarkStart w:id="1507" w:name="_Toc465973551"/>
      <w:bookmarkStart w:id="1508" w:name="_Toc169824118"/>
      <w:bookmarkStart w:id="1509" w:name="_Toc169824345"/>
      <w:r>
        <w:t>Managed Care Organization (MCO) Shopping</w:t>
      </w:r>
      <w:bookmarkEnd w:id="1507"/>
      <w:bookmarkEnd w:id="1508"/>
      <w:bookmarkEnd w:id="1509"/>
    </w:p>
    <w:p w14:paraId="25F01C71" w14:textId="77777777" w:rsidR="00FB6FFA" w:rsidRDefault="00FB6FFA" w:rsidP="00FB6FFA">
      <w:r>
        <w:t>Almost half of all beneficiaries in MassHealth (Medicaid) are enrolled in managed care programs. Massachusetts first introduced managed care in the early 1970’s through limited MCO. MCO availability varies by region, but some plans are available statewide. Massachusetts contracts with five locally-based, nonprofit plans to provide services under MassHealth’s MCO option (Boston Medical Center HealthNet Plan, Fallon Community Health Plan, Health New England, Neighborhood Health Plan, and Network Health), as well as one local, for profit plan (MA Behavioral Health Partnership, a subsidiary of Value Options) to provide behavioral health services for enrollees in the PCCM option. Massachusetts selects its plans through a competitive procurement and sets capitation rates based on fee-for service and encounter-based utilization data.</w:t>
      </w:r>
    </w:p>
    <w:p w14:paraId="077FDB91" w14:textId="77777777" w:rsidR="00FB6FFA" w:rsidRDefault="00FB6FFA" w:rsidP="00FB6FFA">
      <w:r>
        <w:t xml:space="preserve">Functionality that will be added to support </w:t>
      </w:r>
      <w:r>
        <w:rPr>
          <w:szCs w:val="24"/>
        </w:rPr>
        <w:t xml:space="preserve">MassHealth MCO Shopping </w:t>
      </w:r>
      <w:r>
        <w:t>in the MA HIX/IES includes:</w:t>
      </w:r>
    </w:p>
    <w:p w14:paraId="4F170C36" w14:textId="77777777" w:rsidR="00FB6FFA" w:rsidRDefault="00FB6FFA">
      <w:pPr>
        <w:pStyle w:val="ListParagraph"/>
        <w:numPr>
          <w:ilvl w:val="0"/>
          <w:numId w:val="43"/>
        </w:numPr>
        <w:spacing w:before="120" w:after="120"/>
        <w:rPr>
          <w:rFonts w:eastAsia="Calibri"/>
          <w:szCs w:val="24"/>
        </w:rPr>
      </w:pPr>
      <w:r>
        <w:t>Currently, once the user completes their MassHealth eligibility, the user is provided with the congratulation message with details regarding the next steps that the user must take and the user interface (UI) ends here. I</w:t>
      </w:r>
      <w:r>
        <w:rPr>
          <w:rFonts w:eastAsia="Calibri"/>
          <w:szCs w:val="24"/>
        </w:rPr>
        <w:t xml:space="preserve">n order to provide a better UI experience to the user, the MA HIX/IES system will add a MassHealth MCO/PCC (Primary Care Clinician) enrollment link on the </w:t>
      </w:r>
      <w:r>
        <w:t>“Eligibility Result”</w:t>
      </w:r>
      <w:r>
        <w:rPr>
          <w:rFonts w:eastAsia="Calibri"/>
          <w:szCs w:val="24"/>
        </w:rPr>
        <w:t xml:space="preserve"> page, with a </w:t>
      </w:r>
      <w:r>
        <w:t xml:space="preserve">congratulation message, </w:t>
      </w:r>
      <w:r>
        <w:rPr>
          <w:rFonts w:eastAsia="Calibri"/>
          <w:szCs w:val="24"/>
        </w:rPr>
        <w:t xml:space="preserve">which can be accessed by the user anytime that the user logs into the portal and is eligible for </w:t>
      </w:r>
      <w:r>
        <w:t>MH Standard OR CarePlus, OR Family Assistance OR CommonHealth.</w:t>
      </w:r>
    </w:p>
    <w:p w14:paraId="423C58D8" w14:textId="77777777" w:rsidR="00FB6FFA" w:rsidRDefault="00FB6FFA">
      <w:pPr>
        <w:pStyle w:val="ListParagraph"/>
        <w:numPr>
          <w:ilvl w:val="0"/>
          <w:numId w:val="43"/>
        </w:numPr>
        <w:spacing w:before="120" w:after="120"/>
      </w:pPr>
      <w:r>
        <w:rPr>
          <w:rFonts w:eastAsia="Calibri"/>
          <w:szCs w:val="24"/>
        </w:rPr>
        <w:t xml:space="preserve">To maintain consistency, the MassHealth MCO/PCC enrollment link will be available </w:t>
      </w:r>
      <w:r>
        <w:t>on the “Eligibility Result” page for all user (self or on behalf of someone) who have access to “Eligibility Result” page</w:t>
      </w:r>
      <w:r>
        <w:rPr>
          <w:rFonts w:eastAsia="Calibri"/>
          <w:szCs w:val="24"/>
        </w:rPr>
        <w:t>.</w:t>
      </w:r>
    </w:p>
    <w:p w14:paraId="20293F85" w14:textId="77777777" w:rsidR="00FB6FFA" w:rsidRDefault="00FB6FFA" w:rsidP="00FB6FFA">
      <w:pPr>
        <w:pStyle w:val="ListParagraph"/>
        <w:ind w:left="1440"/>
      </w:pPr>
    </w:p>
    <w:p w14:paraId="69769E1E" w14:textId="77777777" w:rsidR="00FB6FFA" w:rsidRPr="00271135" w:rsidRDefault="00FB6FFA">
      <w:pPr>
        <w:pStyle w:val="ListParagraph"/>
        <w:numPr>
          <w:ilvl w:val="0"/>
          <w:numId w:val="43"/>
        </w:numPr>
        <w:spacing w:before="120" w:after="120"/>
      </w:pPr>
      <w:r>
        <w:t>The curr</w:t>
      </w:r>
      <w:r>
        <w:rPr>
          <w:rFonts w:eastAsia="Calibri"/>
          <w:szCs w:val="24"/>
        </w:rPr>
        <w:t xml:space="preserve">ent MassHealth approval notice does not include any information related to the MassHealth MCO/PCC enrollment link on the “Eligibility Result” page. In order to update the user with these changes, all of the approval notices [English/ Spanish] related to </w:t>
      </w:r>
      <w:r>
        <w:t>MH Standard OR CarePlus, OR Family Assistance OR CommonHealth</w:t>
      </w:r>
      <w:r>
        <w:rPr>
          <w:rFonts w:eastAsia="Calibri"/>
          <w:szCs w:val="24"/>
        </w:rPr>
        <w:t xml:space="preserve"> will be updated.</w:t>
      </w:r>
    </w:p>
    <w:p w14:paraId="069CC5B6" w14:textId="77777777" w:rsidR="00FB6FFA" w:rsidRDefault="00FB6FFA" w:rsidP="00FB6FFA">
      <w:pPr>
        <w:pStyle w:val="ListParagraph"/>
      </w:pPr>
    </w:p>
    <w:p w14:paraId="47597E4E" w14:textId="0B05C1B2" w:rsidR="00FB6FFA" w:rsidRPr="00271135" w:rsidRDefault="00FB6FFA" w:rsidP="00FB6FFA">
      <w:pPr>
        <w:rPr>
          <w:color w:val="0000FF"/>
          <w:u w:val="single"/>
        </w:rPr>
      </w:pPr>
      <w:r>
        <w:t xml:space="preserve">The FSD for this enhancement can be accessed by clicking on this </w:t>
      </w:r>
      <w:hyperlink r:id="rId169" w:history="1">
        <w:r w:rsidRPr="001D690C">
          <w:rPr>
            <w:rStyle w:val="Hyperlink"/>
          </w:rPr>
          <w:t>link</w:t>
        </w:r>
      </w:hyperlink>
    </w:p>
    <w:p w14:paraId="4F4F5019" w14:textId="77777777" w:rsidR="00FD2A51" w:rsidRDefault="00FD2A51" w:rsidP="00DC066E">
      <w:pPr>
        <w:pStyle w:val="Heading3"/>
      </w:pPr>
      <w:bookmarkStart w:id="1510" w:name="_Toc465973552"/>
      <w:bookmarkStart w:id="1511" w:name="_Toc169824119"/>
      <w:bookmarkStart w:id="1512" w:name="_Toc169824346"/>
      <w:r>
        <w:t>Provider Search</w:t>
      </w:r>
      <w:bookmarkEnd w:id="1510"/>
      <w:bookmarkEnd w:id="1511"/>
      <w:bookmarkEnd w:id="1512"/>
    </w:p>
    <w:p w14:paraId="30C0C026" w14:textId="77777777" w:rsidR="00FD2A51" w:rsidRDefault="00FD2A51" w:rsidP="00FD2A51">
      <w:r w:rsidRPr="00403AA1">
        <w:t>Currently, once the user completes his or her eligibility and is ready to shop for medical or dental plans, the system will not provide any assistance in finding a medical or dental plan, that include the user's preferred providers or providers that meet criteria specified by the user, and the user ends up selecting a plan with no information about the provider or facility/hospital for that plan. In order to assist the user in selecting medical or dental plans with preferred providers or facility/hospitals, new UI screens will be designed where the user can search plans that include the user’s preferred providers/facilities or providers/facilities that meet criteria specified by the user.</w:t>
      </w:r>
      <w:r>
        <w:t xml:space="preserve"> Functionalities include the following:</w:t>
      </w:r>
    </w:p>
    <w:p w14:paraId="6D984F50" w14:textId="77777777" w:rsidR="00FD2A51" w:rsidRDefault="00FD2A51">
      <w:pPr>
        <w:pStyle w:val="ListParagraph"/>
        <w:numPr>
          <w:ilvl w:val="5"/>
          <w:numId w:val="41"/>
        </w:numPr>
        <w:spacing w:before="120" w:after="120"/>
        <w:rPr>
          <w:szCs w:val="24"/>
        </w:rPr>
      </w:pPr>
      <w:r>
        <w:rPr>
          <w:szCs w:val="24"/>
        </w:rPr>
        <w:t xml:space="preserve">Provider search and facilities/hospitals just before and during medical and dental plans selection. </w:t>
      </w:r>
    </w:p>
    <w:p w14:paraId="0727A448" w14:textId="77777777" w:rsidR="00FD2A51" w:rsidRDefault="00FD2A51">
      <w:pPr>
        <w:pStyle w:val="ListParagraph"/>
        <w:numPr>
          <w:ilvl w:val="5"/>
          <w:numId w:val="41"/>
        </w:numPr>
        <w:spacing w:before="120" w:after="120"/>
        <w:rPr>
          <w:szCs w:val="24"/>
        </w:rPr>
      </w:pPr>
      <w:r>
        <w:rPr>
          <w:szCs w:val="24"/>
        </w:rPr>
        <w:t xml:space="preserve">A new </w:t>
      </w:r>
      <w:r w:rsidR="0073054C">
        <w:rPr>
          <w:szCs w:val="24"/>
        </w:rPr>
        <w:t xml:space="preserve">set of </w:t>
      </w:r>
      <w:r>
        <w:rPr>
          <w:szCs w:val="24"/>
        </w:rPr>
        <w:t>screens and/or modals [UI] to assist any user in selecting plans that include the user's preferred providers or providers that meet criteria specified by the user.</w:t>
      </w:r>
    </w:p>
    <w:p w14:paraId="16D60725" w14:textId="77777777" w:rsidR="00FD2A51" w:rsidRDefault="00FD2A51">
      <w:pPr>
        <w:pStyle w:val="ListParagraph"/>
        <w:numPr>
          <w:ilvl w:val="5"/>
          <w:numId w:val="41"/>
        </w:numPr>
        <w:spacing w:before="120" w:after="120"/>
        <w:rPr>
          <w:szCs w:val="24"/>
        </w:rPr>
      </w:pPr>
      <w:r>
        <w:rPr>
          <w:szCs w:val="24"/>
        </w:rPr>
        <w:t xml:space="preserve">Web services to deliver and request data from service vendor (CheckBook). </w:t>
      </w:r>
    </w:p>
    <w:p w14:paraId="2BDCD7A1" w14:textId="77777777" w:rsidR="00FD2A51" w:rsidRDefault="00FD2A51">
      <w:pPr>
        <w:pStyle w:val="ListParagraph"/>
        <w:numPr>
          <w:ilvl w:val="5"/>
          <w:numId w:val="41"/>
        </w:numPr>
        <w:spacing w:before="120" w:after="120"/>
        <w:rPr>
          <w:szCs w:val="24"/>
        </w:rPr>
      </w:pPr>
      <w:r>
        <w:rPr>
          <w:szCs w:val="24"/>
        </w:rPr>
        <w:t>Facilitate anonymous browsing as well as in post-eligibility</w:t>
      </w:r>
    </w:p>
    <w:p w14:paraId="52491660" w14:textId="77777777" w:rsidR="00FD2A51" w:rsidRDefault="00FD2A51">
      <w:pPr>
        <w:pStyle w:val="ListParagraph"/>
        <w:numPr>
          <w:ilvl w:val="5"/>
          <w:numId w:val="41"/>
        </w:numPr>
        <w:spacing w:before="120" w:after="120"/>
        <w:rPr>
          <w:szCs w:val="24"/>
        </w:rPr>
      </w:pPr>
      <w:r>
        <w:rPr>
          <w:szCs w:val="24"/>
        </w:rPr>
        <w:t>Allow users to search for plans that include providers that meet the user's preferred criteria (such as language spoken), not just a specific provider identified by the user.</w:t>
      </w:r>
    </w:p>
    <w:p w14:paraId="58EC4760" w14:textId="77777777" w:rsidR="00FD2A51" w:rsidRDefault="00FD2A51" w:rsidP="00FD2A51"/>
    <w:p w14:paraId="7B7B1A4B" w14:textId="77777777" w:rsidR="003D484B" w:rsidRDefault="0060110A" w:rsidP="003D484B">
      <w:pPr>
        <w:keepNext/>
      </w:pPr>
      <w:r>
        <w:rPr>
          <w:noProof/>
        </w:rPr>
        <w:drawing>
          <wp:inline distT="0" distB="0" distL="0" distR="0" wp14:anchorId="6E4D5DBA" wp14:editId="29118ACE">
            <wp:extent cx="5943600" cy="6858000"/>
            <wp:effectExtent l="0" t="0" r="0" b="0"/>
            <wp:docPr id="54" name="Picture 54" descr="DSS FI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70">
                      <a:extLst>
                        <a:ext uri="{28A0092B-C50C-407E-A947-70E740481C1C}">
                          <a14:useLocalDpi xmlns:a14="http://schemas.microsoft.com/office/drawing/2010/main" val="0"/>
                        </a:ext>
                      </a:extLst>
                    </a:blip>
                    <a:stretch>
                      <a:fillRect/>
                    </a:stretch>
                  </pic:blipFill>
                  <pic:spPr>
                    <a:xfrm>
                      <a:off x="0" y="0"/>
                      <a:ext cx="5943600" cy="6858000"/>
                    </a:xfrm>
                    <a:prstGeom prst="rect">
                      <a:avLst/>
                    </a:prstGeom>
                  </pic:spPr>
                </pic:pic>
              </a:graphicData>
            </a:graphic>
          </wp:inline>
        </w:drawing>
      </w:r>
    </w:p>
    <w:p w14:paraId="3CACA914" w14:textId="2242C6AC" w:rsidR="003D484B" w:rsidRDefault="003D484B" w:rsidP="003D484B">
      <w:pPr>
        <w:pStyle w:val="Caption"/>
        <w:jc w:val="left"/>
      </w:pPr>
      <w:bookmarkStart w:id="1513" w:name="_Toc169824381"/>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25</w:t>
      </w:r>
      <w:r w:rsidR="0084202D">
        <w:rPr>
          <w:noProof/>
        </w:rPr>
        <w:fldChar w:fldCharType="end"/>
      </w:r>
      <w:r>
        <w:t xml:space="preserve">: </w:t>
      </w:r>
      <w:r>
        <w:rPr>
          <w:noProof/>
        </w:rPr>
        <w:t>Provider Search Flow</w:t>
      </w:r>
      <w:bookmarkEnd w:id="1513"/>
    </w:p>
    <w:p w14:paraId="46DF4B97" w14:textId="76E48827" w:rsidR="00FD2A51" w:rsidRDefault="00FD2A51" w:rsidP="00FD2A51">
      <w:pPr>
        <w:rPr>
          <w:rStyle w:val="Hyperlink"/>
        </w:rPr>
      </w:pPr>
      <w:r>
        <w:t xml:space="preserve">The BRD for this enhancement can be accessed by clicking on this </w:t>
      </w:r>
      <w:hyperlink r:id="rId171" w:history="1">
        <w:r w:rsidRPr="001D690C">
          <w:rPr>
            <w:rStyle w:val="Hyperlink"/>
          </w:rPr>
          <w:t>link</w:t>
        </w:r>
      </w:hyperlink>
    </w:p>
    <w:p w14:paraId="7F63CC33" w14:textId="77777777" w:rsidR="002666C2" w:rsidRDefault="002666C2" w:rsidP="00DC066E">
      <w:pPr>
        <w:pStyle w:val="Heading3"/>
      </w:pPr>
      <w:bookmarkStart w:id="1514" w:name="_Formulary_Search"/>
      <w:bookmarkStart w:id="1515" w:name="_Toc169824120"/>
      <w:bookmarkStart w:id="1516" w:name="_Toc169824347"/>
      <w:bookmarkEnd w:id="1514"/>
      <w:r>
        <w:t>Formulary Search</w:t>
      </w:r>
      <w:bookmarkEnd w:id="1515"/>
      <w:bookmarkEnd w:id="1516"/>
    </w:p>
    <w:p w14:paraId="329DB365" w14:textId="77777777" w:rsidR="002666C2" w:rsidRDefault="002666C2" w:rsidP="002666C2">
      <w:r>
        <w:t>Decision Support System (DSS)</w:t>
      </w:r>
      <w:r w:rsidR="00D9693A">
        <w:t>,</w:t>
      </w:r>
      <w:r>
        <w:t xml:space="preserve"> that can be used by an applicant optionally, </w:t>
      </w:r>
      <w:r w:rsidR="00D9693A">
        <w:t xml:space="preserve">can be used </w:t>
      </w:r>
      <w:r>
        <w:t xml:space="preserve">to search for a specific drug and find the </w:t>
      </w:r>
      <w:r w:rsidR="00D9693A">
        <w:t>plans that cover</w:t>
      </w:r>
      <w:r>
        <w:t xml:space="preserve"> that drug. User can search for more than one drug that they need and later find the plans to see the cost, and their cost sharing component.</w:t>
      </w:r>
    </w:p>
    <w:p w14:paraId="66F7EEB3" w14:textId="77777777" w:rsidR="002666C2" w:rsidRDefault="002666C2" w:rsidP="002666C2"/>
    <w:p w14:paraId="508D2E08" w14:textId="77777777" w:rsidR="002666C2" w:rsidRDefault="002666C2" w:rsidP="002666C2">
      <w:r>
        <w:t>The service is provided by CheckBook which is currently used also for Provider Search. Though the overall interface infrastructure doesn’t change, the end points are different for provider and formulary search. The endpoints are decided based on the XML header, on the CheckBook side and no special configuration is required for this additional feature from the integration standpoint.</w:t>
      </w:r>
    </w:p>
    <w:p w14:paraId="532BBD0D" w14:textId="77777777" w:rsidR="002666C2" w:rsidRDefault="002666C2" w:rsidP="002666C2"/>
    <w:p w14:paraId="500074E3" w14:textId="77777777" w:rsidR="002666C2" w:rsidRDefault="002666C2" w:rsidP="002666C2">
      <w:r>
        <w:t xml:space="preserve">The formulary data that is retrieved from CheckBook is stored </w:t>
      </w:r>
      <w:r w:rsidR="00027ED0">
        <w:t xml:space="preserve">in memory </w:t>
      </w:r>
      <w:r>
        <w:t xml:space="preserve">for auto suggestion while typing, but the information is not tied to the applicant. </w:t>
      </w:r>
      <w:r w:rsidR="00027ED0" w:rsidRPr="00027ED0">
        <w:t>This is an additional feature developed to help users to search the plans in which the specific drug is covered. Separate UI is developed to help the user to search for a specific drug; this is an auto-complete feature.</w:t>
      </w:r>
      <w:r>
        <w:t xml:space="preserve"> </w:t>
      </w:r>
      <w:r w:rsidR="004E556C">
        <w:t>T</w:t>
      </w:r>
      <w:r>
        <w:t xml:space="preserve">he data is not used for enrollment, not tied to the member and it is not passed to any downstream systems. </w:t>
      </w:r>
    </w:p>
    <w:p w14:paraId="3C910826" w14:textId="77777777" w:rsidR="002666C2" w:rsidRDefault="002666C2" w:rsidP="002666C2"/>
    <w:p w14:paraId="22F271EC" w14:textId="38482CBD" w:rsidR="002666C2" w:rsidRDefault="002666C2" w:rsidP="002666C2">
      <w:r>
        <w:t xml:space="preserve">The </w:t>
      </w:r>
      <w:hyperlink r:id="rId172" w:history="1">
        <w:r w:rsidRPr="002666C2">
          <w:rPr>
            <w:rStyle w:val="Hyperlink"/>
          </w:rPr>
          <w:t>ICD</w:t>
        </w:r>
      </w:hyperlink>
      <w:r>
        <w:t xml:space="preserve"> for this enhancement can be accessed by clicking on the appropriate links.</w:t>
      </w:r>
    </w:p>
    <w:p w14:paraId="4A093596" w14:textId="77777777" w:rsidR="0084202D" w:rsidRDefault="0084202D" w:rsidP="002666C2"/>
    <w:p w14:paraId="5E59A6F0" w14:textId="77777777" w:rsidR="0084202D" w:rsidRPr="0084202D" w:rsidRDefault="0084202D" w:rsidP="00DC066E">
      <w:pPr>
        <w:pStyle w:val="Heading3"/>
      </w:pPr>
      <w:bookmarkStart w:id="1517" w:name="_University_of_Massachusetts"/>
      <w:bookmarkStart w:id="1518" w:name="_Toc169824121"/>
      <w:bookmarkStart w:id="1519" w:name="_Toc169824348"/>
      <w:bookmarkEnd w:id="1517"/>
      <w:r w:rsidRPr="0084202D">
        <w:t>University of Massachusetts</w:t>
      </w:r>
      <w:r>
        <w:t xml:space="preserve"> Medical School</w:t>
      </w:r>
      <w:bookmarkEnd w:id="1518"/>
      <w:bookmarkEnd w:id="1519"/>
    </w:p>
    <w:p w14:paraId="30663129" w14:textId="77777777" w:rsidR="0029756A" w:rsidRDefault="0084202D" w:rsidP="0084202D">
      <w:pPr>
        <w:rPr>
          <w:szCs w:val="22"/>
        </w:rPr>
      </w:pPr>
      <w:r w:rsidRPr="0084202D">
        <w:rPr>
          <w:szCs w:val="22"/>
        </w:rPr>
        <w:t xml:space="preserve">Premium Assistance (PA) </w:t>
      </w:r>
      <w:r>
        <w:rPr>
          <w:szCs w:val="22"/>
        </w:rPr>
        <w:t>r</w:t>
      </w:r>
      <w:r w:rsidRPr="0084202D">
        <w:rPr>
          <w:szCs w:val="22"/>
        </w:rPr>
        <w:t xml:space="preserve">eports are designed to provide UMMS </w:t>
      </w:r>
      <w:r>
        <w:rPr>
          <w:szCs w:val="22"/>
        </w:rPr>
        <w:t xml:space="preserve">the operation data, viz. </w:t>
      </w:r>
      <w:r w:rsidRPr="0084202D">
        <w:rPr>
          <w:szCs w:val="22"/>
        </w:rPr>
        <w:t>Premium Assistance Caseload, the Overridden Polic</w:t>
      </w:r>
      <w:r>
        <w:rPr>
          <w:szCs w:val="22"/>
        </w:rPr>
        <w:t>ies</w:t>
      </w:r>
      <w:r w:rsidRPr="0084202D">
        <w:rPr>
          <w:szCs w:val="22"/>
        </w:rPr>
        <w:t>, and the Extended Potential Pay Policy Report.</w:t>
      </w:r>
      <w:r>
        <w:rPr>
          <w:szCs w:val="22"/>
        </w:rPr>
        <w:t xml:space="preserve"> </w:t>
      </w:r>
      <w:r w:rsidRPr="0084202D">
        <w:rPr>
          <w:szCs w:val="22"/>
        </w:rPr>
        <w:t>Due to the historical data constraints outlined in the Business Requirements Document, the system provide</w:t>
      </w:r>
      <w:r>
        <w:rPr>
          <w:szCs w:val="22"/>
        </w:rPr>
        <w:t>s</w:t>
      </w:r>
      <w:r w:rsidRPr="0084202D">
        <w:rPr>
          <w:szCs w:val="22"/>
        </w:rPr>
        <w:t xml:space="preserve"> current member demographic and policy data when a request for historical premium assistance payment data is </w:t>
      </w:r>
      <w:r>
        <w:rPr>
          <w:szCs w:val="22"/>
        </w:rPr>
        <w:t>made</w:t>
      </w:r>
      <w:r w:rsidRPr="0084202D">
        <w:rPr>
          <w:szCs w:val="22"/>
        </w:rPr>
        <w:t>.</w:t>
      </w:r>
      <w:r w:rsidR="0029756A">
        <w:rPr>
          <w:szCs w:val="22"/>
        </w:rPr>
        <w:t xml:space="preserve"> Depending on the nature of the report, it is generated either </w:t>
      </w:r>
      <w:r w:rsidR="008178E0">
        <w:rPr>
          <w:szCs w:val="22"/>
        </w:rPr>
        <w:t>manually or automatically.</w:t>
      </w:r>
      <w:r w:rsidR="00B14750">
        <w:rPr>
          <w:szCs w:val="22"/>
        </w:rPr>
        <w:t xml:space="preserve"> This report is also sent to Accenture.</w:t>
      </w:r>
    </w:p>
    <w:p w14:paraId="5B78C1EB" w14:textId="77777777" w:rsidR="00B14750" w:rsidRDefault="00B14750" w:rsidP="0084202D">
      <w:pPr>
        <w:rPr>
          <w:szCs w:val="22"/>
        </w:rPr>
      </w:pPr>
    </w:p>
    <w:p w14:paraId="42B42DE9" w14:textId="43E93024" w:rsidR="0029756A" w:rsidRPr="0084202D" w:rsidRDefault="0029756A" w:rsidP="0084202D">
      <w:pPr>
        <w:rPr>
          <w:rStyle w:val="Hyperlink"/>
          <w:color w:val="000000"/>
          <w:szCs w:val="22"/>
          <w:u w:val="none"/>
        </w:rPr>
      </w:pPr>
      <w:r>
        <w:rPr>
          <w:szCs w:val="22"/>
        </w:rPr>
        <w:t xml:space="preserve">Further details on the interface can be found </w:t>
      </w:r>
      <w:hyperlink r:id="rId173" w:history="1">
        <w:r w:rsidRPr="0029756A">
          <w:rPr>
            <w:rStyle w:val="Hyperlink"/>
            <w:szCs w:val="22"/>
          </w:rPr>
          <w:t>here</w:t>
        </w:r>
      </w:hyperlink>
      <w:r>
        <w:rPr>
          <w:szCs w:val="22"/>
        </w:rPr>
        <w:t>.</w:t>
      </w:r>
    </w:p>
    <w:p w14:paraId="15521FCF" w14:textId="77777777" w:rsidR="002666C2" w:rsidRDefault="002666C2" w:rsidP="00DC066E">
      <w:pPr>
        <w:pStyle w:val="Heading3"/>
      </w:pPr>
      <w:bookmarkStart w:id="1520" w:name="_My_Workspace_(MWS)"/>
      <w:bookmarkStart w:id="1521" w:name="_Toc169824122"/>
      <w:bookmarkStart w:id="1522" w:name="_Toc169824349"/>
      <w:bookmarkEnd w:id="1520"/>
      <w:r>
        <w:t>My Workspace (MWS) Integration</w:t>
      </w:r>
      <w:bookmarkEnd w:id="1521"/>
      <w:bookmarkEnd w:id="1522"/>
    </w:p>
    <w:p w14:paraId="0A9B0BB7" w14:textId="77777777" w:rsidR="009E7FC8" w:rsidRDefault="006E3E7E" w:rsidP="006E3E7E">
      <w:pPr>
        <w:rPr>
          <w:szCs w:val="24"/>
        </w:rPr>
      </w:pPr>
      <w:r>
        <w:rPr>
          <w:szCs w:val="24"/>
        </w:rPr>
        <w:t>During the enrollment process, Medicaid applicants are</w:t>
      </w:r>
      <w:r w:rsidR="00A54FF5">
        <w:rPr>
          <w:szCs w:val="24"/>
        </w:rPr>
        <w:t xml:space="preserve"> requested for </w:t>
      </w:r>
      <w:r>
        <w:rPr>
          <w:szCs w:val="24"/>
        </w:rPr>
        <w:t>proof document</w:t>
      </w:r>
      <w:r w:rsidR="00A54FF5">
        <w:rPr>
          <w:szCs w:val="24"/>
        </w:rPr>
        <w:t>s</w:t>
      </w:r>
      <w:r>
        <w:rPr>
          <w:szCs w:val="24"/>
        </w:rPr>
        <w:t xml:space="preserve"> so that their coverage </w:t>
      </w:r>
      <w:r w:rsidR="00A54FF5">
        <w:rPr>
          <w:szCs w:val="24"/>
        </w:rPr>
        <w:t xml:space="preserve">can be established or to be </w:t>
      </w:r>
      <w:r>
        <w:rPr>
          <w:szCs w:val="24"/>
        </w:rPr>
        <w:t>continue</w:t>
      </w:r>
      <w:r w:rsidR="00A54FF5">
        <w:rPr>
          <w:szCs w:val="24"/>
        </w:rPr>
        <w:t>d</w:t>
      </w:r>
      <w:r>
        <w:rPr>
          <w:szCs w:val="24"/>
        </w:rPr>
        <w:t xml:space="preserve">. Applicants generally have 30-90 days to send the document back to MassHealth. MH captures the information using the My </w:t>
      </w:r>
      <w:r w:rsidR="0073054C">
        <w:rPr>
          <w:szCs w:val="24"/>
        </w:rPr>
        <w:t>Workspace</w:t>
      </w:r>
      <w:r>
        <w:rPr>
          <w:szCs w:val="24"/>
        </w:rPr>
        <w:t xml:space="preserve"> (MWS) application and the documents are scanned </w:t>
      </w:r>
      <w:r w:rsidR="00A54FF5">
        <w:rPr>
          <w:szCs w:val="24"/>
        </w:rPr>
        <w:t xml:space="preserve">and </w:t>
      </w:r>
      <w:r>
        <w:rPr>
          <w:szCs w:val="24"/>
        </w:rPr>
        <w:t xml:space="preserve">managed by </w:t>
      </w:r>
      <w:r w:rsidR="00A54FF5">
        <w:rPr>
          <w:szCs w:val="24"/>
        </w:rPr>
        <w:t>MH’s</w:t>
      </w:r>
      <w:r>
        <w:rPr>
          <w:szCs w:val="24"/>
        </w:rPr>
        <w:t xml:space="preserve"> Electronic Document Management (EDM) system. </w:t>
      </w:r>
      <w:r w:rsidR="00A54FF5">
        <w:rPr>
          <w:szCs w:val="24"/>
        </w:rPr>
        <w:t xml:space="preserve">Currently, </w:t>
      </w:r>
      <w:r>
        <w:rPr>
          <w:szCs w:val="24"/>
        </w:rPr>
        <w:t>M</w:t>
      </w:r>
      <w:r w:rsidR="00A54FF5">
        <w:rPr>
          <w:szCs w:val="24"/>
        </w:rPr>
        <w:t>WS</w:t>
      </w:r>
      <w:r>
        <w:rPr>
          <w:szCs w:val="24"/>
        </w:rPr>
        <w:t xml:space="preserve"> sends an excel report to HIX on a </w:t>
      </w:r>
      <w:r w:rsidRPr="003B1FEE">
        <w:rPr>
          <w:noProof/>
          <w:szCs w:val="24"/>
        </w:rPr>
        <w:t>weekly</w:t>
      </w:r>
      <w:r>
        <w:rPr>
          <w:szCs w:val="24"/>
        </w:rPr>
        <w:t xml:space="preserve"> basis w</w:t>
      </w:r>
      <w:r w:rsidR="00A54FF5">
        <w:rPr>
          <w:szCs w:val="24"/>
        </w:rPr>
        <w:t>it</w:t>
      </w:r>
      <w:r>
        <w:rPr>
          <w:szCs w:val="24"/>
        </w:rPr>
        <w:t>h the list of members</w:t>
      </w:r>
      <w:r w:rsidR="00A54FF5">
        <w:rPr>
          <w:szCs w:val="24"/>
        </w:rPr>
        <w:t>, who submitted the proofs</w:t>
      </w:r>
      <w:r>
        <w:rPr>
          <w:szCs w:val="24"/>
        </w:rPr>
        <w:t>, to be removed from the time clock expiration.</w:t>
      </w:r>
      <w:r w:rsidR="00A54FF5">
        <w:rPr>
          <w:szCs w:val="24"/>
        </w:rPr>
        <w:t xml:space="preserve"> </w:t>
      </w:r>
      <w:r>
        <w:rPr>
          <w:szCs w:val="24"/>
        </w:rPr>
        <w:t xml:space="preserve">In case they don’t send the document in time, the time clock set on the application expires and </w:t>
      </w:r>
      <w:r w:rsidR="00A54FF5">
        <w:rPr>
          <w:szCs w:val="24"/>
        </w:rPr>
        <w:t xml:space="preserve">that </w:t>
      </w:r>
      <w:r>
        <w:rPr>
          <w:szCs w:val="24"/>
        </w:rPr>
        <w:t>lead</w:t>
      </w:r>
      <w:r w:rsidR="00A54FF5">
        <w:rPr>
          <w:szCs w:val="24"/>
        </w:rPr>
        <w:t>s</w:t>
      </w:r>
      <w:r>
        <w:rPr>
          <w:szCs w:val="24"/>
        </w:rPr>
        <w:t xml:space="preserve"> to a redetermination process on the enrollee. Sometimes, even after the applicant has submitted the documents to MH, the HIX application doesn’t get updated </w:t>
      </w:r>
      <w:r w:rsidR="00A54FF5">
        <w:rPr>
          <w:szCs w:val="24"/>
        </w:rPr>
        <w:t xml:space="preserve">in time </w:t>
      </w:r>
      <w:r>
        <w:rPr>
          <w:szCs w:val="24"/>
        </w:rPr>
        <w:t xml:space="preserve">and that </w:t>
      </w:r>
      <w:r w:rsidR="00A54FF5">
        <w:rPr>
          <w:szCs w:val="24"/>
        </w:rPr>
        <w:t xml:space="preserve">lets the time clock expire and </w:t>
      </w:r>
      <w:r>
        <w:rPr>
          <w:szCs w:val="24"/>
        </w:rPr>
        <w:t>triggers a redetermination. The volume is so high it becomes impossible to enter the data in 2 different systems</w:t>
      </w:r>
      <w:r w:rsidR="00A54FF5">
        <w:rPr>
          <w:szCs w:val="24"/>
        </w:rPr>
        <w:t xml:space="preserve"> and keep in sync</w:t>
      </w:r>
      <w:r w:rsidR="009E7FC8">
        <w:rPr>
          <w:szCs w:val="24"/>
        </w:rPr>
        <w:t>.</w:t>
      </w:r>
    </w:p>
    <w:p w14:paraId="791D11D7" w14:textId="77777777" w:rsidR="00A54FF5" w:rsidRDefault="00A54FF5" w:rsidP="006E3E7E">
      <w:pPr>
        <w:rPr>
          <w:szCs w:val="24"/>
        </w:rPr>
      </w:pPr>
    </w:p>
    <w:p w14:paraId="6B42654E" w14:textId="77777777" w:rsidR="009E7FC8" w:rsidRDefault="009E7FC8" w:rsidP="006E3E7E">
      <w:pPr>
        <w:rPr>
          <w:szCs w:val="24"/>
        </w:rPr>
      </w:pPr>
      <w:r>
        <w:rPr>
          <w:szCs w:val="24"/>
        </w:rPr>
        <w:t xml:space="preserve">The purpose of this </w:t>
      </w:r>
      <w:r w:rsidR="00A54FF5">
        <w:rPr>
          <w:szCs w:val="24"/>
        </w:rPr>
        <w:t>interface</w:t>
      </w:r>
      <w:r>
        <w:rPr>
          <w:szCs w:val="24"/>
        </w:rPr>
        <w:t xml:space="preserve"> is to avoid the delay</w:t>
      </w:r>
      <w:r w:rsidR="006E3E7E">
        <w:rPr>
          <w:szCs w:val="24"/>
        </w:rPr>
        <w:t xml:space="preserve"> and</w:t>
      </w:r>
      <w:r>
        <w:rPr>
          <w:szCs w:val="24"/>
        </w:rPr>
        <w:t>/or mistakes</w:t>
      </w:r>
      <w:r w:rsidR="00A54FF5">
        <w:rPr>
          <w:szCs w:val="24"/>
        </w:rPr>
        <w:t>.</w:t>
      </w:r>
      <w:r w:rsidR="006E3E7E">
        <w:rPr>
          <w:szCs w:val="24"/>
        </w:rPr>
        <w:t xml:space="preserve"> </w:t>
      </w:r>
      <w:r w:rsidR="00A54FF5">
        <w:rPr>
          <w:szCs w:val="24"/>
        </w:rPr>
        <w:t>T</w:t>
      </w:r>
      <w:r w:rsidR="006E3E7E">
        <w:rPr>
          <w:szCs w:val="24"/>
        </w:rPr>
        <w:t>he MWS system is integrated with HIX in a near real-time manner</w:t>
      </w:r>
      <w:r>
        <w:rPr>
          <w:szCs w:val="24"/>
        </w:rPr>
        <w:t>, so that members are not re-determined</w:t>
      </w:r>
      <w:r w:rsidR="00A54FF5">
        <w:rPr>
          <w:szCs w:val="24"/>
        </w:rPr>
        <w:t xml:space="preserve"> unnecessarily</w:t>
      </w:r>
      <w:r>
        <w:rPr>
          <w:szCs w:val="24"/>
        </w:rPr>
        <w:t xml:space="preserve">, </w:t>
      </w:r>
      <w:r w:rsidR="00A54FF5">
        <w:rPr>
          <w:szCs w:val="24"/>
        </w:rPr>
        <w:t xml:space="preserve">no </w:t>
      </w:r>
      <w:r>
        <w:rPr>
          <w:szCs w:val="24"/>
        </w:rPr>
        <w:t xml:space="preserve">additional notices are </w:t>
      </w:r>
      <w:r w:rsidR="0073054C">
        <w:rPr>
          <w:szCs w:val="24"/>
        </w:rPr>
        <w:t>generated,</w:t>
      </w:r>
      <w:r>
        <w:rPr>
          <w:szCs w:val="24"/>
        </w:rPr>
        <w:t xml:space="preserve"> and system is </w:t>
      </w:r>
      <w:r w:rsidR="00A54FF5">
        <w:rPr>
          <w:szCs w:val="24"/>
        </w:rPr>
        <w:t xml:space="preserve">kept </w:t>
      </w:r>
      <w:r>
        <w:rPr>
          <w:szCs w:val="24"/>
        </w:rPr>
        <w:t>up-to-date with the applicants’ information.</w:t>
      </w:r>
    </w:p>
    <w:p w14:paraId="6D355972" w14:textId="77777777" w:rsidR="009E7FC8" w:rsidRDefault="009E7FC8" w:rsidP="006E3E7E">
      <w:pPr>
        <w:rPr>
          <w:szCs w:val="24"/>
        </w:rPr>
      </w:pPr>
    </w:p>
    <w:p w14:paraId="32B54AD9" w14:textId="77777777" w:rsidR="006E3E7E" w:rsidRDefault="009E7FC8" w:rsidP="009E7FC8">
      <w:pPr>
        <w:rPr>
          <w:szCs w:val="24"/>
        </w:rPr>
      </w:pPr>
      <w:r>
        <w:rPr>
          <w:szCs w:val="24"/>
        </w:rPr>
        <w:t xml:space="preserve">The technology chosen is </w:t>
      </w:r>
      <w:r w:rsidR="00A54FF5">
        <w:rPr>
          <w:szCs w:val="24"/>
        </w:rPr>
        <w:t xml:space="preserve">to </w:t>
      </w:r>
      <w:r>
        <w:rPr>
          <w:szCs w:val="24"/>
        </w:rPr>
        <w:t xml:space="preserve">use a </w:t>
      </w:r>
      <w:r w:rsidR="00A54FF5">
        <w:rPr>
          <w:szCs w:val="24"/>
        </w:rPr>
        <w:t xml:space="preserve">messaging </w:t>
      </w:r>
      <w:r>
        <w:rPr>
          <w:szCs w:val="24"/>
        </w:rPr>
        <w:t>queue, for all MWS transactions. IBM Messaging Queue (MQ) Series is used currently by MH for keeping their distributed applications in sync, which is used as an integration middleware service for other dependent systems. T</w:t>
      </w:r>
      <w:r w:rsidR="00A54FF5">
        <w:rPr>
          <w:szCs w:val="24"/>
        </w:rPr>
        <w:t>o lessen the burden for MH, t</w:t>
      </w:r>
      <w:r>
        <w:rPr>
          <w:szCs w:val="24"/>
        </w:rPr>
        <w:t>he recommended path is to use the same for HIX.</w:t>
      </w:r>
    </w:p>
    <w:p w14:paraId="700537FA" w14:textId="77777777" w:rsidR="009E7FC8" w:rsidRDefault="009E7FC8" w:rsidP="009E7FC8">
      <w:pPr>
        <w:rPr>
          <w:szCs w:val="24"/>
        </w:rPr>
      </w:pPr>
    </w:p>
    <w:p w14:paraId="13416729" w14:textId="77777777" w:rsidR="009E7FC8" w:rsidRDefault="009E7FC8" w:rsidP="00B64D5F">
      <w:pPr>
        <w:rPr>
          <w:szCs w:val="24"/>
        </w:rPr>
      </w:pPr>
      <w:r>
        <w:rPr>
          <w:szCs w:val="24"/>
        </w:rPr>
        <w:t xml:space="preserve">HIX </w:t>
      </w:r>
      <w:r w:rsidR="00A54FF5">
        <w:rPr>
          <w:szCs w:val="24"/>
        </w:rPr>
        <w:t xml:space="preserve">currently </w:t>
      </w:r>
      <w:r>
        <w:rPr>
          <w:szCs w:val="24"/>
        </w:rPr>
        <w:t xml:space="preserve">does not </w:t>
      </w:r>
      <w:r w:rsidR="00A54FF5">
        <w:rPr>
          <w:szCs w:val="24"/>
        </w:rPr>
        <w:t xml:space="preserve">use </w:t>
      </w:r>
      <w:r>
        <w:rPr>
          <w:szCs w:val="24"/>
        </w:rPr>
        <w:t xml:space="preserve">MQ Series </w:t>
      </w:r>
      <w:r w:rsidR="00A54FF5">
        <w:rPr>
          <w:szCs w:val="24"/>
        </w:rPr>
        <w:t>for any integration and to stay MARS-e v2.0 compliant, two</w:t>
      </w:r>
      <w:r>
        <w:rPr>
          <w:szCs w:val="24"/>
        </w:rPr>
        <w:t xml:space="preserve"> </w:t>
      </w:r>
      <w:r w:rsidR="00A54FF5">
        <w:rPr>
          <w:szCs w:val="24"/>
        </w:rPr>
        <w:t>additional</w:t>
      </w:r>
      <w:r>
        <w:rPr>
          <w:szCs w:val="24"/>
        </w:rPr>
        <w:t xml:space="preserve"> </w:t>
      </w:r>
      <w:r w:rsidR="00A54FF5">
        <w:rPr>
          <w:szCs w:val="24"/>
        </w:rPr>
        <w:t>virtual machines</w:t>
      </w:r>
      <w:r>
        <w:rPr>
          <w:szCs w:val="24"/>
        </w:rPr>
        <w:t xml:space="preserve"> are added in the production environment with IBM MQ Series</w:t>
      </w:r>
      <w:r w:rsidR="00A54FF5">
        <w:rPr>
          <w:szCs w:val="24"/>
        </w:rPr>
        <w:t xml:space="preserve"> installed</w:t>
      </w:r>
      <w:r>
        <w:rPr>
          <w:szCs w:val="24"/>
        </w:rPr>
        <w:t xml:space="preserve">, so that it can subscribe to the MassHealth MQ and establish a reliable failsafe messaging interface. Once the message hits the queue, hCentive’s new java </w:t>
      </w:r>
      <w:r w:rsidR="00A54FF5">
        <w:rPr>
          <w:szCs w:val="24"/>
        </w:rPr>
        <w:t>batch utility</w:t>
      </w:r>
      <w:r>
        <w:rPr>
          <w:szCs w:val="24"/>
        </w:rPr>
        <w:t xml:space="preserve"> will process the queue and updates the applicant’s information in HX. The new utility will </w:t>
      </w:r>
      <w:r w:rsidR="00B64D5F">
        <w:rPr>
          <w:szCs w:val="24"/>
        </w:rPr>
        <w:t xml:space="preserve">hook on to the Message Queue using JMS </w:t>
      </w:r>
      <w:r w:rsidR="00A54FF5">
        <w:rPr>
          <w:szCs w:val="24"/>
        </w:rPr>
        <w:t xml:space="preserve">and establishes </w:t>
      </w:r>
      <w:r w:rsidR="00B64D5F">
        <w:rPr>
          <w:szCs w:val="24"/>
        </w:rPr>
        <w:t>a</w:t>
      </w:r>
      <w:r w:rsidR="00A54FF5">
        <w:rPr>
          <w:szCs w:val="24"/>
        </w:rPr>
        <w:t xml:space="preserve"> near real-time updates on the applicant’s RFI requests</w:t>
      </w:r>
      <w:r>
        <w:rPr>
          <w:szCs w:val="24"/>
        </w:rPr>
        <w:t>.</w:t>
      </w:r>
    </w:p>
    <w:p w14:paraId="4F1F54C1" w14:textId="77777777" w:rsidR="006E3E7E" w:rsidRDefault="006E3E7E" w:rsidP="006E3E7E">
      <w:pPr>
        <w:rPr>
          <w:szCs w:val="24"/>
        </w:rPr>
      </w:pPr>
    </w:p>
    <w:p w14:paraId="0003472F" w14:textId="63E8BAFB" w:rsidR="006E3E7E" w:rsidRDefault="009E7FC8" w:rsidP="006E3E7E">
      <w:r>
        <w:t xml:space="preserve">Further details on this interface can be found </w:t>
      </w:r>
      <w:hyperlink r:id="rId174" w:history="1">
        <w:r w:rsidRPr="000F170B">
          <w:rPr>
            <w:rStyle w:val="Hyperlink"/>
          </w:rPr>
          <w:t>here</w:t>
        </w:r>
      </w:hyperlink>
      <w:r>
        <w:t>.</w:t>
      </w:r>
    </w:p>
    <w:p w14:paraId="18CE8C1A" w14:textId="77777777" w:rsidR="00964430" w:rsidRDefault="00964430" w:rsidP="00DC066E">
      <w:pPr>
        <w:pStyle w:val="Heading3"/>
      </w:pPr>
      <w:bookmarkStart w:id="1523" w:name="_Managed_Documents_Online"/>
      <w:bookmarkStart w:id="1524" w:name="_Toc169824123"/>
      <w:bookmarkStart w:id="1525" w:name="_Toc169824350"/>
      <w:bookmarkEnd w:id="1523"/>
      <w:r>
        <w:t>Managed Documents Online (MDO)</w:t>
      </w:r>
      <w:bookmarkEnd w:id="1524"/>
      <w:bookmarkEnd w:id="1525"/>
    </w:p>
    <w:p w14:paraId="46E17380" w14:textId="77777777" w:rsidR="00C72E4F" w:rsidRDefault="00C72E4F" w:rsidP="00C72E4F">
      <w:r>
        <w:t xml:space="preserve">My Workspace integration allowed the system to update the status on a request made to the applicant for information (RFI), after it is sent via fax/email/etc. to the call center. After the call center scans and uploads the document to the document management system, a message is received by HIX from MWS and </w:t>
      </w:r>
      <w:r w:rsidR="00EB18AE">
        <w:t xml:space="preserve">it </w:t>
      </w:r>
      <w:r>
        <w:t xml:space="preserve">updates the status. Starting from Release 18, users can also upload the documents online </w:t>
      </w:r>
      <w:r w:rsidR="00EB18AE">
        <w:t>on the</w:t>
      </w:r>
      <w:r>
        <w:t xml:space="preserve"> HIX </w:t>
      </w:r>
      <w:r w:rsidR="00EB18AE">
        <w:t xml:space="preserve">portal </w:t>
      </w:r>
      <w:r>
        <w:t xml:space="preserve">(instead of going thru the call center), and </w:t>
      </w:r>
      <w:r w:rsidR="00EB18AE">
        <w:t>it</w:t>
      </w:r>
      <w:r>
        <w:t xml:space="preserve"> will transmit the document back to MWS to load on to the document management system (EDM).</w:t>
      </w:r>
      <w:r w:rsidR="009F72CB">
        <w:t xml:space="preserve"> The channel </w:t>
      </w:r>
      <w:r w:rsidR="00EB18AE">
        <w:t xml:space="preserve">for getting the status is </w:t>
      </w:r>
      <w:r w:rsidR="009F72CB">
        <w:t xml:space="preserve">also </w:t>
      </w:r>
      <w:r w:rsidR="00EB18AE">
        <w:t>used for sending back the document.</w:t>
      </w:r>
    </w:p>
    <w:p w14:paraId="5218C3B0" w14:textId="77777777" w:rsidR="00C72E4F" w:rsidRDefault="00C72E4F" w:rsidP="00C72E4F"/>
    <w:p w14:paraId="1B18125A" w14:textId="77777777" w:rsidR="00C72E4F" w:rsidRDefault="00C72E4F" w:rsidP="00C72E4F">
      <w:r>
        <w:t xml:space="preserve">As part of this process, </w:t>
      </w:r>
      <w:r w:rsidR="009F72CB">
        <w:t xml:space="preserve">the application server scans the uploaded document </w:t>
      </w:r>
      <w:r w:rsidR="00AC07A7">
        <w:t>as soon as it is uploaded for viruses/malwares using Symantec Endpoint Protection and quarantine if needed</w:t>
      </w:r>
      <w:r w:rsidR="00596EB7">
        <w:t xml:space="preserve">; </w:t>
      </w:r>
      <w:r>
        <w:t>HIX convert</w:t>
      </w:r>
      <w:r w:rsidR="009F72CB">
        <w:t>s</w:t>
      </w:r>
      <w:r>
        <w:t xml:space="preserve"> the documents to </w:t>
      </w:r>
      <w:r w:rsidR="00596EB7">
        <w:t>pdf</w:t>
      </w:r>
      <w:r>
        <w:t xml:space="preserve"> format </w:t>
      </w:r>
      <w:r w:rsidR="00596EB7">
        <w:t xml:space="preserve">which is </w:t>
      </w:r>
      <w:r>
        <w:t xml:space="preserve">accepted by EDM. After it is sent to EDM, </w:t>
      </w:r>
      <w:r w:rsidR="00381D0D">
        <w:t xml:space="preserve">it gets scanned </w:t>
      </w:r>
      <w:r w:rsidR="009F72CB">
        <w:t xml:space="preserve">again </w:t>
      </w:r>
      <w:r w:rsidR="00381D0D">
        <w:t xml:space="preserve">for viruses before it is loaded </w:t>
      </w:r>
      <w:r w:rsidR="00EB18AE">
        <w:t>in</w:t>
      </w:r>
      <w:r w:rsidR="00381D0D">
        <w:t xml:space="preserve">to the DB, and </w:t>
      </w:r>
      <w:r>
        <w:t>user is notified in real time on the status of the upload and transmission.</w:t>
      </w:r>
    </w:p>
    <w:p w14:paraId="0584D141" w14:textId="26C5A77F" w:rsidR="00964430" w:rsidRDefault="00C72E4F" w:rsidP="00C72E4F">
      <w:r>
        <w:t xml:space="preserve">In </w:t>
      </w:r>
      <w:r w:rsidR="00B2231D">
        <w:t>addition,</w:t>
      </w:r>
      <w:r>
        <w:t xml:space="preserve"> users can view or download whatever they uploaded</w:t>
      </w:r>
      <w:r w:rsidR="00EB18AE">
        <w:t>.</w:t>
      </w:r>
      <w:r>
        <w:t xml:space="preserve"> </w:t>
      </w:r>
      <w:r w:rsidR="00EB18AE">
        <w:t>O</w:t>
      </w:r>
      <w:r>
        <w:t>nly with an elevated privilege, an agent or assister can remove the document that is uploaded.</w:t>
      </w:r>
    </w:p>
    <w:p w14:paraId="535C53D3" w14:textId="77777777" w:rsidR="00C72E4F" w:rsidRDefault="00C72E4F" w:rsidP="00C72E4F"/>
    <w:p w14:paraId="18089BBF" w14:textId="725A0A38" w:rsidR="00964430" w:rsidRPr="006E3E7E" w:rsidRDefault="00964430" w:rsidP="006E3E7E">
      <w:r>
        <w:t xml:space="preserve">Further details on this interface can be found </w:t>
      </w:r>
      <w:hyperlink r:id="rId175" w:history="1">
        <w:r w:rsidRPr="00964430">
          <w:rPr>
            <w:rStyle w:val="Hyperlink"/>
          </w:rPr>
          <w:t>here</w:t>
        </w:r>
      </w:hyperlink>
      <w:r>
        <w:t>.</w:t>
      </w:r>
    </w:p>
    <w:p w14:paraId="1D4BBCEA" w14:textId="77777777" w:rsidR="006747BA" w:rsidRDefault="006747BA" w:rsidP="006747BA">
      <w:pPr>
        <w:pStyle w:val="Heading2"/>
      </w:pPr>
      <w:bookmarkStart w:id="1526" w:name="_Toc169824124"/>
      <w:bookmarkStart w:id="1527" w:name="_Toc169824351"/>
      <w:r>
        <w:t>Other External Processing Subsystems</w:t>
      </w:r>
      <w:bookmarkEnd w:id="1500"/>
      <w:bookmarkEnd w:id="1526"/>
      <w:bookmarkEnd w:id="1527"/>
    </w:p>
    <w:p w14:paraId="7D9B1E44" w14:textId="77777777" w:rsidR="006747BA" w:rsidRDefault="006747BA" w:rsidP="006747BA">
      <w:r>
        <w:t>This section highlights major subsystems of the architecture.</w:t>
      </w:r>
    </w:p>
    <w:p w14:paraId="42E51EEC" w14:textId="77777777" w:rsidR="006747BA" w:rsidRDefault="006747BA" w:rsidP="006747BA">
      <w:pPr>
        <w:pStyle w:val="Heading3"/>
      </w:pPr>
      <w:bookmarkStart w:id="1528" w:name="_Toc390023172"/>
      <w:bookmarkStart w:id="1529" w:name="_Toc449094368"/>
      <w:bookmarkStart w:id="1530" w:name="_Toc169824125"/>
      <w:bookmarkStart w:id="1531" w:name="_Toc169824352"/>
      <w:r>
        <w:t>Notices</w:t>
      </w:r>
      <w:bookmarkEnd w:id="1528"/>
      <w:bookmarkEnd w:id="1529"/>
      <w:bookmarkEnd w:id="1530"/>
      <w:bookmarkEnd w:id="1531"/>
    </w:p>
    <w:p w14:paraId="6AE02643" w14:textId="77777777" w:rsidR="006A4FDA" w:rsidRDefault="006A4FDA" w:rsidP="006A4FDA">
      <w:bookmarkStart w:id="1532" w:name="_Toc399339188"/>
      <w:bookmarkStart w:id="1533" w:name="_Toc399336741"/>
      <w:r>
        <w:t xml:space="preserve">Notices are documents sent to applicants or enrollees about critical information from the MAHIX service. During eligibility determination, which can be performed during manual application submission or as part of a renewal process, the hCentive system provides a number of triggers which will generate various notices. A daily batch job is then run to merge all these notices to then </w:t>
      </w:r>
      <w:r w:rsidR="00ED67B6">
        <w:t>forward</w:t>
      </w:r>
      <w:r>
        <w:t xml:space="preserve"> to one of several print vendors for printing and mailing. The hCentive application generates eligibility notices only; enrollment notices are performed by the </w:t>
      </w:r>
      <w:r w:rsidR="00C1406E">
        <w:t>Softheon Services</w:t>
      </w:r>
      <w:r>
        <w:t xml:space="preserve"> and are explained in CCA’s </w:t>
      </w:r>
      <w:r w:rsidR="00C1406E">
        <w:t xml:space="preserve">Softheon </w:t>
      </w:r>
      <w:r>
        <w:t xml:space="preserve">contract (see at the end of this section for where the CCA </w:t>
      </w:r>
      <w:r w:rsidR="00C1406E">
        <w:t xml:space="preserve">Softheon </w:t>
      </w:r>
      <w:r>
        <w:t>Notice Document can be found).  The hCentive Eligibility Notices fall into two categories:  CCA Notices and MassHealth Notices and these have different flows and leverage different printing vendors. The hCentive system organizes all notice data into XML structures for processing and depending upon the notice type will be processed for MH or CCA.</w:t>
      </w:r>
      <w:r w:rsidR="00803B99">
        <w:t xml:space="preserve"> </w:t>
      </w:r>
      <w:r w:rsidR="00321D6A">
        <w:t>HIX also supports notice generation</w:t>
      </w:r>
      <w:r w:rsidR="00803B99">
        <w:t xml:space="preserve"> in Spanish language.</w:t>
      </w:r>
    </w:p>
    <w:p w14:paraId="3428D313" w14:textId="77777777" w:rsidR="006A4FDA" w:rsidRPr="00E210D7" w:rsidRDefault="006A4FDA">
      <w:pPr>
        <w:pStyle w:val="ListParagraph"/>
        <w:numPr>
          <w:ilvl w:val="0"/>
          <w:numId w:val="34"/>
        </w:numPr>
      </w:pPr>
      <w:r w:rsidRPr="009711A0">
        <w:t xml:space="preserve">HealthConnector </w:t>
      </w:r>
      <w:r>
        <w:t xml:space="preserve">(CCA) Notices are forwarded to the </w:t>
      </w:r>
      <w:r w:rsidR="00C1406E">
        <w:t xml:space="preserve">Softheon Services </w:t>
      </w:r>
      <w:r>
        <w:t xml:space="preserve">in XML format to be processed.  These notices are oriented around household level messages (in contract to individual member notices). The </w:t>
      </w:r>
      <w:r w:rsidR="00C1406E">
        <w:t xml:space="preserve">Softheon </w:t>
      </w:r>
      <w:r>
        <w:t xml:space="preserve">Notices processing engine, Correspondence Lite, then processes the XML and converts into PDF to then merge and forward to the Wilde printing vendor.  Currently, HealthConnector eligibility notices as well as enrollment notices can only be viewed through the </w:t>
      </w:r>
      <w:r w:rsidR="00C1406E">
        <w:t xml:space="preserve">Softheon </w:t>
      </w:r>
      <w:r>
        <w:t>CSR Portal and is not available through the hCentive Agent Portal.</w:t>
      </w:r>
    </w:p>
    <w:p w14:paraId="1D3647C3" w14:textId="7AE0E4A8" w:rsidR="006A4FDA" w:rsidRDefault="006A4FDA">
      <w:pPr>
        <w:pStyle w:val="ListParagraph"/>
        <w:numPr>
          <w:ilvl w:val="0"/>
          <w:numId w:val="34"/>
        </w:numPr>
      </w:pPr>
      <w:r w:rsidRPr="009711A0">
        <w:t xml:space="preserve">MassHealth </w:t>
      </w:r>
      <w:r>
        <w:t xml:space="preserve">Notices are done on an individual level as compared to ConnectorCare’s household notice orientation. The hCentive system converts the XML into PDF and then forwards along to either </w:t>
      </w:r>
      <w:r w:rsidR="00E25284">
        <w:t>EOTSS</w:t>
      </w:r>
      <w:r>
        <w:t xml:space="preserve"> for standard notice printing or to Standard Modern for Braille or Large Print notice printing. All notices generated for MassHealth can be viewed through the hCentive Agent Portal.</w:t>
      </w:r>
    </w:p>
    <w:p w14:paraId="20B0EE5B" w14:textId="4B696750" w:rsidR="00AC7115" w:rsidRDefault="00AC7115" w:rsidP="00AC7115">
      <w:pPr>
        <w:ind w:left="360"/>
      </w:pPr>
      <w:r>
        <w:t xml:space="preserve">As part of R25, MA HIX/IES will integrate with Common Noticing Solution (CNS) for MH Notices PDF generation and sending to Print vendor for printing. MA HIX/IES will generate the notice XML, convert the XML to JSON format and send to CNS. </w:t>
      </w:r>
      <w:r w:rsidR="00D00F92">
        <w:t>CNS will process the request, generate the PDF</w:t>
      </w:r>
      <w:r w:rsidR="00BC6A79">
        <w:t>, store in EDM</w:t>
      </w:r>
      <w:r w:rsidR="00D00F92">
        <w:t xml:space="preserve"> and send to the Print Vendor. CNS will notify the status </w:t>
      </w:r>
      <w:r w:rsidR="00BC6A79">
        <w:t>of</w:t>
      </w:r>
      <w:r w:rsidR="00D00F92">
        <w:t xml:space="preserve"> the Notice to MA HIX/IES through a callback webs</w:t>
      </w:r>
      <w:r w:rsidR="00BC6A79">
        <w:t xml:space="preserve">ervice. </w:t>
      </w:r>
      <w:r w:rsidR="00D00F92">
        <w:t xml:space="preserve">MA HIX/IES will also send request to Hold, Unhold, Suppress or get the status for a Notice. </w:t>
      </w:r>
      <w:r w:rsidR="00BC6A79">
        <w:t>MA HIX/IES will download the PDF from EDM to display on the agent portal when the link is clicked.</w:t>
      </w:r>
    </w:p>
    <w:p w14:paraId="25AD46D9" w14:textId="29E67D94" w:rsidR="00BC6A79" w:rsidRDefault="00BC6A79" w:rsidP="00AC7115">
      <w:pPr>
        <w:ind w:left="360"/>
      </w:pPr>
    </w:p>
    <w:p w14:paraId="0A6C5C4D" w14:textId="30D50E77" w:rsidR="00BC6A79" w:rsidRDefault="00BC6A79" w:rsidP="00AC7115">
      <w:pPr>
        <w:ind w:left="360"/>
      </w:pPr>
      <w:r>
        <w:t>Please refer to CNS ICD</w:t>
      </w:r>
      <w:r w:rsidR="006C1533">
        <w:t>, BRD and FSD</w:t>
      </w:r>
      <w:r>
        <w:t xml:space="preserve"> for additional details: </w:t>
      </w:r>
    </w:p>
    <w:p w14:paraId="6D9B8702" w14:textId="64187537" w:rsidR="00BC6A79" w:rsidRDefault="006C1533" w:rsidP="00AC7115">
      <w:pPr>
        <w:ind w:left="360"/>
      </w:pPr>
      <w:r>
        <w:t xml:space="preserve">ICD </w:t>
      </w:r>
      <w:r w:rsidR="00BC6A79">
        <w:t xml:space="preserve">Link: </w:t>
      </w:r>
      <w:r w:rsidR="00E12D4A">
        <w:t xml:space="preserve">Click </w:t>
      </w:r>
      <w:r w:rsidR="00E12D4A">
        <w:fldChar w:fldCharType="begin"/>
      </w:r>
      <w:ins w:id="1534" w:author="Selvarajan, Prabhu" w:date="2024-12-16T18:55:00Z" w16du:dateUtc="2024-12-16T23:55:00Z">
        <w:r w:rsidR="000A687D">
          <w:instrText>HYPERLINK "https://massgov.sharepoint.com/sites/EHS-HIX-PROD/RDW/UploadedDeliverables/R30.0/Functional%20Documents/CRQ-818_Family_Plan_min_value_HRA_%20Enhancements/R30.0%20-%20MH_Notices_ICD_CRQ-818_Family_Plan_min_value_HRA_%20Enhancements.docx?d=wf83d8d9ff4be45f7821f5d11ec1b14a4"</w:instrText>
        </w:r>
      </w:ins>
      <w:del w:id="1535" w:author="Selvarajan, Prabhu" w:date="2024-12-16T18:55:00Z" w16du:dateUtc="2024-12-16T23:55:00Z">
        <w:r w:rsidR="00E12D4A" w:rsidDel="000A687D">
          <w:delInstrText>HYPERLINK "https://massgov.sharepoint.com/sites/EHS-HIX-PROD/RDW/UploadedDeliverables/R28.0%20-%20ICD_MH_Notices_Updates_to_CRQ-587_CRQ-591_CRQ-517_CRQ-596.docx?d=w50e7019798694e4087e71d425d27cec9"</w:delInstrText>
        </w:r>
      </w:del>
      <w:r w:rsidR="00E12D4A">
        <w:fldChar w:fldCharType="separate"/>
      </w:r>
      <w:r w:rsidR="00E12D4A" w:rsidRPr="00E12D4A">
        <w:rPr>
          <w:rStyle w:val="Hyperlink"/>
        </w:rPr>
        <w:t>here</w:t>
      </w:r>
      <w:r w:rsidR="00E12D4A">
        <w:rPr>
          <w:rStyle w:val="Hyperlink"/>
        </w:rPr>
        <w:fldChar w:fldCharType="end"/>
      </w:r>
    </w:p>
    <w:p w14:paraId="58B5F04B" w14:textId="08B338BD" w:rsidR="00BC6A79" w:rsidRDefault="006C1533" w:rsidP="00AC7115">
      <w:pPr>
        <w:ind w:left="360"/>
      </w:pPr>
      <w:r>
        <w:t xml:space="preserve">BRD Link: Click </w:t>
      </w:r>
      <w:hyperlink r:id="rId176" w:history="1">
        <w:r w:rsidRPr="006C1533">
          <w:rPr>
            <w:rStyle w:val="Hyperlink"/>
          </w:rPr>
          <w:t>here</w:t>
        </w:r>
      </w:hyperlink>
    </w:p>
    <w:p w14:paraId="592105E8" w14:textId="5E946EB2" w:rsidR="006C1533" w:rsidRDefault="006C1533" w:rsidP="00AC7115">
      <w:pPr>
        <w:ind w:left="360"/>
      </w:pPr>
      <w:r>
        <w:t xml:space="preserve">FSD Link: Click </w:t>
      </w:r>
      <w:hyperlink r:id="rId177" w:history="1">
        <w:r w:rsidRPr="006C1533">
          <w:rPr>
            <w:rStyle w:val="Hyperlink"/>
          </w:rPr>
          <w:t>here</w:t>
        </w:r>
      </w:hyperlink>
    </w:p>
    <w:p w14:paraId="4A9DF37B" w14:textId="77777777" w:rsidR="006C1533" w:rsidRDefault="006C1533" w:rsidP="00AC7115">
      <w:pPr>
        <w:ind w:left="360"/>
      </w:pPr>
    </w:p>
    <w:p w14:paraId="466BBEBC" w14:textId="77777777" w:rsidR="006A4FDA" w:rsidRPr="00E87257" w:rsidRDefault="006A4FDA" w:rsidP="006A4FDA">
      <w:r>
        <w:t>The diagram below describes the flow of notices within MAHIX:</w:t>
      </w:r>
    </w:p>
    <w:p w14:paraId="2E81034C" w14:textId="77777777" w:rsidR="0060110A" w:rsidRDefault="0060110A" w:rsidP="0060110A">
      <w:pPr>
        <w:pStyle w:val="FigureCaption"/>
      </w:pPr>
      <w:bookmarkStart w:id="1536" w:name="_Toc452677410"/>
      <w:r>
        <w:rPr>
          <w:noProof/>
        </w:rPr>
        <w:drawing>
          <wp:inline distT="0" distB="0" distL="0" distR="0" wp14:anchorId="2106B969" wp14:editId="1A03A9F1">
            <wp:extent cx="5943600" cy="4538276"/>
            <wp:effectExtent l="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538276"/>
                    </a:xfrm>
                    <a:prstGeom prst="rect">
                      <a:avLst/>
                    </a:prstGeom>
                    <a:noFill/>
                    <a:ln>
                      <a:noFill/>
                    </a:ln>
                  </pic:spPr>
                </pic:pic>
              </a:graphicData>
            </a:graphic>
          </wp:inline>
        </w:drawing>
      </w:r>
    </w:p>
    <w:p w14:paraId="26683BA6" w14:textId="7A9C35B2" w:rsidR="0060110A" w:rsidRDefault="0060110A" w:rsidP="0060110A">
      <w:pPr>
        <w:pStyle w:val="Caption"/>
      </w:pPr>
      <w:bookmarkStart w:id="1537" w:name="_Toc169824382"/>
      <w:bookmarkEnd w:id="1536"/>
      <w:r w:rsidRPr="0073054C">
        <w:t xml:space="preserve">Figure </w:t>
      </w:r>
      <w:r>
        <w:fldChar w:fldCharType="begin"/>
      </w:r>
      <w:r>
        <w:instrText>SEQ Figure \* ARABIC</w:instrText>
      </w:r>
      <w:r>
        <w:fldChar w:fldCharType="separate"/>
      </w:r>
      <w:r w:rsidR="00F41F59">
        <w:rPr>
          <w:noProof/>
        </w:rPr>
        <w:t>26</w:t>
      </w:r>
      <w:r>
        <w:fldChar w:fldCharType="end"/>
      </w:r>
      <w:r w:rsidRPr="0073054C">
        <w:t>: Notice Workflow</w:t>
      </w:r>
      <w:bookmarkEnd w:id="1537"/>
    </w:p>
    <w:p w14:paraId="21B46C4E" w14:textId="77777777" w:rsidR="00A57320" w:rsidRDefault="00A57320" w:rsidP="006A4FDA">
      <w:pPr>
        <w:rPr>
          <w:color w:val="000000" w:themeColor="text1"/>
        </w:rPr>
      </w:pPr>
    </w:p>
    <w:p w14:paraId="53CAB5F2" w14:textId="5A810C34" w:rsidR="00A57320" w:rsidRDefault="00E73E81" w:rsidP="006A4FDA">
      <w:pPr>
        <w:rPr>
          <w:color w:val="000000" w:themeColor="text1"/>
        </w:rPr>
      </w:pPr>
      <w:r>
        <w:rPr>
          <w:noProof/>
        </w:rPr>
        <w:drawing>
          <wp:inline distT="0" distB="0" distL="0" distR="0" wp14:anchorId="23BE1125" wp14:editId="4DA47249">
            <wp:extent cx="5591175" cy="68103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91175" cy="6810375"/>
                    </a:xfrm>
                    <a:prstGeom prst="rect">
                      <a:avLst/>
                    </a:prstGeom>
                  </pic:spPr>
                </pic:pic>
              </a:graphicData>
            </a:graphic>
          </wp:inline>
        </w:drawing>
      </w:r>
    </w:p>
    <w:p w14:paraId="1A0B00F1" w14:textId="55C4E313" w:rsidR="00A57320" w:rsidRDefault="00A57320" w:rsidP="00A57320">
      <w:pPr>
        <w:pStyle w:val="Caption"/>
      </w:pPr>
      <w:bookmarkStart w:id="1538" w:name="_Toc169824383"/>
      <w:r>
        <w:t xml:space="preserve">Figure </w:t>
      </w:r>
      <w:r w:rsidR="00F41F59">
        <w:fldChar w:fldCharType="begin"/>
      </w:r>
      <w:r w:rsidR="00F41F59">
        <w:instrText xml:space="preserve"> SEQ Figure \* ARABIC </w:instrText>
      </w:r>
      <w:r w:rsidR="00F41F59">
        <w:fldChar w:fldCharType="separate"/>
      </w:r>
      <w:r w:rsidR="00F41F59">
        <w:rPr>
          <w:noProof/>
        </w:rPr>
        <w:t>27</w:t>
      </w:r>
      <w:r w:rsidR="00F41F59">
        <w:rPr>
          <w:noProof/>
        </w:rPr>
        <w:fldChar w:fldCharType="end"/>
      </w:r>
      <w:r w:rsidRPr="0073054C">
        <w:t xml:space="preserve">: </w:t>
      </w:r>
      <w:r>
        <w:t xml:space="preserve">MA HIX/IES – CNS MH </w:t>
      </w:r>
      <w:r w:rsidRPr="0073054C">
        <w:t>Notice</w:t>
      </w:r>
      <w:r>
        <w:t>s</w:t>
      </w:r>
      <w:r w:rsidRPr="0073054C">
        <w:t xml:space="preserve"> Workflow</w:t>
      </w:r>
      <w:bookmarkEnd w:id="1538"/>
    </w:p>
    <w:p w14:paraId="424C4CF8" w14:textId="77777777" w:rsidR="00A57320" w:rsidRDefault="00A57320" w:rsidP="006A4FDA">
      <w:pPr>
        <w:rPr>
          <w:color w:val="000000" w:themeColor="text1"/>
        </w:rPr>
      </w:pPr>
    </w:p>
    <w:p w14:paraId="07C51C43" w14:textId="22B2D96F" w:rsidR="006A4FDA" w:rsidRDefault="006A4FDA" w:rsidP="006A4FDA">
      <w:pPr>
        <w:rPr>
          <w:color w:val="000000" w:themeColor="text1"/>
        </w:rPr>
      </w:pPr>
      <w:r>
        <w:rPr>
          <w:color w:val="000000" w:themeColor="text1"/>
        </w:rPr>
        <w:t>More detailed information can be found around notice functionality including trigger conditions, timeclock expiration timeframes, and suppression conditions can be found in the following documents:</w:t>
      </w:r>
    </w:p>
    <w:p w14:paraId="2FD9D85C" w14:textId="122DD360" w:rsidR="006A4FDA" w:rsidRPr="00D6152D" w:rsidRDefault="006A4FDA">
      <w:pPr>
        <w:pStyle w:val="ListParagraph"/>
        <w:numPr>
          <w:ilvl w:val="0"/>
          <w:numId w:val="35"/>
        </w:numPr>
        <w:rPr>
          <w:rStyle w:val="Hyperlink"/>
          <w:color w:val="000000"/>
          <w:u w:val="none"/>
        </w:rPr>
      </w:pPr>
      <w:r w:rsidRPr="00AC6DAC">
        <w:rPr>
          <w:color w:val="000000" w:themeColor="text1"/>
        </w:rPr>
        <w:t xml:space="preserve">The ICD for notices is located </w:t>
      </w:r>
      <w:del w:id="1539" w:author="Selvarajan, Prabhu" w:date="2024-12-16T18:57:00Z" w16du:dateUtc="2024-12-16T23:57:00Z">
        <w:r w:rsidRPr="00AC6DAC" w:rsidDel="000A687D">
          <w:rPr>
            <w:color w:val="000000" w:themeColor="text1"/>
          </w:rPr>
          <w:delText>on MassForge as</w:delText>
        </w:r>
        <w:r w:rsidR="00CA7D23" w:rsidDel="000A687D">
          <w:rPr>
            <w:color w:val="FF0000"/>
          </w:rPr>
          <w:delText xml:space="preserve"> </w:delText>
        </w:r>
        <w:r w:rsidR="00CA7D23" w:rsidDel="000A687D">
          <w:fldChar w:fldCharType="begin"/>
        </w:r>
        <w:r w:rsidR="00CA7D23" w:rsidDel="000A687D">
          <w:delInstrText>HYPERLINK "https://tools.hhs.state.ma.us/sf/go/doc99091?nav=1"</w:delInstrText>
        </w:r>
        <w:r w:rsidR="00CA7D23" w:rsidDel="000A687D">
          <w:fldChar w:fldCharType="separate"/>
        </w:r>
        <w:r w:rsidR="00CA7D23" w:rsidRPr="00CA7D23" w:rsidDel="000A687D">
          <w:rPr>
            <w:rStyle w:val="Hyperlink"/>
          </w:rPr>
          <w:delText>doc99091</w:delText>
        </w:r>
        <w:r w:rsidR="00CA7D23" w:rsidDel="000A687D">
          <w:rPr>
            <w:rStyle w:val="Hyperlink"/>
          </w:rPr>
          <w:fldChar w:fldCharType="end"/>
        </w:r>
      </w:del>
      <w:ins w:id="1540" w:author="Selvarajan, Prabhu" w:date="2024-12-16T18:57:00Z" w16du:dateUtc="2024-12-16T23:57:00Z">
        <w:r w:rsidR="000A687D">
          <w:rPr>
            <w:color w:val="000000" w:themeColor="text1"/>
          </w:rPr>
          <w:t>under Section 2: Referenced Documents</w:t>
        </w:r>
      </w:ins>
    </w:p>
    <w:p w14:paraId="534E06BB" w14:textId="77777777" w:rsidR="00D6152D" w:rsidRDefault="00D6152D" w:rsidP="00D6152D">
      <w:pPr>
        <w:pStyle w:val="ListParagraph"/>
        <w:ind w:left="360"/>
        <w:rPr>
          <w:color w:val="000000" w:themeColor="text1"/>
        </w:rPr>
      </w:pPr>
    </w:p>
    <w:p w14:paraId="73650E72" w14:textId="77777777" w:rsidR="00D6152D" w:rsidRDefault="00D6152D" w:rsidP="00D6152D">
      <w:pPr>
        <w:pStyle w:val="ListParagraph"/>
        <w:ind w:left="0"/>
        <w:rPr>
          <w:color w:val="000000" w:themeColor="text1"/>
        </w:rPr>
      </w:pPr>
      <w:r>
        <w:rPr>
          <w:color w:val="000000" w:themeColor="text1"/>
        </w:rPr>
        <w:t>The list of notices that ar</w:t>
      </w:r>
      <w:r w:rsidR="00445693">
        <w:rPr>
          <w:color w:val="000000" w:themeColor="text1"/>
        </w:rPr>
        <w:t>e currently generated out of HIX</w:t>
      </w:r>
    </w:p>
    <w:p w14:paraId="06E81571" w14:textId="77777777" w:rsidR="00D6152D" w:rsidRDefault="00D6152D">
      <w:pPr>
        <w:pStyle w:val="ListParagraph"/>
        <w:numPr>
          <w:ilvl w:val="0"/>
          <w:numId w:val="57"/>
        </w:numPr>
      </w:pPr>
      <w:r>
        <w:t>MassHealth CarePlus Approval Notice</w:t>
      </w:r>
    </w:p>
    <w:p w14:paraId="108B446E" w14:textId="77777777" w:rsidR="00D6152D" w:rsidRDefault="00D6152D">
      <w:pPr>
        <w:pStyle w:val="ListParagraph"/>
        <w:numPr>
          <w:ilvl w:val="0"/>
          <w:numId w:val="57"/>
        </w:numPr>
      </w:pPr>
      <w:r>
        <w:t>MassHealth Limited Approval Notice</w:t>
      </w:r>
    </w:p>
    <w:p w14:paraId="49CCE22A" w14:textId="77777777" w:rsidR="00D6152D" w:rsidRDefault="00D6152D">
      <w:pPr>
        <w:pStyle w:val="ListParagraph"/>
        <w:numPr>
          <w:ilvl w:val="0"/>
          <w:numId w:val="57"/>
        </w:numPr>
      </w:pPr>
      <w:r>
        <w:t>MassHealth Children’s Medical Security Plan (CMSP) Approval Notice</w:t>
      </w:r>
    </w:p>
    <w:p w14:paraId="540D338F" w14:textId="77777777" w:rsidR="00D6152D" w:rsidRDefault="00D6152D">
      <w:pPr>
        <w:pStyle w:val="ListParagraph"/>
        <w:numPr>
          <w:ilvl w:val="0"/>
          <w:numId w:val="57"/>
        </w:numPr>
      </w:pPr>
      <w:r>
        <w:t>MassHealth Family Assistance Approval Notice</w:t>
      </w:r>
    </w:p>
    <w:p w14:paraId="197FC7AC" w14:textId="77777777" w:rsidR="00D6152D" w:rsidRDefault="00D6152D">
      <w:pPr>
        <w:pStyle w:val="ListParagraph"/>
        <w:numPr>
          <w:ilvl w:val="0"/>
          <w:numId w:val="57"/>
        </w:numPr>
      </w:pPr>
      <w:r>
        <w:t>MassHealth Health Safety Net (HSN) Approval Notice</w:t>
      </w:r>
    </w:p>
    <w:p w14:paraId="561BD957" w14:textId="77777777" w:rsidR="00D6152D" w:rsidRDefault="00D6152D">
      <w:pPr>
        <w:pStyle w:val="ListParagraph"/>
        <w:numPr>
          <w:ilvl w:val="0"/>
          <w:numId w:val="57"/>
        </w:numPr>
      </w:pPr>
      <w:r>
        <w:t>MassHealth Standard Approval Notice</w:t>
      </w:r>
    </w:p>
    <w:p w14:paraId="056DBFDE" w14:textId="77777777" w:rsidR="00D6152D" w:rsidRDefault="00D6152D">
      <w:pPr>
        <w:pStyle w:val="ListParagraph"/>
        <w:numPr>
          <w:ilvl w:val="0"/>
          <w:numId w:val="57"/>
        </w:numPr>
      </w:pPr>
      <w:r>
        <w:t>Request for Additional Information</w:t>
      </w:r>
    </w:p>
    <w:p w14:paraId="5E665248" w14:textId="77777777" w:rsidR="00D6152D" w:rsidRDefault="00D6152D">
      <w:pPr>
        <w:pStyle w:val="ListParagraph"/>
        <w:numPr>
          <w:ilvl w:val="0"/>
          <w:numId w:val="57"/>
        </w:numPr>
      </w:pPr>
      <w:r>
        <w:t>MassHealth Termination Notice</w:t>
      </w:r>
    </w:p>
    <w:p w14:paraId="166F7B8F" w14:textId="77777777" w:rsidR="00D6152D" w:rsidRDefault="00D6152D">
      <w:pPr>
        <w:pStyle w:val="ListParagraph"/>
        <w:numPr>
          <w:ilvl w:val="0"/>
          <w:numId w:val="57"/>
        </w:numPr>
      </w:pPr>
      <w:r>
        <w:t>MassHealth CommonHealth Approval Notice</w:t>
      </w:r>
    </w:p>
    <w:p w14:paraId="4DE3E9E6" w14:textId="77777777" w:rsidR="00D6152D" w:rsidRDefault="00D6152D">
      <w:pPr>
        <w:pStyle w:val="ListParagraph"/>
        <w:numPr>
          <w:ilvl w:val="0"/>
          <w:numId w:val="57"/>
        </w:numPr>
      </w:pPr>
      <w:r>
        <w:t>MassHealth Denial Notice</w:t>
      </w:r>
    </w:p>
    <w:p w14:paraId="3B910B4D" w14:textId="77777777" w:rsidR="00D6152D" w:rsidRDefault="00D6152D">
      <w:pPr>
        <w:pStyle w:val="ListParagraph"/>
        <w:numPr>
          <w:ilvl w:val="0"/>
          <w:numId w:val="57"/>
        </w:numPr>
      </w:pPr>
      <w:r>
        <w:t>MassHealth Premium Assistance Confirmed Access</w:t>
      </w:r>
    </w:p>
    <w:p w14:paraId="466B4E48" w14:textId="77777777" w:rsidR="00D6152D" w:rsidRDefault="00D6152D">
      <w:pPr>
        <w:pStyle w:val="ListParagraph"/>
        <w:numPr>
          <w:ilvl w:val="0"/>
          <w:numId w:val="57"/>
        </w:numPr>
      </w:pPr>
      <w:r>
        <w:t>MassHealth Premium Assistance Approval Notice</w:t>
      </w:r>
    </w:p>
    <w:p w14:paraId="1DA6FAAC" w14:textId="77777777" w:rsidR="00D6152D" w:rsidRDefault="00D6152D">
      <w:pPr>
        <w:pStyle w:val="ListParagraph"/>
        <w:numPr>
          <w:ilvl w:val="0"/>
          <w:numId w:val="57"/>
        </w:numPr>
      </w:pPr>
      <w:r>
        <w:t>MassHealth Premium Assistance Termination Notice</w:t>
      </w:r>
    </w:p>
    <w:p w14:paraId="29EB5C25" w14:textId="77777777" w:rsidR="00D6152D" w:rsidRDefault="00D6152D">
      <w:pPr>
        <w:pStyle w:val="ListParagraph"/>
        <w:numPr>
          <w:ilvl w:val="0"/>
          <w:numId w:val="57"/>
        </w:numPr>
      </w:pPr>
      <w:r>
        <w:t>Voter Registration Form</w:t>
      </w:r>
    </w:p>
    <w:p w14:paraId="453AD21B" w14:textId="77777777" w:rsidR="00D6152D" w:rsidRDefault="00D6152D">
      <w:pPr>
        <w:pStyle w:val="ListParagraph"/>
        <w:numPr>
          <w:ilvl w:val="0"/>
          <w:numId w:val="57"/>
        </w:numPr>
      </w:pPr>
      <w:r>
        <w:t>MassHealth Renewal Form</w:t>
      </w:r>
    </w:p>
    <w:p w14:paraId="7C9B2767" w14:textId="77777777" w:rsidR="00D6152D" w:rsidRDefault="00D6152D">
      <w:pPr>
        <w:pStyle w:val="ListParagraph"/>
        <w:numPr>
          <w:ilvl w:val="0"/>
          <w:numId w:val="57"/>
        </w:numPr>
      </w:pPr>
      <w:r>
        <w:t>Mixed Household Cover Letter</w:t>
      </w:r>
    </w:p>
    <w:p w14:paraId="67439333" w14:textId="77777777" w:rsidR="00D6152D" w:rsidRDefault="00D6152D">
      <w:pPr>
        <w:pStyle w:val="ListParagraph"/>
        <w:numPr>
          <w:ilvl w:val="0"/>
          <w:numId w:val="57"/>
        </w:numPr>
      </w:pPr>
      <w:r>
        <w:t>MassHealth Admin Review Cover Letter</w:t>
      </w:r>
    </w:p>
    <w:p w14:paraId="2673043D" w14:textId="77777777" w:rsidR="00D6152D" w:rsidRDefault="00D6152D">
      <w:pPr>
        <w:pStyle w:val="ListParagraph"/>
        <w:numPr>
          <w:ilvl w:val="0"/>
          <w:numId w:val="57"/>
        </w:numPr>
      </w:pPr>
      <w:r>
        <w:t>MassHealth Express Lane Cover Letter</w:t>
      </w:r>
    </w:p>
    <w:p w14:paraId="2576638A" w14:textId="77777777" w:rsidR="00D6152D" w:rsidRDefault="00D6152D">
      <w:pPr>
        <w:pStyle w:val="ListParagraph"/>
        <w:numPr>
          <w:ilvl w:val="0"/>
          <w:numId w:val="57"/>
        </w:numPr>
      </w:pPr>
      <w:r>
        <w:t>MassHealth TMA 10 month change notice</w:t>
      </w:r>
    </w:p>
    <w:p w14:paraId="49D574A2" w14:textId="77777777" w:rsidR="00D6152D" w:rsidRDefault="00D6152D">
      <w:pPr>
        <w:pStyle w:val="ListParagraph"/>
        <w:numPr>
          <w:ilvl w:val="0"/>
          <w:numId w:val="57"/>
        </w:numPr>
      </w:pPr>
      <w:r>
        <w:t>MassHealth TMA Approval Notice</w:t>
      </w:r>
    </w:p>
    <w:p w14:paraId="1CE839FA" w14:textId="77777777" w:rsidR="00D6152D" w:rsidRDefault="00D6152D">
      <w:pPr>
        <w:pStyle w:val="ListParagraph"/>
        <w:numPr>
          <w:ilvl w:val="0"/>
          <w:numId w:val="57"/>
        </w:numPr>
      </w:pPr>
      <w:r>
        <w:t>MassHealth Job Update Notice</w:t>
      </w:r>
    </w:p>
    <w:p w14:paraId="1404FE78" w14:textId="77777777" w:rsidR="00D6152D" w:rsidRDefault="00D6152D">
      <w:pPr>
        <w:pStyle w:val="ListParagraph"/>
        <w:numPr>
          <w:ilvl w:val="0"/>
          <w:numId w:val="57"/>
        </w:numPr>
      </w:pPr>
      <w:r>
        <w:t>CCA Termination Notice</w:t>
      </w:r>
    </w:p>
    <w:p w14:paraId="1EA3027C" w14:textId="77777777" w:rsidR="00D6152D" w:rsidRDefault="00D6152D">
      <w:pPr>
        <w:pStyle w:val="ListParagraph"/>
        <w:numPr>
          <w:ilvl w:val="0"/>
          <w:numId w:val="57"/>
        </w:numPr>
      </w:pPr>
      <w:r>
        <w:t>CCA Tax Liability Notice</w:t>
      </w:r>
    </w:p>
    <w:p w14:paraId="6EA30E0F" w14:textId="77777777" w:rsidR="00D6152D" w:rsidRDefault="00D6152D">
      <w:pPr>
        <w:pStyle w:val="ListParagraph"/>
        <w:numPr>
          <w:ilvl w:val="0"/>
          <w:numId w:val="57"/>
        </w:numPr>
      </w:pPr>
      <w:r>
        <w:t>CCA Denial Notice</w:t>
      </w:r>
    </w:p>
    <w:p w14:paraId="005F4C71" w14:textId="77777777" w:rsidR="00D6152D" w:rsidRDefault="00D6152D">
      <w:pPr>
        <w:pStyle w:val="ListParagraph"/>
        <w:numPr>
          <w:ilvl w:val="0"/>
          <w:numId w:val="57"/>
        </w:numPr>
      </w:pPr>
      <w:r>
        <w:t>CCA SEP Decision Notice</w:t>
      </w:r>
    </w:p>
    <w:p w14:paraId="6304293F" w14:textId="77777777" w:rsidR="00D6152D" w:rsidRDefault="00D6152D">
      <w:pPr>
        <w:pStyle w:val="ListParagraph"/>
        <w:numPr>
          <w:ilvl w:val="0"/>
          <w:numId w:val="57"/>
        </w:numPr>
      </w:pPr>
      <w:r>
        <w:t>CCA RFI Notice</w:t>
      </w:r>
    </w:p>
    <w:p w14:paraId="31AF3772" w14:textId="77777777" w:rsidR="00D6152D" w:rsidRDefault="00D6152D">
      <w:pPr>
        <w:pStyle w:val="ListParagraph"/>
        <w:numPr>
          <w:ilvl w:val="0"/>
          <w:numId w:val="57"/>
        </w:numPr>
      </w:pPr>
      <w:r>
        <w:t>CCA Approval Notice</w:t>
      </w:r>
      <w:r>
        <w:tab/>
      </w:r>
    </w:p>
    <w:p w14:paraId="29EEE54F" w14:textId="77777777" w:rsidR="00D6152D" w:rsidRDefault="00D6152D">
      <w:pPr>
        <w:pStyle w:val="ListParagraph"/>
        <w:numPr>
          <w:ilvl w:val="0"/>
          <w:numId w:val="57"/>
        </w:numPr>
      </w:pPr>
      <w:r>
        <w:t>CCA Renewals Preliminary Eligibility Notice</w:t>
      </w:r>
    </w:p>
    <w:p w14:paraId="4CDFD9D2" w14:textId="77777777" w:rsidR="00D6152D" w:rsidRDefault="00D6152D">
      <w:pPr>
        <w:pStyle w:val="ListParagraph"/>
        <w:numPr>
          <w:ilvl w:val="0"/>
          <w:numId w:val="57"/>
        </w:numPr>
      </w:pPr>
      <w:r>
        <w:t>CCA Final Renewal Notice</w:t>
      </w:r>
    </w:p>
    <w:p w14:paraId="42B42A20" w14:textId="77777777" w:rsidR="00D6152D" w:rsidRDefault="00D6152D">
      <w:pPr>
        <w:pStyle w:val="ListParagraph"/>
        <w:numPr>
          <w:ilvl w:val="0"/>
          <w:numId w:val="57"/>
        </w:numPr>
      </w:pPr>
      <w:r>
        <w:t>CCA RIDP Notice</w:t>
      </w:r>
    </w:p>
    <w:p w14:paraId="14C0E97D" w14:textId="77777777" w:rsidR="00D6152D" w:rsidRPr="00AC6DAC" w:rsidRDefault="00D6152D">
      <w:pPr>
        <w:pStyle w:val="ListParagraph"/>
        <w:numPr>
          <w:ilvl w:val="0"/>
          <w:numId w:val="57"/>
        </w:numPr>
      </w:pPr>
      <w:r>
        <w:t>CCA PDM Notice</w:t>
      </w:r>
    </w:p>
    <w:p w14:paraId="47CA2E69" w14:textId="77777777" w:rsidR="006747BA" w:rsidRDefault="00EE1792" w:rsidP="006747BA">
      <w:pPr>
        <w:pStyle w:val="Heading3"/>
      </w:pPr>
      <w:bookmarkStart w:id="1541" w:name="_Toc449094369"/>
      <w:bookmarkStart w:id="1542" w:name="_Toc169824126"/>
      <w:bookmarkStart w:id="1543" w:name="_Toc169824353"/>
      <w:bookmarkEnd w:id="1532"/>
      <w:r>
        <w:t>Optum</w:t>
      </w:r>
      <w:r w:rsidR="00F356FB">
        <w:t xml:space="preserve"> </w:t>
      </w:r>
      <w:r w:rsidR="006747BA">
        <w:t>ID</w:t>
      </w:r>
      <w:bookmarkEnd w:id="1541"/>
      <w:bookmarkEnd w:id="1542"/>
      <w:bookmarkEnd w:id="1543"/>
    </w:p>
    <w:p w14:paraId="32634F5B" w14:textId="77777777" w:rsidR="00EE1792" w:rsidRDefault="00EE1792" w:rsidP="00EE1792">
      <w:r>
        <w:t>Optum</w:t>
      </w:r>
      <w:r w:rsidR="00F356FB">
        <w:t xml:space="preserve"> </w:t>
      </w:r>
      <w:r w:rsidRPr="00EE1792">
        <w:t>ID is an</w:t>
      </w:r>
      <w:r>
        <w:rPr>
          <w:b/>
        </w:rPr>
        <w:t xml:space="preserve"> </w:t>
      </w:r>
      <w:r w:rsidRPr="00EE1792">
        <w:t>Identity/Access Management</w:t>
      </w:r>
      <w:r w:rsidRPr="00EE1792">
        <w:rPr>
          <w:b/>
        </w:rPr>
        <w:t xml:space="preserve"> </w:t>
      </w:r>
      <w:r>
        <w:t xml:space="preserve">software product </w:t>
      </w:r>
      <w:r w:rsidRPr="007C4394">
        <w:t>(COTS)</w:t>
      </w:r>
      <w:r w:rsidRPr="00EE1792">
        <w:rPr>
          <w:b/>
        </w:rPr>
        <w:t xml:space="preserve"> – </w:t>
      </w:r>
      <w:r>
        <w:t>This is a highly configurable suite of products which will be used for self-registration, end-user</w:t>
      </w:r>
      <w:r w:rsidRPr="00087BC2">
        <w:t xml:space="preserve"> </w:t>
      </w:r>
      <w:r>
        <w:t>roles, account management</w:t>
      </w:r>
      <w:r w:rsidRPr="00D23F2C">
        <w:t>, and access permissions</w:t>
      </w:r>
      <w:r>
        <w:t>,</w:t>
      </w:r>
      <w:r w:rsidRPr="00D23F2C" w:rsidDel="00DC7408">
        <w:t xml:space="preserve"> </w:t>
      </w:r>
      <w:r>
        <w:t>with services to support t</w:t>
      </w:r>
      <w:r w:rsidRPr="00D23F2C">
        <w:t>he entire user lifecycle.</w:t>
      </w:r>
    </w:p>
    <w:p w14:paraId="26E82E67" w14:textId="77777777" w:rsidR="001B49FA" w:rsidRDefault="001B49FA" w:rsidP="001B49FA">
      <w:r>
        <w:t>Users logon to the system using appropriate security credentials. Optum's IDM (Optum</w:t>
      </w:r>
      <w:r w:rsidR="00F356FB">
        <w:t xml:space="preserve"> </w:t>
      </w:r>
      <w:r>
        <w:t>ID) authenticates and authorizes users to access appropriate webpages in the system.  The system supports anonymous browsing and therefore certain webpages require no authentication. Anonymous browsing is used to see various plans and options available before a user buys a plan.</w:t>
      </w:r>
    </w:p>
    <w:p w14:paraId="53D7FC85" w14:textId="10CAE184" w:rsidR="00937BAF" w:rsidRDefault="00937BAF" w:rsidP="00937BAF">
      <w:r>
        <w:t xml:space="preserve">Please refer to OptumID2.0 ICD for additional details by clicking this </w:t>
      </w:r>
      <w:hyperlink r:id="rId180" w:history="1">
        <w:r w:rsidRPr="00150848">
          <w:rPr>
            <w:rStyle w:val="Hyperlink"/>
          </w:rPr>
          <w:t>link</w:t>
        </w:r>
      </w:hyperlink>
      <w:r>
        <w:rPr>
          <w:rStyle w:val="Hyperlink"/>
        </w:rPr>
        <w:t>.</w:t>
      </w:r>
    </w:p>
    <w:p w14:paraId="3448DED0" w14:textId="00D44A58" w:rsidR="00B76036" w:rsidRDefault="001B49FA" w:rsidP="00CA6697">
      <w:r>
        <w:rPr>
          <w:i/>
        </w:rPr>
        <w:t>.</w:t>
      </w:r>
      <w:r w:rsidR="00B33E90">
        <w:t xml:space="preserve"> </w:t>
      </w:r>
    </w:p>
    <w:p w14:paraId="6A98B0A5" w14:textId="77777777" w:rsidR="006747BA" w:rsidRDefault="006747BA" w:rsidP="006747BA">
      <w:pPr>
        <w:pStyle w:val="Heading3"/>
      </w:pPr>
      <w:bookmarkStart w:id="1544" w:name="_Toc449094370"/>
      <w:bookmarkStart w:id="1545" w:name="_Toc169824127"/>
      <w:bookmarkStart w:id="1546" w:name="_Toc169824354"/>
      <w:r>
        <w:t>Daily Data Extract (DDE)</w:t>
      </w:r>
      <w:bookmarkEnd w:id="1544"/>
      <w:bookmarkEnd w:id="1545"/>
      <w:bookmarkEnd w:id="1546"/>
    </w:p>
    <w:p w14:paraId="7EBD9709" w14:textId="77777777" w:rsidR="009760D4" w:rsidRDefault="009760D4" w:rsidP="009760D4">
      <w:r w:rsidRPr="009760D4">
        <w:t xml:space="preserve">The DDE Report is a report that is produced out from the hCentive Database and delivered to CCA and MH on a daily basis. The DDE program is a java-utility that </w:t>
      </w:r>
      <w:r w:rsidR="00AC7C15">
        <w:t>extracts</w:t>
      </w:r>
      <w:r w:rsidRPr="009760D4">
        <w:t xml:space="preserve"> the data from the </w:t>
      </w:r>
      <w:r w:rsidR="00AC7C15">
        <w:t>database and generates</w:t>
      </w:r>
      <w:r w:rsidRPr="009760D4">
        <w:t xml:space="preserve"> a file.  </w:t>
      </w:r>
      <w:r>
        <w:t xml:space="preserve">Data is extracted from the source using Java Hibernate queries and with Spring Batch orchestration. </w:t>
      </w:r>
      <w:r w:rsidRPr="009760D4">
        <w:t xml:space="preserve">The </w:t>
      </w:r>
      <w:r>
        <w:t xml:space="preserve">extracted </w:t>
      </w:r>
      <w:r w:rsidRPr="009760D4">
        <w:t xml:space="preserve">file is compressed </w:t>
      </w:r>
      <w:r>
        <w:t>and</w:t>
      </w:r>
      <w:r w:rsidRPr="009760D4">
        <w:t xml:space="preserve"> </w:t>
      </w:r>
      <w:r w:rsidR="00AC7C15">
        <w:t>delivered to MH and made available for CCA to pull</w:t>
      </w:r>
      <w:r w:rsidRPr="009760D4">
        <w:t>.</w:t>
      </w:r>
      <w:r>
        <w:t xml:space="preserve"> </w:t>
      </w:r>
      <w:r w:rsidR="00AC7C15">
        <w:t xml:space="preserve">Extraction is scheduled as </w:t>
      </w:r>
      <w:r>
        <w:t>TWS job</w:t>
      </w:r>
      <w:r w:rsidR="00AC7C15">
        <w:t>s</w:t>
      </w:r>
      <w:r>
        <w:t>, one to extract the data that runs daily at 11.30 PM CT and a</w:t>
      </w:r>
      <w:r w:rsidR="00AC7C15">
        <w:t xml:space="preserve">nother </w:t>
      </w:r>
      <w:r>
        <w:t xml:space="preserve">job </w:t>
      </w:r>
      <w:r w:rsidR="00AC7C15">
        <w:t xml:space="preserve">to transfer the files </w:t>
      </w:r>
      <w:r>
        <w:t xml:space="preserve">that is chained to the end of the extraction job. Secured NAS drive is used as intermittent file storage and the </w:t>
      </w:r>
      <w:r w:rsidR="00C6092A">
        <w:t>CA API</w:t>
      </w:r>
      <w:r>
        <w:t xml:space="preserve"> Gateway is used for file transfers.</w:t>
      </w:r>
    </w:p>
    <w:p w14:paraId="4A582017" w14:textId="77777777" w:rsidR="00971B70" w:rsidRDefault="00971B70" w:rsidP="009760D4">
      <w:r>
        <w:t xml:space="preserve">If there is a failure in the process it is escalated to the MOCC team and the production support, to find the root cause, escalate and resolve the problem. Whenever there is a change in the architecture or the code, testing is done with INT environment by the developer and is coordinated with the business to make sure the integrity is maintained. But that environment does not have enough data to test or a rigid configuration as it is an </w:t>
      </w:r>
      <w:r w:rsidR="00CA6697">
        <w:t>on-demand</w:t>
      </w:r>
      <w:r>
        <w:t xml:space="preserve"> testing. </w:t>
      </w:r>
      <w:r w:rsidR="00CA6697">
        <w:t>Similarly,</w:t>
      </w:r>
      <w:r>
        <w:t xml:space="preserve"> for volume testing the STG environment is used and once again only during testing phase there is an active monitoring. These tests with MMIS is done on demand and when required.</w:t>
      </w:r>
    </w:p>
    <w:p w14:paraId="31D3FAE2" w14:textId="0BC9E54E" w:rsidR="00CA060D" w:rsidRDefault="00CA060D" w:rsidP="009760D4">
      <w:r>
        <w:t xml:space="preserve">More details on the extract process are articulated in the </w:t>
      </w:r>
      <w:hyperlink r:id="rId181" w:history="1">
        <w:r w:rsidRPr="00CA060D">
          <w:rPr>
            <w:rStyle w:val="Hyperlink"/>
          </w:rPr>
          <w:t xml:space="preserve">DDE </w:t>
        </w:r>
        <w:r w:rsidR="0050491F">
          <w:rPr>
            <w:rStyle w:val="Hyperlink"/>
          </w:rPr>
          <w:t xml:space="preserve">Lifecycle </w:t>
        </w:r>
        <w:r w:rsidRPr="00CA060D">
          <w:rPr>
            <w:rStyle w:val="Hyperlink"/>
          </w:rPr>
          <w:t>document</w:t>
        </w:r>
      </w:hyperlink>
      <w:r>
        <w:t>.</w:t>
      </w:r>
    </w:p>
    <w:p w14:paraId="32CC25F3" w14:textId="5CD8B09F" w:rsidR="00FA2916" w:rsidRDefault="00FA2916" w:rsidP="009760D4"/>
    <w:p w14:paraId="7FFC9954" w14:textId="77777777" w:rsidR="00FA2916" w:rsidRDefault="00FA2916" w:rsidP="009760D4"/>
    <w:p w14:paraId="2C4C727D" w14:textId="77777777" w:rsidR="00CA060D" w:rsidRDefault="00CA060D" w:rsidP="009760D4"/>
    <w:p w14:paraId="0BD0FCB5" w14:textId="77777777" w:rsidR="009760D4" w:rsidRDefault="0060110A" w:rsidP="009760D4">
      <w:r w:rsidRPr="00C722DC">
        <w:rPr>
          <w:noProof/>
        </w:rPr>
        <w:drawing>
          <wp:inline distT="0" distB="0" distL="0" distR="0" wp14:anchorId="199B5041" wp14:editId="76628EF3">
            <wp:extent cx="5943600" cy="468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688840"/>
                    </a:xfrm>
                    <a:prstGeom prst="rect">
                      <a:avLst/>
                    </a:prstGeom>
                    <a:noFill/>
                    <a:ln>
                      <a:noFill/>
                    </a:ln>
                  </pic:spPr>
                </pic:pic>
              </a:graphicData>
            </a:graphic>
          </wp:inline>
        </w:drawing>
      </w:r>
    </w:p>
    <w:p w14:paraId="6B7B5051" w14:textId="7D484204" w:rsidR="009760D4" w:rsidRDefault="009760D4" w:rsidP="009760D4">
      <w:pPr>
        <w:pStyle w:val="Caption"/>
        <w:jc w:val="left"/>
      </w:pPr>
      <w:bookmarkStart w:id="1547" w:name="_Toc169824384"/>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28</w:t>
      </w:r>
      <w:r w:rsidR="0084202D">
        <w:rPr>
          <w:noProof/>
        </w:rPr>
        <w:fldChar w:fldCharType="end"/>
      </w:r>
      <w:r>
        <w:t>: Daily Data Extraction Process</w:t>
      </w:r>
      <w:bookmarkEnd w:id="1547"/>
    </w:p>
    <w:p w14:paraId="74C525D7" w14:textId="77777777" w:rsidR="009760D4" w:rsidRDefault="009760D4" w:rsidP="009760D4"/>
    <w:p w14:paraId="4A499108" w14:textId="77777777" w:rsidR="00E25284" w:rsidRDefault="00E25284">
      <w:pPr>
        <w:rPr>
          <w:b/>
          <w:kern w:val="28"/>
          <w:sz w:val="32"/>
          <w:szCs w:val="32"/>
        </w:rPr>
      </w:pPr>
      <w:bookmarkStart w:id="1548" w:name="_Toc402907172"/>
      <w:bookmarkStart w:id="1549" w:name="_Toc402955793"/>
      <w:bookmarkStart w:id="1550" w:name="_Toc402955988"/>
      <w:bookmarkStart w:id="1551" w:name="_Toc402956182"/>
      <w:bookmarkStart w:id="1552" w:name="_Toc402907256"/>
      <w:bookmarkStart w:id="1553" w:name="_Toc402955877"/>
      <w:bookmarkStart w:id="1554" w:name="_Toc402956072"/>
      <w:bookmarkStart w:id="1555" w:name="_Toc402956266"/>
      <w:bookmarkStart w:id="1556" w:name="_Toc444084786"/>
      <w:bookmarkStart w:id="1557" w:name="_Toc444086558"/>
      <w:bookmarkStart w:id="1558" w:name="_Toc444086832"/>
      <w:bookmarkStart w:id="1559" w:name="_Toc444084798"/>
      <w:bookmarkStart w:id="1560" w:name="_Toc444086570"/>
      <w:bookmarkStart w:id="1561" w:name="_Toc444086844"/>
      <w:bookmarkStart w:id="1562" w:name="_Toc393243860"/>
      <w:bookmarkStart w:id="1563" w:name="_Toc393263268"/>
      <w:bookmarkStart w:id="1564" w:name="_Toc393265006"/>
      <w:bookmarkStart w:id="1565" w:name="_Toc393243861"/>
      <w:bookmarkStart w:id="1566" w:name="_Toc393263269"/>
      <w:bookmarkStart w:id="1567" w:name="_Toc393265007"/>
      <w:bookmarkStart w:id="1568" w:name="_Toc393243862"/>
      <w:bookmarkStart w:id="1569" w:name="_Toc393263270"/>
      <w:bookmarkStart w:id="1570" w:name="_Toc393265008"/>
      <w:bookmarkStart w:id="1571" w:name="_Toc393243863"/>
      <w:bookmarkStart w:id="1572" w:name="_Toc393263271"/>
      <w:bookmarkStart w:id="1573" w:name="_Toc393265009"/>
      <w:bookmarkStart w:id="1574" w:name="_Toc393243864"/>
      <w:bookmarkStart w:id="1575" w:name="_Toc393263272"/>
      <w:bookmarkStart w:id="1576" w:name="_Toc393265010"/>
      <w:bookmarkStart w:id="1577" w:name="_Toc393243865"/>
      <w:bookmarkStart w:id="1578" w:name="_Toc393263273"/>
      <w:bookmarkStart w:id="1579" w:name="_Toc393265011"/>
      <w:bookmarkStart w:id="1580" w:name="_Toc393243866"/>
      <w:bookmarkStart w:id="1581" w:name="_Toc393263274"/>
      <w:bookmarkStart w:id="1582" w:name="_Toc393265012"/>
      <w:bookmarkStart w:id="1583" w:name="_Toc393243867"/>
      <w:bookmarkStart w:id="1584" w:name="_Toc393263275"/>
      <w:bookmarkStart w:id="1585" w:name="_Toc393265013"/>
      <w:bookmarkStart w:id="1586" w:name="_Toc444084802"/>
      <w:bookmarkStart w:id="1587" w:name="_Toc444086574"/>
      <w:bookmarkStart w:id="1588" w:name="_Toc444086848"/>
      <w:bookmarkStart w:id="1589" w:name="_Toc444084803"/>
      <w:bookmarkStart w:id="1590" w:name="_Toc444086575"/>
      <w:bookmarkStart w:id="1591" w:name="_Toc444086849"/>
      <w:bookmarkStart w:id="1592" w:name="_Toc444084804"/>
      <w:bookmarkStart w:id="1593" w:name="_Toc444086576"/>
      <w:bookmarkStart w:id="1594" w:name="_Toc444086850"/>
      <w:bookmarkStart w:id="1595" w:name="_Toc444084823"/>
      <w:bookmarkStart w:id="1596" w:name="_Toc444086595"/>
      <w:bookmarkStart w:id="1597" w:name="_Toc444086869"/>
      <w:bookmarkStart w:id="1598" w:name="_Toc396332755"/>
      <w:bookmarkStart w:id="1599" w:name="_Toc396332822"/>
      <w:bookmarkStart w:id="1600" w:name="_Toc396381155"/>
      <w:bookmarkStart w:id="1601" w:name="_Toc396381363"/>
      <w:bookmarkStart w:id="1602" w:name="_Toc444084826"/>
      <w:bookmarkStart w:id="1603" w:name="_Toc444086598"/>
      <w:bookmarkStart w:id="1604" w:name="_Toc444086872"/>
      <w:bookmarkStart w:id="1605" w:name="_Toc444084828"/>
      <w:bookmarkStart w:id="1606" w:name="_Toc444086600"/>
      <w:bookmarkStart w:id="1607" w:name="_Toc444086874"/>
      <w:bookmarkStart w:id="1608" w:name="_Toc444084830"/>
      <w:bookmarkStart w:id="1609" w:name="_Toc444086602"/>
      <w:bookmarkStart w:id="1610" w:name="_Toc444086876"/>
      <w:bookmarkStart w:id="1611" w:name="_Toc444084831"/>
      <w:bookmarkStart w:id="1612" w:name="_Toc444086603"/>
      <w:bookmarkStart w:id="1613" w:name="_Toc444086877"/>
      <w:bookmarkStart w:id="1614" w:name="_Toc444084833"/>
      <w:bookmarkStart w:id="1615" w:name="_Toc444086605"/>
      <w:bookmarkStart w:id="1616" w:name="_Toc444086879"/>
      <w:bookmarkStart w:id="1617" w:name="_Toc444084835"/>
      <w:bookmarkStart w:id="1618" w:name="_Toc444086607"/>
      <w:bookmarkStart w:id="1619" w:name="_Toc444086881"/>
      <w:bookmarkStart w:id="1620" w:name="_Toc444084837"/>
      <w:bookmarkStart w:id="1621" w:name="_Toc444086609"/>
      <w:bookmarkStart w:id="1622" w:name="_Toc444086883"/>
      <w:bookmarkStart w:id="1623" w:name="_Toc444084841"/>
      <w:bookmarkStart w:id="1624" w:name="_Toc444086613"/>
      <w:bookmarkStart w:id="1625" w:name="_Toc444086887"/>
      <w:bookmarkStart w:id="1626" w:name="_Toc444084846"/>
      <w:bookmarkStart w:id="1627" w:name="_Toc444086618"/>
      <w:bookmarkStart w:id="1628" w:name="_Toc444086892"/>
      <w:bookmarkStart w:id="1629" w:name="_Toc444084847"/>
      <w:bookmarkStart w:id="1630" w:name="_Toc444086619"/>
      <w:bookmarkStart w:id="1631" w:name="_Toc444086893"/>
      <w:bookmarkStart w:id="1632" w:name="_Toc444084848"/>
      <w:bookmarkStart w:id="1633" w:name="_Toc444086620"/>
      <w:bookmarkStart w:id="1634" w:name="_Toc444086894"/>
      <w:bookmarkStart w:id="1635" w:name="_Toc444084849"/>
      <w:bookmarkStart w:id="1636" w:name="_Toc444086621"/>
      <w:bookmarkStart w:id="1637" w:name="_Toc444086895"/>
      <w:bookmarkStart w:id="1638" w:name="_Toc444084850"/>
      <w:bookmarkStart w:id="1639" w:name="_Toc444086622"/>
      <w:bookmarkStart w:id="1640" w:name="_Toc444086896"/>
      <w:bookmarkStart w:id="1641" w:name="_Toc444084851"/>
      <w:bookmarkStart w:id="1642" w:name="_Toc444086623"/>
      <w:bookmarkStart w:id="1643" w:name="_Toc444086897"/>
      <w:bookmarkStart w:id="1644" w:name="_Toc444084852"/>
      <w:bookmarkStart w:id="1645" w:name="_Toc444086624"/>
      <w:bookmarkStart w:id="1646" w:name="_Toc444086898"/>
      <w:bookmarkStart w:id="1647" w:name="_Toc444084853"/>
      <w:bookmarkStart w:id="1648" w:name="_Toc444086625"/>
      <w:bookmarkStart w:id="1649" w:name="_Toc444086899"/>
      <w:bookmarkStart w:id="1650" w:name="_Toc444084854"/>
      <w:bookmarkStart w:id="1651" w:name="_Toc444086626"/>
      <w:bookmarkStart w:id="1652" w:name="_Toc444086900"/>
      <w:bookmarkStart w:id="1653" w:name="_Toc444084855"/>
      <w:bookmarkStart w:id="1654" w:name="_Toc444086627"/>
      <w:bookmarkStart w:id="1655" w:name="_Toc444086901"/>
      <w:bookmarkStart w:id="1656" w:name="_Toc444084857"/>
      <w:bookmarkStart w:id="1657" w:name="_Toc444086629"/>
      <w:bookmarkStart w:id="1658" w:name="_Toc444086903"/>
      <w:bookmarkStart w:id="1659" w:name="_Toc444084858"/>
      <w:bookmarkStart w:id="1660" w:name="_Toc444086630"/>
      <w:bookmarkStart w:id="1661" w:name="_Toc444086904"/>
      <w:bookmarkStart w:id="1662" w:name="_Toc444084859"/>
      <w:bookmarkStart w:id="1663" w:name="_Toc444086631"/>
      <w:bookmarkStart w:id="1664" w:name="_Toc444086905"/>
      <w:bookmarkStart w:id="1665" w:name="_Toc444084861"/>
      <w:bookmarkStart w:id="1666" w:name="_Toc444086633"/>
      <w:bookmarkStart w:id="1667" w:name="_Toc444086907"/>
      <w:bookmarkStart w:id="1668" w:name="_Toc444084862"/>
      <w:bookmarkStart w:id="1669" w:name="_Toc444086634"/>
      <w:bookmarkStart w:id="1670" w:name="_Toc444086908"/>
      <w:bookmarkStart w:id="1671" w:name="_Toc444084863"/>
      <w:bookmarkStart w:id="1672" w:name="_Toc444086635"/>
      <w:bookmarkStart w:id="1673" w:name="_Toc444086909"/>
      <w:bookmarkStart w:id="1674" w:name="_Toc444084864"/>
      <w:bookmarkStart w:id="1675" w:name="_Toc444086636"/>
      <w:bookmarkStart w:id="1676" w:name="_Toc444086910"/>
      <w:bookmarkStart w:id="1677" w:name="_Toc444084865"/>
      <w:bookmarkStart w:id="1678" w:name="_Toc444086637"/>
      <w:bookmarkStart w:id="1679" w:name="_Toc444086911"/>
      <w:bookmarkStart w:id="1680" w:name="_Toc444084866"/>
      <w:bookmarkStart w:id="1681" w:name="_Toc444086638"/>
      <w:bookmarkStart w:id="1682" w:name="_Toc444086912"/>
      <w:bookmarkStart w:id="1683" w:name="_Toc444084867"/>
      <w:bookmarkStart w:id="1684" w:name="_Toc444086639"/>
      <w:bookmarkStart w:id="1685" w:name="_Toc444086913"/>
      <w:bookmarkStart w:id="1686" w:name="_Toc444084868"/>
      <w:bookmarkStart w:id="1687" w:name="_Toc444086640"/>
      <w:bookmarkStart w:id="1688" w:name="_Toc444086914"/>
      <w:bookmarkStart w:id="1689" w:name="_Toc444084869"/>
      <w:bookmarkStart w:id="1690" w:name="_Toc444086641"/>
      <w:bookmarkStart w:id="1691" w:name="_Toc444086915"/>
      <w:bookmarkStart w:id="1692" w:name="_Toc444084871"/>
      <w:bookmarkStart w:id="1693" w:name="_Toc444086643"/>
      <w:bookmarkStart w:id="1694" w:name="_Toc444086917"/>
      <w:bookmarkStart w:id="1695" w:name="_Toc444084872"/>
      <w:bookmarkStart w:id="1696" w:name="_Toc444086644"/>
      <w:bookmarkStart w:id="1697" w:name="_Toc444086918"/>
      <w:bookmarkStart w:id="1698" w:name="_Toc444084873"/>
      <w:bookmarkStart w:id="1699" w:name="_Toc444086645"/>
      <w:bookmarkStart w:id="1700" w:name="_Toc444086919"/>
      <w:bookmarkStart w:id="1701" w:name="_Toc444084874"/>
      <w:bookmarkStart w:id="1702" w:name="_Toc444086646"/>
      <w:bookmarkStart w:id="1703" w:name="_Toc444086920"/>
      <w:bookmarkStart w:id="1704" w:name="_Toc444084875"/>
      <w:bookmarkStart w:id="1705" w:name="_Toc444086647"/>
      <w:bookmarkStart w:id="1706" w:name="_Toc444086921"/>
      <w:bookmarkStart w:id="1707" w:name="_Toc444084876"/>
      <w:bookmarkStart w:id="1708" w:name="_Toc444086648"/>
      <w:bookmarkStart w:id="1709" w:name="_Toc444086922"/>
      <w:bookmarkStart w:id="1710" w:name="_Toc444084877"/>
      <w:bookmarkStart w:id="1711" w:name="_Toc444086649"/>
      <w:bookmarkStart w:id="1712" w:name="_Toc444086923"/>
      <w:bookmarkStart w:id="1713" w:name="_Toc444084878"/>
      <w:bookmarkStart w:id="1714" w:name="_Toc444086650"/>
      <w:bookmarkStart w:id="1715" w:name="_Toc444086924"/>
      <w:bookmarkStart w:id="1716" w:name="_Toc444084880"/>
      <w:bookmarkStart w:id="1717" w:name="_Toc444086652"/>
      <w:bookmarkStart w:id="1718" w:name="_Toc444086926"/>
      <w:bookmarkStart w:id="1719" w:name="_Toc444084881"/>
      <w:bookmarkStart w:id="1720" w:name="_Toc444086653"/>
      <w:bookmarkStart w:id="1721" w:name="_Toc444086927"/>
      <w:bookmarkStart w:id="1722" w:name="_Toc444084883"/>
      <w:bookmarkStart w:id="1723" w:name="_Toc444086655"/>
      <w:bookmarkStart w:id="1724" w:name="_Toc444086929"/>
      <w:bookmarkStart w:id="1725" w:name="_Toc444084885"/>
      <w:bookmarkStart w:id="1726" w:name="_Toc444086657"/>
      <w:bookmarkStart w:id="1727" w:name="_Toc444086931"/>
      <w:bookmarkStart w:id="1728" w:name="_Toc444084886"/>
      <w:bookmarkStart w:id="1729" w:name="_Toc444086658"/>
      <w:bookmarkStart w:id="1730" w:name="_Toc444086932"/>
      <w:bookmarkStart w:id="1731" w:name="_Toc444084887"/>
      <w:bookmarkStart w:id="1732" w:name="_Toc444086659"/>
      <w:bookmarkStart w:id="1733" w:name="_Toc444086933"/>
      <w:bookmarkStart w:id="1734" w:name="_Toc444084888"/>
      <w:bookmarkStart w:id="1735" w:name="_Toc444086660"/>
      <w:bookmarkStart w:id="1736" w:name="_Toc444086934"/>
      <w:bookmarkStart w:id="1737" w:name="_Toc444084889"/>
      <w:bookmarkStart w:id="1738" w:name="_Toc444086661"/>
      <w:bookmarkStart w:id="1739" w:name="_Toc444086935"/>
      <w:bookmarkStart w:id="1740" w:name="_Toc444084890"/>
      <w:bookmarkStart w:id="1741" w:name="_Toc444086662"/>
      <w:bookmarkStart w:id="1742" w:name="_Toc444086936"/>
      <w:bookmarkStart w:id="1743" w:name="_Toc444084892"/>
      <w:bookmarkStart w:id="1744" w:name="_Toc444086664"/>
      <w:bookmarkStart w:id="1745" w:name="_Toc444086938"/>
      <w:bookmarkStart w:id="1746" w:name="_Toc444084893"/>
      <w:bookmarkStart w:id="1747" w:name="_Toc444086665"/>
      <w:bookmarkStart w:id="1748" w:name="_Toc444086939"/>
      <w:bookmarkStart w:id="1749" w:name="_Toc444084895"/>
      <w:bookmarkStart w:id="1750" w:name="_Toc444086667"/>
      <w:bookmarkStart w:id="1751" w:name="_Toc444086941"/>
      <w:bookmarkStart w:id="1752" w:name="_Toc444084896"/>
      <w:bookmarkStart w:id="1753" w:name="_Toc444086668"/>
      <w:bookmarkStart w:id="1754" w:name="_Toc444086942"/>
      <w:bookmarkStart w:id="1755" w:name="_Toc444084897"/>
      <w:bookmarkStart w:id="1756" w:name="_Toc444086669"/>
      <w:bookmarkStart w:id="1757" w:name="_Toc444086943"/>
      <w:bookmarkStart w:id="1758" w:name="_Toc444084898"/>
      <w:bookmarkStart w:id="1759" w:name="_Toc444086670"/>
      <w:bookmarkStart w:id="1760" w:name="_Toc444086944"/>
      <w:bookmarkStart w:id="1761" w:name="_Toc444084901"/>
      <w:bookmarkStart w:id="1762" w:name="_Toc444086673"/>
      <w:bookmarkStart w:id="1763" w:name="_Toc444086947"/>
      <w:bookmarkStart w:id="1764" w:name="_Toc393100170"/>
      <w:bookmarkStart w:id="1765" w:name="_Toc444084902"/>
      <w:bookmarkStart w:id="1766" w:name="_Toc444086674"/>
      <w:bookmarkStart w:id="1767" w:name="_Toc444086948"/>
      <w:bookmarkStart w:id="1768" w:name="_Toc444084904"/>
      <w:bookmarkStart w:id="1769" w:name="_Toc444086676"/>
      <w:bookmarkStart w:id="1770" w:name="_Toc444086950"/>
      <w:bookmarkStart w:id="1771" w:name="_Toc444084905"/>
      <w:bookmarkStart w:id="1772" w:name="_Toc444086677"/>
      <w:bookmarkStart w:id="1773" w:name="_Toc444086951"/>
      <w:bookmarkStart w:id="1774" w:name="_Toc444084906"/>
      <w:bookmarkStart w:id="1775" w:name="_Toc444086678"/>
      <w:bookmarkStart w:id="1776" w:name="_Toc444086952"/>
      <w:bookmarkStart w:id="1777" w:name="_Toc444084907"/>
      <w:bookmarkStart w:id="1778" w:name="_Toc444086679"/>
      <w:bookmarkStart w:id="1779" w:name="_Toc444086953"/>
      <w:bookmarkStart w:id="1780" w:name="_Toc444084908"/>
      <w:bookmarkStart w:id="1781" w:name="_Toc444086680"/>
      <w:bookmarkStart w:id="1782" w:name="_Toc444086954"/>
      <w:bookmarkStart w:id="1783" w:name="_Toc444084909"/>
      <w:bookmarkStart w:id="1784" w:name="_Toc444086681"/>
      <w:bookmarkStart w:id="1785" w:name="_Toc444086955"/>
      <w:bookmarkStart w:id="1786" w:name="_Toc444084910"/>
      <w:bookmarkStart w:id="1787" w:name="_Toc444086682"/>
      <w:bookmarkStart w:id="1788" w:name="_Toc444086956"/>
      <w:bookmarkStart w:id="1789" w:name="_Toc444084911"/>
      <w:bookmarkStart w:id="1790" w:name="_Toc444086683"/>
      <w:bookmarkStart w:id="1791" w:name="_Toc444086957"/>
      <w:bookmarkStart w:id="1792" w:name="_Toc444084912"/>
      <w:bookmarkStart w:id="1793" w:name="_Toc444086684"/>
      <w:bookmarkStart w:id="1794" w:name="_Toc444086958"/>
      <w:bookmarkStart w:id="1795" w:name="_Toc444084913"/>
      <w:bookmarkStart w:id="1796" w:name="_Toc444086685"/>
      <w:bookmarkStart w:id="1797" w:name="_Toc444086959"/>
      <w:bookmarkStart w:id="1798" w:name="_Toc444084916"/>
      <w:bookmarkStart w:id="1799" w:name="_Toc444086688"/>
      <w:bookmarkStart w:id="1800" w:name="_Toc444086962"/>
      <w:bookmarkStart w:id="1801" w:name="_Toc444084917"/>
      <w:bookmarkStart w:id="1802" w:name="_Toc444086689"/>
      <w:bookmarkStart w:id="1803" w:name="_Toc444086963"/>
      <w:bookmarkStart w:id="1804" w:name="_Toc444084919"/>
      <w:bookmarkStart w:id="1805" w:name="_Toc444086691"/>
      <w:bookmarkStart w:id="1806" w:name="_Toc444086965"/>
      <w:bookmarkStart w:id="1807" w:name="_Toc444084920"/>
      <w:bookmarkStart w:id="1808" w:name="_Toc444086692"/>
      <w:bookmarkStart w:id="1809" w:name="_Toc444086966"/>
      <w:bookmarkStart w:id="1810" w:name="_Toc444084921"/>
      <w:bookmarkStart w:id="1811" w:name="_Toc444086693"/>
      <w:bookmarkStart w:id="1812" w:name="_Toc444086967"/>
      <w:bookmarkStart w:id="1813" w:name="_Toc444084922"/>
      <w:bookmarkStart w:id="1814" w:name="_Toc444086694"/>
      <w:bookmarkStart w:id="1815" w:name="_Toc444086968"/>
      <w:bookmarkStart w:id="1816" w:name="_Toc444084923"/>
      <w:bookmarkStart w:id="1817" w:name="_Toc444086695"/>
      <w:bookmarkStart w:id="1818" w:name="_Toc444086969"/>
      <w:bookmarkStart w:id="1819" w:name="_Toc444084925"/>
      <w:bookmarkStart w:id="1820" w:name="_Toc444086697"/>
      <w:bookmarkStart w:id="1821" w:name="_Toc444086971"/>
      <w:bookmarkStart w:id="1822" w:name="_Toc396381160"/>
      <w:bookmarkStart w:id="1823" w:name="_Toc396381368"/>
      <w:bookmarkStart w:id="1824" w:name="_Toc444084928"/>
      <w:bookmarkStart w:id="1825" w:name="_Toc444086700"/>
      <w:bookmarkStart w:id="1826" w:name="_Toc444086974"/>
      <w:bookmarkStart w:id="1827" w:name="_Toc444084929"/>
      <w:bookmarkStart w:id="1828" w:name="_Toc444086701"/>
      <w:bookmarkStart w:id="1829" w:name="_Toc444086975"/>
      <w:bookmarkStart w:id="1830" w:name="_Toc444084930"/>
      <w:bookmarkStart w:id="1831" w:name="_Toc444086702"/>
      <w:bookmarkStart w:id="1832" w:name="_Toc444086976"/>
      <w:bookmarkStart w:id="1833" w:name="_Toc444084932"/>
      <w:bookmarkStart w:id="1834" w:name="_Toc444086704"/>
      <w:bookmarkStart w:id="1835" w:name="_Toc444086978"/>
      <w:bookmarkStart w:id="1836" w:name="_Toc444084933"/>
      <w:bookmarkStart w:id="1837" w:name="_Toc444086705"/>
      <w:bookmarkStart w:id="1838" w:name="_Toc444086979"/>
      <w:bookmarkStart w:id="1839" w:name="_Toc393243874"/>
      <w:bookmarkStart w:id="1840" w:name="_Toc393263282"/>
      <w:bookmarkStart w:id="1841" w:name="_Toc393265018"/>
      <w:bookmarkStart w:id="1842" w:name="_Toc393243875"/>
      <w:bookmarkStart w:id="1843" w:name="_Toc393263283"/>
      <w:bookmarkStart w:id="1844" w:name="_Toc393265019"/>
      <w:bookmarkStart w:id="1845" w:name="_Toc393243876"/>
      <w:bookmarkStart w:id="1846" w:name="_Toc393263284"/>
      <w:bookmarkStart w:id="1847" w:name="_Toc393265020"/>
      <w:bookmarkStart w:id="1848" w:name="_Toc393243877"/>
      <w:bookmarkStart w:id="1849" w:name="_Toc393263285"/>
      <w:bookmarkStart w:id="1850" w:name="_Toc393265021"/>
      <w:bookmarkStart w:id="1851" w:name="_Toc393243878"/>
      <w:bookmarkStart w:id="1852" w:name="_Toc393263286"/>
      <w:bookmarkStart w:id="1853" w:name="_Toc393265022"/>
      <w:bookmarkStart w:id="1854" w:name="_Toc393243879"/>
      <w:bookmarkStart w:id="1855" w:name="_Toc393263287"/>
      <w:bookmarkStart w:id="1856" w:name="_Toc393265023"/>
      <w:bookmarkStart w:id="1857" w:name="_Toc393243880"/>
      <w:bookmarkStart w:id="1858" w:name="_Toc393263288"/>
      <w:bookmarkStart w:id="1859" w:name="_Toc393265024"/>
      <w:bookmarkStart w:id="1860" w:name="_Toc444084952"/>
      <w:bookmarkStart w:id="1861" w:name="_Toc444086724"/>
      <w:bookmarkStart w:id="1862" w:name="_Toc444086998"/>
      <w:bookmarkStart w:id="1863" w:name="_Toc444084953"/>
      <w:bookmarkStart w:id="1864" w:name="_Toc444086725"/>
      <w:bookmarkStart w:id="1865" w:name="_Toc444086999"/>
      <w:bookmarkStart w:id="1866" w:name="_Toc444084954"/>
      <w:bookmarkStart w:id="1867" w:name="_Toc444086726"/>
      <w:bookmarkStart w:id="1868" w:name="_Toc444087000"/>
      <w:bookmarkStart w:id="1869" w:name="_Toc444084956"/>
      <w:bookmarkStart w:id="1870" w:name="_Toc444086728"/>
      <w:bookmarkStart w:id="1871" w:name="_Toc444087002"/>
      <w:bookmarkStart w:id="1872" w:name="_Toc444084977"/>
      <w:bookmarkStart w:id="1873" w:name="_Toc444086749"/>
      <w:bookmarkStart w:id="1874" w:name="_Toc444087023"/>
      <w:bookmarkStart w:id="1875" w:name="_Toc444084979"/>
      <w:bookmarkStart w:id="1876" w:name="_Toc444086751"/>
      <w:bookmarkStart w:id="1877" w:name="_Toc444087025"/>
      <w:bookmarkStart w:id="1878" w:name="_Toc393243885"/>
      <w:bookmarkStart w:id="1879" w:name="_Toc393263293"/>
      <w:bookmarkStart w:id="1880" w:name="_Toc393265029"/>
      <w:bookmarkStart w:id="1881" w:name="_Toc449094374"/>
      <w:bookmarkEnd w:id="1533"/>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r>
        <w:br w:type="page"/>
      </w:r>
    </w:p>
    <w:p w14:paraId="034DB75A" w14:textId="77777777" w:rsidR="00E21D0D" w:rsidRPr="00E21D0D" w:rsidRDefault="008359F3" w:rsidP="0027145E">
      <w:pPr>
        <w:pStyle w:val="Heading1"/>
        <w:numPr>
          <w:ilvl w:val="0"/>
          <w:numId w:val="0"/>
        </w:numPr>
      </w:pPr>
      <w:bookmarkStart w:id="1882" w:name="_Toc169824128"/>
      <w:bookmarkStart w:id="1883" w:name="_Toc169824355"/>
      <w:r>
        <w:t xml:space="preserve">Appendix </w:t>
      </w:r>
      <w:bookmarkStart w:id="1884" w:name="_Toc449094375"/>
      <w:bookmarkEnd w:id="1881"/>
      <w:r w:rsidR="00C033F1">
        <w:t>A</w:t>
      </w:r>
      <w:r>
        <w:t>: GLOSSARY</w:t>
      </w:r>
      <w:bookmarkEnd w:id="1882"/>
      <w:bookmarkEnd w:id="1883"/>
      <w:bookmarkEnd w:id="1884"/>
    </w:p>
    <w:p w14:paraId="577FAA32" w14:textId="77777777" w:rsidR="0018792D" w:rsidRPr="00A579F7" w:rsidRDefault="00B35C69" w:rsidP="00B35C69">
      <w:pPr>
        <w:pStyle w:val="TableCaption"/>
      </w:pPr>
      <w:bookmarkStart w:id="1885" w:name="_Toc386204921"/>
      <w:bookmarkStart w:id="1886" w:name="_Toc169824393"/>
      <w:r w:rsidRPr="00A579F7">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9</w:t>
      </w:r>
      <w:r w:rsidR="0084202D">
        <w:rPr>
          <w:noProof/>
        </w:rPr>
        <w:fldChar w:fldCharType="end"/>
      </w:r>
      <w:r w:rsidR="00F25902">
        <w:t xml:space="preserve">: </w:t>
      </w:r>
      <w:r w:rsidR="0018792D" w:rsidRPr="00A579F7">
        <w:t>Glossary</w:t>
      </w:r>
      <w:bookmarkEnd w:id="1885"/>
      <w:bookmarkEnd w:id="18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3330"/>
        <w:gridCol w:w="6030"/>
      </w:tblGrid>
      <w:tr w:rsidR="0018792D" w:rsidRPr="00065236" w14:paraId="473C591F" w14:textId="77777777" w:rsidTr="00DA1874">
        <w:trPr>
          <w:tblHeader/>
          <w:jc w:val="center"/>
        </w:trPr>
        <w:tc>
          <w:tcPr>
            <w:tcW w:w="3330" w:type="dxa"/>
            <w:shd w:val="clear" w:color="auto" w:fill="D9D9D9" w:themeFill="background1" w:themeFillShade="D9"/>
          </w:tcPr>
          <w:p w14:paraId="57B12A57" w14:textId="77777777" w:rsidR="0018792D" w:rsidRPr="00065236" w:rsidRDefault="0018792D" w:rsidP="000F22B9">
            <w:pPr>
              <w:pStyle w:val="TableHeading"/>
            </w:pPr>
            <w:bookmarkStart w:id="1887" w:name="_Toc303785282"/>
            <w:r w:rsidRPr="00065236">
              <w:t>Term</w:t>
            </w:r>
          </w:p>
        </w:tc>
        <w:tc>
          <w:tcPr>
            <w:tcW w:w="6030" w:type="dxa"/>
            <w:shd w:val="clear" w:color="auto" w:fill="D9D9D9" w:themeFill="background1" w:themeFillShade="D9"/>
          </w:tcPr>
          <w:p w14:paraId="42B224D8" w14:textId="77777777" w:rsidR="0018792D" w:rsidRPr="00065236" w:rsidRDefault="0018792D" w:rsidP="000F22B9">
            <w:pPr>
              <w:pStyle w:val="TableHeading"/>
            </w:pPr>
            <w:r w:rsidRPr="00065236">
              <w:t>Definition</w:t>
            </w:r>
          </w:p>
        </w:tc>
      </w:tr>
      <w:tr w:rsidR="0018792D" w:rsidRPr="0018792D" w14:paraId="230F03D1" w14:textId="77777777" w:rsidTr="00DA1874">
        <w:trPr>
          <w:jc w:val="center"/>
        </w:trPr>
        <w:tc>
          <w:tcPr>
            <w:tcW w:w="3330" w:type="dxa"/>
          </w:tcPr>
          <w:p w14:paraId="7133CE41" w14:textId="77777777" w:rsidR="0018792D" w:rsidRPr="00F8061D" w:rsidRDefault="0018792D" w:rsidP="000F22B9">
            <w:pPr>
              <w:pStyle w:val="tabletxt"/>
              <w:rPr>
                <w:b/>
              </w:rPr>
            </w:pPr>
            <w:r w:rsidRPr="00F8061D">
              <w:rPr>
                <w:b/>
              </w:rPr>
              <w:t xml:space="preserve">Development (DEV) Environment </w:t>
            </w:r>
          </w:p>
        </w:tc>
        <w:tc>
          <w:tcPr>
            <w:tcW w:w="6030" w:type="dxa"/>
          </w:tcPr>
          <w:p w14:paraId="6B7C8534" w14:textId="77777777" w:rsidR="0018792D" w:rsidRPr="00065236" w:rsidRDefault="0018792D" w:rsidP="000F22B9">
            <w:pPr>
              <w:pStyle w:val="tabletxt"/>
            </w:pPr>
            <w:r w:rsidRPr="00065236">
              <w:t>DEV is a systems area separated from the operational systems area for the purpose of developing and upgrading software systems applications</w:t>
            </w:r>
            <w:bookmarkStart w:id="1888" w:name="_Hlk282612161"/>
            <w:r w:rsidRPr="00065236">
              <w:t>.</w:t>
            </w:r>
            <w:bookmarkEnd w:id="1888"/>
          </w:p>
        </w:tc>
      </w:tr>
      <w:tr w:rsidR="0018792D" w:rsidRPr="0018792D" w14:paraId="5CE47043" w14:textId="77777777" w:rsidTr="00DA1874">
        <w:trPr>
          <w:jc w:val="center"/>
        </w:trPr>
        <w:tc>
          <w:tcPr>
            <w:tcW w:w="3330" w:type="dxa"/>
          </w:tcPr>
          <w:p w14:paraId="1212405F" w14:textId="77777777" w:rsidR="0018792D" w:rsidRPr="00F8061D" w:rsidRDefault="0018792D" w:rsidP="000F22B9">
            <w:pPr>
              <w:pStyle w:val="tabletxt"/>
              <w:rPr>
                <w:b/>
              </w:rPr>
            </w:pPr>
            <w:r w:rsidRPr="00F8061D">
              <w:rPr>
                <w:b/>
              </w:rPr>
              <w:t>Extensible Markup Language (XML)</w:t>
            </w:r>
          </w:p>
        </w:tc>
        <w:tc>
          <w:tcPr>
            <w:tcW w:w="6030" w:type="dxa"/>
          </w:tcPr>
          <w:p w14:paraId="613C2F03" w14:textId="77777777" w:rsidR="0018792D" w:rsidRPr="00065236" w:rsidRDefault="0018792D" w:rsidP="000F22B9">
            <w:pPr>
              <w:pStyle w:val="tabletxt"/>
              <w:rPr>
                <w:noProof/>
              </w:rPr>
            </w:pPr>
            <w:r w:rsidRPr="00065236">
              <w:t>Extensible Markup Language (XML) is a set of rules for encoding documents in a machine-readable format.</w:t>
            </w:r>
          </w:p>
        </w:tc>
      </w:tr>
      <w:tr w:rsidR="0018792D" w:rsidRPr="0018792D" w14:paraId="19BB5774" w14:textId="77777777" w:rsidTr="00DA1874">
        <w:trPr>
          <w:jc w:val="center"/>
        </w:trPr>
        <w:tc>
          <w:tcPr>
            <w:tcW w:w="3330" w:type="dxa"/>
          </w:tcPr>
          <w:p w14:paraId="42B3A2F1" w14:textId="77777777" w:rsidR="0018792D" w:rsidRPr="00F8061D" w:rsidRDefault="0018792D" w:rsidP="000F22B9">
            <w:pPr>
              <w:pStyle w:val="tabletxt"/>
              <w:rPr>
                <w:b/>
              </w:rPr>
            </w:pPr>
            <w:r w:rsidRPr="00F8061D">
              <w:rPr>
                <w:b/>
              </w:rPr>
              <w:t>Hypertext Transfer Protocol (HTTP)</w:t>
            </w:r>
          </w:p>
        </w:tc>
        <w:tc>
          <w:tcPr>
            <w:tcW w:w="6030" w:type="dxa"/>
          </w:tcPr>
          <w:p w14:paraId="007EC0E9" w14:textId="77777777" w:rsidR="0018792D" w:rsidRPr="00065236" w:rsidRDefault="0018792D" w:rsidP="000F22B9">
            <w:pPr>
              <w:pStyle w:val="tabletxt"/>
            </w:pPr>
            <w:r w:rsidRPr="00065236">
              <w:t>HTTP transfers hypertext requests and information between servers and browsers.</w:t>
            </w:r>
          </w:p>
        </w:tc>
      </w:tr>
      <w:tr w:rsidR="0018792D" w:rsidRPr="0018792D" w14:paraId="1C1CA446" w14:textId="77777777" w:rsidTr="00DA1874">
        <w:trPr>
          <w:jc w:val="center"/>
        </w:trPr>
        <w:tc>
          <w:tcPr>
            <w:tcW w:w="3330" w:type="dxa"/>
          </w:tcPr>
          <w:p w14:paraId="4316C872" w14:textId="77777777" w:rsidR="0018792D" w:rsidRPr="00F8061D" w:rsidRDefault="0018792D" w:rsidP="000F22B9">
            <w:pPr>
              <w:pStyle w:val="tabletxt"/>
              <w:rPr>
                <w:b/>
              </w:rPr>
            </w:pPr>
            <w:r w:rsidRPr="00F8061D">
              <w:rPr>
                <w:b/>
              </w:rPr>
              <w:t>Hypertext Transfer Protocol Secure (HTTPS)</w:t>
            </w:r>
          </w:p>
        </w:tc>
        <w:tc>
          <w:tcPr>
            <w:tcW w:w="6030" w:type="dxa"/>
          </w:tcPr>
          <w:p w14:paraId="5C149172" w14:textId="77777777" w:rsidR="0018792D" w:rsidRPr="00065236" w:rsidRDefault="0018792D" w:rsidP="000F22B9">
            <w:pPr>
              <w:pStyle w:val="tabletxt"/>
            </w:pPr>
            <w:r w:rsidRPr="00065236">
              <w:t>HTTPS combines HTTP with the secure socket layer/transport layer security to provide encrypted communication and secure identification of a network server.</w:t>
            </w:r>
          </w:p>
        </w:tc>
      </w:tr>
      <w:tr w:rsidR="0018792D" w:rsidRPr="0018792D" w14:paraId="73479690" w14:textId="77777777" w:rsidTr="00DA1874">
        <w:trPr>
          <w:jc w:val="center"/>
        </w:trPr>
        <w:tc>
          <w:tcPr>
            <w:tcW w:w="3330" w:type="dxa"/>
          </w:tcPr>
          <w:p w14:paraId="11D6CD73" w14:textId="77777777" w:rsidR="0018792D" w:rsidRPr="00F8061D" w:rsidRDefault="0018792D" w:rsidP="000F22B9">
            <w:pPr>
              <w:pStyle w:val="tabletxt"/>
              <w:rPr>
                <w:b/>
              </w:rPr>
            </w:pPr>
            <w:r w:rsidRPr="00F8061D">
              <w:rPr>
                <w:b/>
              </w:rPr>
              <w:t>Internet Protocol (IP)</w:t>
            </w:r>
          </w:p>
        </w:tc>
        <w:tc>
          <w:tcPr>
            <w:tcW w:w="6030" w:type="dxa"/>
          </w:tcPr>
          <w:p w14:paraId="78947B35" w14:textId="77777777" w:rsidR="0018792D" w:rsidRPr="00065236" w:rsidRDefault="0018792D" w:rsidP="000F22B9">
            <w:pPr>
              <w:pStyle w:val="tabletxt"/>
            </w:pPr>
            <w:r w:rsidRPr="00065236">
              <w:t>IP is a protocol for communicating data across a packet-switched Internetwork using the Internet Protocol Suite, also referred to as TCP/IP.</w:t>
            </w:r>
          </w:p>
        </w:tc>
      </w:tr>
      <w:tr w:rsidR="0018792D" w:rsidRPr="0018792D" w14:paraId="034DB4E3" w14:textId="77777777" w:rsidTr="00DA1874">
        <w:trPr>
          <w:jc w:val="center"/>
        </w:trPr>
        <w:tc>
          <w:tcPr>
            <w:tcW w:w="3330" w:type="dxa"/>
          </w:tcPr>
          <w:p w14:paraId="1C680B53" w14:textId="77777777" w:rsidR="0018792D" w:rsidRPr="00F8061D" w:rsidRDefault="0018792D" w:rsidP="000F22B9">
            <w:pPr>
              <w:pStyle w:val="tabletxt"/>
              <w:rPr>
                <w:b/>
              </w:rPr>
            </w:pPr>
            <w:r w:rsidRPr="00F8061D">
              <w:rPr>
                <w:b/>
              </w:rPr>
              <w:t>Java KeyStore</w:t>
            </w:r>
          </w:p>
        </w:tc>
        <w:tc>
          <w:tcPr>
            <w:tcW w:w="6030" w:type="dxa"/>
          </w:tcPr>
          <w:p w14:paraId="5E87301D" w14:textId="77777777" w:rsidR="0018792D" w:rsidRPr="00065236" w:rsidRDefault="0018792D" w:rsidP="000F22B9">
            <w:pPr>
              <w:pStyle w:val="tabletxt"/>
              <w:rPr>
                <w:noProof/>
              </w:rPr>
            </w:pPr>
            <w:r w:rsidRPr="00065236">
              <w:t>Java KeyStore (KeyStore) is a repository of security certificates, either authorization certificates or public key certificates, used, for example, in SSL encryption.</w:t>
            </w:r>
          </w:p>
        </w:tc>
      </w:tr>
      <w:tr w:rsidR="0018792D" w:rsidRPr="0018792D" w14:paraId="114DE091" w14:textId="77777777" w:rsidTr="00DA1874">
        <w:trPr>
          <w:jc w:val="center"/>
        </w:trPr>
        <w:tc>
          <w:tcPr>
            <w:tcW w:w="3330" w:type="dxa"/>
          </w:tcPr>
          <w:p w14:paraId="57210E9A" w14:textId="77777777" w:rsidR="0018792D" w:rsidRPr="00F8061D" w:rsidRDefault="0018792D" w:rsidP="000F22B9">
            <w:pPr>
              <w:pStyle w:val="tabletxt"/>
              <w:rPr>
                <w:b/>
              </w:rPr>
            </w:pPr>
            <w:r w:rsidRPr="00F8061D">
              <w:rPr>
                <w:b/>
              </w:rPr>
              <w:t>Java Virtual Machine (JVM)</w:t>
            </w:r>
          </w:p>
        </w:tc>
        <w:tc>
          <w:tcPr>
            <w:tcW w:w="6030" w:type="dxa"/>
          </w:tcPr>
          <w:p w14:paraId="2A3A153F" w14:textId="77777777" w:rsidR="0018792D" w:rsidRPr="00065236" w:rsidRDefault="0018792D" w:rsidP="000F22B9">
            <w:pPr>
              <w:pStyle w:val="tabletxt"/>
            </w:pPr>
            <w:r w:rsidRPr="00065236">
              <w:t>A virtual machine that can execute Java byte code. It is the code execution component of the Java platform.</w:t>
            </w:r>
          </w:p>
        </w:tc>
      </w:tr>
      <w:tr w:rsidR="0018792D" w:rsidRPr="0018792D" w14:paraId="23BF7806" w14:textId="77777777" w:rsidTr="00DA1874">
        <w:trPr>
          <w:jc w:val="center"/>
        </w:trPr>
        <w:tc>
          <w:tcPr>
            <w:tcW w:w="3330" w:type="dxa"/>
          </w:tcPr>
          <w:p w14:paraId="73ACC382" w14:textId="77777777" w:rsidR="0018792D" w:rsidRPr="00F8061D" w:rsidRDefault="0018792D" w:rsidP="000F22B9">
            <w:pPr>
              <w:pStyle w:val="tabletxt"/>
              <w:rPr>
                <w:b/>
              </w:rPr>
            </w:pPr>
            <w:r w:rsidRPr="00F8061D">
              <w:rPr>
                <w:b/>
              </w:rPr>
              <w:t xml:space="preserve">Load Balancer </w:t>
            </w:r>
          </w:p>
        </w:tc>
        <w:tc>
          <w:tcPr>
            <w:tcW w:w="6030" w:type="dxa"/>
          </w:tcPr>
          <w:p w14:paraId="45D55234" w14:textId="77777777" w:rsidR="0018792D" w:rsidRPr="00065236" w:rsidRDefault="0018792D" w:rsidP="000F22B9">
            <w:pPr>
              <w:pStyle w:val="tabletxt"/>
            </w:pPr>
            <w:r w:rsidRPr="00065236">
              <w:t>A load balancer is a device that acts as a reverse proxy and distributes network or application traffic across a number of servers.</w:t>
            </w:r>
          </w:p>
        </w:tc>
      </w:tr>
      <w:tr w:rsidR="0018792D" w:rsidRPr="0018792D" w14:paraId="38845665" w14:textId="77777777" w:rsidTr="00DA1874">
        <w:trPr>
          <w:jc w:val="center"/>
        </w:trPr>
        <w:tc>
          <w:tcPr>
            <w:tcW w:w="3330" w:type="dxa"/>
          </w:tcPr>
          <w:p w14:paraId="036C3D93" w14:textId="77777777" w:rsidR="0018792D" w:rsidRPr="00F8061D" w:rsidRDefault="0018792D" w:rsidP="000F22B9">
            <w:pPr>
              <w:pStyle w:val="tabletxt"/>
              <w:rPr>
                <w:b/>
              </w:rPr>
            </w:pPr>
            <w:r w:rsidRPr="00F8061D">
              <w:rPr>
                <w:b/>
              </w:rPr>
              <w:t>Medicare</w:t>
            </w:r>
          </w:p>
        </w:tc>
        <w:tc>
          <w:tcPr>
            <w:tcW w:w="6030" w:type="dxa"/>
          </w:tcPr>
          <w:p w14:paraId="6A82D723" w14:textId="77777777" w:rsidR="0018792D" w:rsidRPr="00065236" w:rsidRDefault="0018792D" w:rsidP="000F22B9">
            <w:pPr>
              <w:pStyle w:val="tabletxt"/>
              <w:rPr>
                <w:noProof/>
              </w:rPr>
            </w:pPr>
            <w:r w:rsidRPr="00065236">
              <w:t>Medicare is the federal health insurance program for: people 65 years of age or older, certain younger people with disabilities, and people with End-Stage Renal Disease (permanent kidney failure with dialysis or a transplant, sometimes called ESRD).</w:t>
            </w:r>
          </w:p>
        </w:tc>
      </w:tr>
      <w:tr w:rsidR="0018792D" w:rsidRPr="0018792D" w14:paraId="5CB0DBA9" w14:textId="77777777" w:rsidTr="00DA1874">
        <w:trPr>
          <w:jc w:val="center"/>
        </w:trPr>
        <w:tc>
          <w:tcPr>
            <w:tcW w:w="3330" w:type="dxa"/>
          </w:tcPr>
          <w:p w14:paraId="47F3441F" w14:textId="77777777" w:rsidR="0018792D" w:rsidRPr="00F8061D" w:rsidRDefault="0018792D" w:rsidP="000F22B9">
            <w:pPr>
              <w:pStyle w:val="tabletxt"/>
              <w:rPr>
                <w:b/>
              </w:rPr>
            </w:pPr>
            <w:r w:rsidRPr="00F8061D">
              <w:rPr>
                <w:b/>
              </w:rPr>
              <w:t>Message Broker</w:t>
            </w:r>
          </w:p>
        </w:tc>
        <w:tc>
          <w:tcPr>
            <w:tcW w:w="6030" w:type="dxa"/>
          </w:tcPr>
          <w:p w14:paraId="5A893486" w14:textId="77777777" w:rsidR="0018792D" w:rsidRPr="00065236" w:rsidRDefault="0018792D" w:rsidP="000F22B9">
            <w:pPr>
              <w:pStyle w:val="tabletxt"/>
            </w:pPr>
            <w:r w:rsidRPr="00065236">
              <w:t>An MB is an intermediary program that translates the language of a system from one internationally recognized language to another by way of a telecommunications medium.</w:t>
            </w:r>
          </w:p>
        </w:tc>
      </w:tr>
      <w:tr w:rsidR="0018792D" w:rsidRPr="0018792D" w14:paraId="1C1678F0" w14:textId="77777777" w:rsidTr="00DA1874">
        <w:trPr>
          <w:jc w:val="center"/>
        </w:trPr>
        <w:tc>
          <w:tcPr>
            <w:tcW w:w="3330" w:type="dxa"/>
          </w:tcPr>
          <w:p w14:paraId="07E7BA37" w14:textId="77777777" w:rsidR="0018792D" w:rsidRPr="00F8061D" w:rsidRDefault="0018792D" w:rsidP="000F22B9">
            <w:pPr>
              <w:pStyle w:val="tabletxt"/>
              <w:rPr>
                <w:b/>
              </w:rPr>
            </w:pPr>
            <w:r w:rsidRPr="00F8061D">
              <w:rPr>
                <w:b/>
              </w:rPr>
              <w:t>Password-Based Encryption (PBE)</w:t>
            </w:r>
          </w:p>
        </w:tc>
        <w:tc>
          <w:tcPr>
            <w:tcW w:w="6030" w:type="dxa"/>
          </w:tcPr>
          <w:p w14:paraId="5FDF7EF5" w14:textId="77777777" w:rsidR="0018792D" w:rsidRPr="00065236" w:rsidRDefault="0018792D" w:rsidP="000F22B9">
            <w:pPr>
              <w:pStyle w:val="tabletxt"/>
              <w:rPr>
                <w:noProof/>
              </w:rPr>
            </w:pPr>
            <w:r w:rsidRPr="00065236">
              <w:t>Password-based encryption (PBE) is the technique of generating a secret key from a user-generated passphrase.</w:t>
            </w:r>
          </w:p>
        </w:tc>
      </w:tr>
      <w:tr w:rsidR="0018792D" w:rsidRPr="0018792D" w14:paraId="67203A13" w14:textId="77777777" w:rsidTr="00DA1874">
        <w:trPr>
          <w:jc w:val="center"/>
        </w:trPr>
        <w:tc>
          <w:tcPr>
            <w:tcW w:w="3330" w:type="dxa"/>
          </w:tcPr>
          <w:p w14:paraId="252A534D" w14:textId="77777777" w:rsidR="0018792D" w:rsidRPr="00F8061D" w:rsidRDefault="0018792D" w:rsidP="000F22B9">
            <w:pPr>
              <w:pStyle w:val="tabletxt"/>
              <w:rPr>
                <w:b/>
              </w:rPr>
            </w:pPr>
            <w:r w:rsidRPr="00F8061D">
              <w:rPr>
                <w:b/>
              </w:rPr>
              <w:t>Secure Sockets Layer (SSL)</w:t>
            </w:r>
          </w:p>
        </w:tc>
        <w:tc>
          <w:tcPr>
            <w:tcW w:w="6030" w:type="dxa"/>
          </w:tcPr>
          <w:p w14:paraId="63CA68B8" w14:textId="77777777" w:rsidR="0018792D" w:rsidRPr="00065236" w:rsidRDefault="0018792D" w:rsidP="000F22B9">
            <w:pPr>
              <w:pStyle w:val="tabletxt"/>
            </w:pPr>
            <w:r w:rsidRPr="00065236">
              <w:t>SSL is a security protocol that prevents eavesdropping, tampering, or message forgery with HTTP transmissions based on server-side public/private key pairs and provides support for client-side public/private key usage.</w:t>
            </w:r>
          </w:p>
        </w:tc>
      </w:tr>
      <w:tr w:rsidR="0018792D" w:rsidRPr="0018792D" w14:paraId="10AA899F" w14:textId="77777777" w:rsidTr="00DA1874">
        <w:trPr>
          <w:jc w:val="center"/>
        </w:trPr>
        <w:tc>
          <w:tcPr>
            <w:tcW w:w="3330" w:type="dxa"/>
          </w:tcPr>
          <w:p w14:paraId="5A60E5EF" w14:textId="77777777" w:rsidR="0018792D" w:rsidRPr="00F8061D" w:rsidRDefault="0018792D" w:rsidP="000F22B9">
            <w:pPr>
              <w:pStyle w:val="tabletxt"/>
              <w:rPr>
                <w:b/>
              </w:rPr>
            </w:pPr>
            <w:r w:rsidRPr="00F8061D">
              <w:rPr>
                <w:b/>
              </w:rPr>
              <w:t>Service-Oriented Architecture (SOA)</w:t>
            </w:r>
          </w:p>
        </w:tc>
        <w:tc>
          <w:tcPr>
            <w:tcW w:w="6030" w:type="dxa"/>
          </w:tcPr>
          <w:p w14:paraId="5261E567" w14:textId="77777777" w:rsidR="0018792D" w:rsidRPr="00065236" w:rsidRDefault="0018792D" w:rsidP="000F22B9">
            <w:pPr>
              <w:pStyle w:val="tabletxt"/>
            </w:pPr>
            <w:r w:rsidRPr="00065236">
              <w:t>An SOA is a flexible set of design principles used during the phases of systems development and integration. A deployed SOA-based architecture provides a loosely integrated suite of services usable within multiple business domains.</w:t>
            </w:r>
          </w:p>
        </w:tc>
      </w:tr>
      <w:tr w:rsidR="0018792D" w:rsidRPr="0018792D" w14:paraId="5987689B" w14:textId="77777777" w:rsidTr="00DA1874">
        <w:trPr>
          <w:jc w:val="center"/>
        </w:trPr>
        <w:tc>
          <w:tcPr>
            <w:tcW w:w="3330" w:type="dxa"/>
          </w:tcPr>
          <w:p w14:paraId="796E4D22" w14:textId="77777777" w:rsidR="0018792D" w:rsidRPr="00F8061D" w:rsidRDefault="0018792D" w:rsidP="000F22B9">
            <w:pPr>
              <w:pStyle w:val="tabletxt"/>
              <w:rPr>
                <w:b/>
              </w:rPr>
            </w:pPr>
            <w:r w:rsidRPr="00F8061D">
              <w:rPr>
                <w:b/>
              </w:rPr>
              <w:t>Simple Object Access Protocol (SOAP)</w:t>
            </w:r>
          </w:p>
        </w:tc>
        <w:tc>
          <w:tcPr>
            <w:tcW w:w="6030" w:type="dxa"/>
          </w:tcPr>
          <w:p w14:paraId="17921048" w14:textId="77777777" w:rsidR="0018792D" w:rsidRPr="00065236" w:rsidRDefault="0018792D" w:rsidP="000F22B9">
            <w:pPr>
              <w:pStyle w:val="tabletxt"/>
            </w:pPr>
            <w:r w:rsidRPr="00065236">
              <w:t>SOAP is a protocol specification for exchanging structured information in the implementation of Web Services in computer networks.</w:t>
            </w:r>
          </w:p>
        </w:tc>
      </w:tr>
      <w:tr w:rsidR="0018792D" w:rsidRPr="0018792D" w14:paraId="024F18C4" w14:textId="77777777" w:rsidTr="00DA1874">
        <w:trPr>
          <w:jc w:val="center"/>
        </w:trPr>
        <w:tc>
          <w:tcPr>
            <w:tcW w:w="3330" w:type="dxa"/>
          </w:tcPr>
          <w:p w14:paraId="3AC4E2F7" w14:textId="77777777" w:rsidR="0018792D" w:rsidRPr="00F8061D" w:rsidRDefault="0018792D" w:rsidP="000F22B9">
            <w:pPr>
              <w:pStyle w:val="tabletxt"/>
              <w:rPr>
                <w:b/>
              </w:rPr>
            </w:pPr>
            <w:r w:rsidRPr="00F8061D">
              <w:rPr>
                <w:b/>
              </w:rPr>
              <w:t>Uniform Resource Identifier (URI)</w:t>
            </w:r>
          </w:p>
        </w:tc>
        <w:tc>
          <w:tcPr>
            <w:tcW w:w="6030" w:type="dxa"/>
          </w:tcPr>
          <w:p w14:paraId="2E4403B6" w14:textId="77777777" w:rsidR="0018792D" w:rsidRPr="00065236" w:rsidRDefault="0018792D" w:rsidP="000F22B9">
            <w:pPr>
              <w:pStyle w:val="tabletxt"/>
            </w:pPr>
            <w:r w:rsidRPr="00065236">
              <w:t>A URI is a string of characters used to identify a name or a resource on the Internet.</w:t>
            </w:r>
          </w:p>
        </w:tc>
      </w:tr>
      <w:tr w:rsidR="0018792D" w:rsidRPr="0018792D" w14:paraId="5B758BAC" w14:textId="77777777" w:rsidTr="00DA1874">
        <w:trPr>
          <w:jc w:val="center"/>
        </w:trPr>
        <w:tc>
          <w:tcPr>
            <w:tcW w:w="3330" w:type="dxa"/>
          </w:tcPr>
          <w:p w14:paraId="2F75BACC" w14:textId="77777777" w:rsidR="0018792D" w:rsidRPr="00F8061D" w:rsidRDefault="0018792D" w:rsidP="000F22B9">
            <w:pPr>
              <w:pStyle w:val="tabletxt"/>
              <w:rPr>
                <w:b/>
              </w:rPr>
            </w:pPr>
            <w:r w:rsidRPr="00F8061D">
              <w:rPr>
                <w:b/>
              </w:rPr>
              <w:t>Uniform Resource Locator (URL)</w:t>
            </w:r>
          </w:p>
        </w:tc>
        <w:tc>
          <w:tcPr>
            <w:tcW w:w="6030" w:type="dxa"/>
          </w:tcPr>
          <w:p w14:paraId="528BE24D" w14:textId="77777777" w:rsidR="0018792D" w:rsidRPr="00065236" w:rsidRDefault="0018792D" w:rsidP="000F22B9">
            <w:pPr>
              <w:pStyle w:val="tabletxt"/>
            </w:pPr>
            <w:r w:rsidRPr="00065236">
              <w:t>The URL is a global address of documents and other resources on the World Wide Web.</w:t>
            </w:r>
          </w:p>
        </w:tc>
      </w:tr>
      <w:tr w:rsidR="0018792D" w:rsidRPr="0018792D" w14:paraId="76CC9F42" w14:textId="77777777" w:rsidTr="00DA1874">
        <w:trPr>
          <w:jc w:val="center"/>
        </w:trPr>
        <w:tc>
          <w:tcPr>
            <w:tcW w:w="3330" w:type="dxa"/>
          </w:tcPr>
          <w:p w14:paraId="477C2E4F" w14:textId="77777777" w:rsidR="0018792D" w:rsidRPr="00F8061D" w:rsidRDefault="0018792D" w:rsidP="000F22B9">
            <w:pPr>
              <w:pStyle w:val="tabletxt"/>
              <w:rPr>
                <w:b/>
              </w:rPr>
            </w:pPr>
            <w:r w:rsidRPr="00F8061D">
              <w:rPr>
                <w:b/>
              </w:rPr>
              <w:t>X.509 Certificate</w:t>
            </w:r>
          </w:p>
        </w:tc>
        <w:tc>
          <w:tcPr>
            <w:tcW w:w="6030" w:type="dxa"/>
          </w:tcPr>
          <w:p w14:paraId="02096AF7" w14:textId="77777777" w:rsidR="0018792D" w:rsidRPr="00065236" w:rsidRDefault="0018792D" w:rsidP="000F22B9">
            <w:pPr>
              <w:pStyle w:val="tabletxt"/>
            </w:pPr>
            <w:r w:rsidRPr="00065236">
              <w:rPr>
                <w:snapToGrid w:val="0"/>
              </w:rPr>
              <w:t>A</w:t>
            </w:r>
            <w:r w:rsidRPr="00065236">
              <w:t>n X.509 certificate is similar to a passport used to:</w:t>
            </w:r>
          </w:p>
          <w:p w14:paraId="3E59262D" w14:textId="77777777" w:rsidR="0018792D" w:rsidRPr="00065236" w:rsidRDefault="0018792D" w:rsidP="000F22B9">
            <w:pPr>
              <w:pStyle w:val="tabletxt"/>
            </w:pPr>
            <w:r w:rsidRPr="00065236">
              <w:t>1.Verify a person</w:t>
            </w:r>
            <w:r w:rsidR="00945416">
              <w:t>'</w:t>
            </w:r>
            <w:r w:rsidRPr="00065236">
              <w:t>s identity to be sure that the person really is who the person says he/she is, and</w:t>
            </w:r>
          </w:p>
          <w:p w14:paraId="7D1A58C6" w14:textId="77777777" w:rsidR="0018792D" w:rsidRPr="00065236" w:rsidRDefault="0018792D" w:rsidP="000F22B9">
            <w:pPr>
              <w:pStyle w:val="tabletxt"/>
              <w:rPr>
                <w:noProof/>
                <w:snapToGrid w:val="0"/>
              </w:rPr>
            </w:pPr>
            <w:r w:rsidRPr="00065236">
              <w:t>2. Send encrypted data to that per</w:t>
            </w:r>
            <w:r w:rsidRPr="00065236">
              <w:rPr>
                <w:snapToGrid w:val="0"/>
              </w:rPr>
              <w:t>son who owns the certificate so that only that person can decrypt and read it.</w:t>
            </w:r>
          </w:p>
        </w:tc>
      </w:tr>
      <w:bookmarkEnd w:id="1887"/>
    </w:tbl>
    <w:p w14:paraId="2306A695" w14:textId="77777777" w:rsidR="0018792D" w:rsidRPr="00312BDD" w:rsidRDefault="0018792D" w:rsidP="000F22B9"/>
    <w:p w14:paraId="5131627E" w14:textId="77777777" w:rsidR="00E25284" w:rsidRDefault="00E25284">
      <w:pPr>
        <w:rPr>
          <w:b/>
          <w:kern w:val="28"/>
          <w:sz w:val="32"/>
          <w:szCs w:val="32"/>
        </w:rPr>
      </w:pPr>
      <w:bookmarkStart w:id="1889" w:name="_Toc194390130"/>
      <w:bookmarkStart w:id="1890" w:name="_Toc198546555"/>
      <w:bookmarkStart w:id="1891" w:name="_Toc449094376"/>
      <w:bookmarkStart w:id="1892" w:name="_Toc181156457"/>
      <w:bookmarkStart w:id="1893" w:name="_Toc184106423"/>
      <w:r>
        <w:br w:type="page"/>
      </w:r>
    </w:p>
    <w:p w14:paraId="6E9C56BC" w14:textId="77777777" w:rsidR="0038683F" w:rsidRPr="00065236" w:rsidRDefault="0095623B" w:rsidP="0027145E">
      <w:pPr>
        <w:pStyle w:val="Heading1"/>
        <w:numPr>
          <w:ilvl w:val="0"/>
          <w:numId w:val="0"/>
        </w:numPr>
      </w:pPr>
      <w:bookmarkStart w:id="1894" w:name="_Toc169824129"/>
      <w:bookmarkStart w:id="1895" w:name="_Toc169824356"/>
      <w:r>
        <w:t xml:space="preserve">Appendix </w:t>
      </w:r>
      <w:r w:rsidR="00C033F1">
        <w:t>B</w:t>
      </w:r>
      <w:r>
        <w:t xml:space="preserve">: </w:t>
      </w:r>
      <w:r w:rsidR="00065236" w:rsidRPr="00065236">
        <w:t>ACRONYMS</w:t>
      </w:r>
      <w:bookmarkEnd w:id="1889"/>
      <w:bookmarkEnd w:id="1890"/>
      <w:bookmarkEnd w:id="1891"/>
      <w:bookmarkEnd w:id="1894"/>
      <w:bookmarkEnd w:id="1895"/>
    </w:p>
    <w:p w14:paraId="7EB857C3" w14:textId="77777777" w:rsidR="00B27169" w:rsidRPr="00A579F7" w:rsidRDefault="00B27169" w:rsidP="000F22B9">
      <w:pPr>
        <w:pStyle w:val="Caption"/>
      </w:pPr>
      <w:bookmarkStart w:id="1896" w:name="_Toc169824394"/>
      <w:r w:rsidRPr="00A579F7">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10</w:t>
      </w:r>
      <w:r w:rsidR="0084202D">
        <w:rPr>
          <w:noProof/>
        </w:rPr>
        <w:fldChar w:fldCharType="end"/>
      </w:r>
      <w:r w:rsidR="00F25902">
        <w:t xml:space="preserve">: </w:t>
      </w:r>
      <w:r w:rsidR="000A34BC" w:rsidRPr="00A579F7">
        <w:t>A</w:t>
      </w:r>
      <w:r w:rsidR="009C7074">
        <w:t>cronym</w:t>
      </w:r>
      <w:r w:rsidR="003D7E1B">
        <w:t xml:space="preserve"> List</w:t>
      </w:r>
      <w:bookmarkEnd w:id="1896"/>
    </w:p>
    <w:tbl>
      <w:tblPr>
        <w:tblW w:w="43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1680"/>
        <w:gridCol w:w="6430"/>
      </w:tblGrid>
      <w:tr w:rsidR="00F8061D" w:rsidRPr="006C3263" w14:paraId="603E472B" w14:textId="77777777" w:rsidTr="00DA1874">
        <w:trPr>
          <w:cantSplit/>
          <w:tblHeader/>
          <w:jc w:val="center"/>
        </w:trPr>
        <w:tc>
          <w:tcPr>
            <w:tcW w:w="1036" w:type="pct"/>
            <w:shd w:val="clear" w:color="auto" w:fill="D9D9D9" w:themeFill="background1" w:themeFillShade="D9"/>
          </w:tcPr>
          <w:bookmarkEnd w:id="1892"/>
          <w:bookmarkEnd w:id="1893"/>
          <w:p w14:paraId="010BE295" w14:textId="77777777" w:rsidR="00F8061D" w:rsidRPr="006C3263" w:rsidRDefault="00F8061D" w:rsidP="000F22B9">
            <w:pPr>
              <w:pStyle w:val="TableHeading"/>
            </w:pPr>
            <w:r w:rsidRPr="006C3263">
              <w:t>Acronym</w:t>
            </w:r>
          </w:p>
        </w:tc>
        <w:tc>
          <w:tcPr>
            <w:tcW w:w="3964" w:type="pct"/>
            <w:shd w:val="clear" w:color="auto" w:fill="D9D9D9" w:themeFill="background1" w:themeFillShade="D9"/>
          </w:tcPr>
          <w:p w14:paraId="400022A7" w14:textId="77777777" w:rsidR="00F8061D" w:rsidRPr="006C3263" w:rsidRDefault="00F8061D" w:rsidP="000F22B9">
            <w:pPr>
              <w:pStyle w:val="TableHeading"/>
            </w:pPr>
            <w:r w:rsidRPr="006C3263">
              <w:t>Term</w:t>
            </w:r>
          </w:p>
        </w:tc>
      </w:tr>
      <w:tr w:rsidR="00F8061D" w:rsidRPr="00830E71" w14:paraId="3BB62BA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03D3481" w14:textId="77777777" w:rsidR="00F8061D" w:rsidRPr="000F22B9" w:rsidRDefault="00F8061D" w:rsidP="000F22B9">
            <w:pPr>
              <w:pStyle w:val="tabletxt"/>
              <w:rPr>
                <w:b/>
              </w:rPr>
            </w:pPr>
            <w:r w:rsidRPr="000F22B9">
              <w:rPr>
                <w:b/>
              </w:rPr>
              <w:t>ACA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7142AAE" w14:textId="77777777" w:rsidR="00F8061D" w:rsidRPr="00830E71" w:rsidRDefault="00F8061D" w:rsidP="000F22B9">
            <w:pPr>
              <w:pStyle w:val="tabletxt"/>
            </w:pPr>
            <w:r w:rsidRPr="00830E71">
              <w:t>Affordable Care Act</w:t>
            </w:r>
          </w:p>
        </w:tc>
      </w:tr>
      <w:tr w:rsidR="0035520B" w:rsidRPr="00830E71" w14:paraId="24CB35B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6B67D37" w14:textId="77777777" w:rsidR="0035520B" w:rsidRPr="000F22B9" w:rsidRDefault="0035520B" w:rsidP="000F22B9">
            <w:pPr>
              <w:pStyle w:val="tabletxt"/>
              <w:rPr>
                <w:b/>
              </w:rPr>
            </w:pPr>
            <w:r>
              <w:rPr>
                <w:b/>
              </w:rPr>
              <w:t>ADG</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1EE7A01" w14:textId="77777777" w:rsidR="0035520B" w:rsidRPr="00830E71" w:rsidRDefault="0035520B" w:rsidP="000F22B9">
            <w:pPr>
              <w:pStyle w:val="tabletxt"/>
            </w:pPr>
            <w:r>
              <w:t>Active Data Guard</w:t>
            </w:r>
          </w:p>
        </w:tc>
      </w:tr>
      <w:tr w:rsidR="00C722DC" w:rsidRPr="00830E71" w14:paraId="31F3699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2D917B5" w14:textId="77777777" w:rsidR="00C722DC" w:rsidRDefault="00C722DC" w:rsidP="000F22B9">
            <w:pPr>
              <w:pStyle w:val="tabletxt"/>
              <w:rPr>
                <w:b/>
              </w:rPr>
            </w:pPr>
            <w:r>
              <w:rPr>
                <w:b/>
              </w:rPr>
              <w:t>API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D6F4D3F" w14:textId="77777777" w:rsidR="00C722DC" w:rsidRDefault="00C722DC" w:rsidP="000F22B9">
            <w:pPr>
              <w:pStyle w:val="tabletxt"/>
            </w:pPr>
            <w:r>
              <w:t>Application Programming Interface</w:t>
            </w:r>
          </w:p>
        </w:tc>
      </w:tr>
      <w:tr w:rsidR="00F8061D" w:rsidRPr="00830E71" w14:paraId="68AF14A1" w14:textId="77777777" w:rsidTr="008457AB">
        <w:trPr>
          <w:cantSplit/>
          <w:trHeight w:val="269"/>
          <w:jc w:val="center"/>
        </w:trPr>
        <w:tc>
          <w:tcPr>
            <w:tcW w:w="1036" w:type="pct"/>
            <w:tcBorders>
              <w:top w:val="single" w:sz="4" w:space="0" w:color="auto"/>
              <w:left w:val="single" w:sz="4" w:space="0" w:color="auto"/>
              <w:bottom w:val="single" w:sz="4" w:space="0" w:color="auto"/>
              <w:right w:val="single" w:sz="4" w:space="0" w:color="auto"/>
            </w:tcBorders>
          </w:tcPr>
          <w:p w14:paraId="6225A6EE" w14:textId="77777777" w:rsidR="00F8061D" w:rsidRPr="000F22B9" w:rsidRDefault="00F8061D" w:rsidP="000F22B9">
            <w:pPr>
              <w:pStyle w:val="tabletxt"/>
              <w:rPr>
                <w:b/>
              </w:rPr>
            </w:pPr>
            <w:r w:rsidRPr="000F22B9">
              <w:rPr>
                <w:b/>
              </w:rPr>
              <w:t>APTC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981EEB2" w14:textId="77777777" w:rsidR="00F8061D" w:rsidRPr="00830E71" w:rsidRDefault="00F8061D" w:rsidP="000F22B9">
            <w:pPr>
              <w:pStyle w:val="tabletxt"/>
            </w:pPr>
            <w:r w:rsidRPr="00830E71">
              <w:t>Advance Payment of the Premium Tax Credit</w:t>
            </w:r>
          </w:p>
        </w:tc>
      </w:tr>
      <w:tr w:rsidR="004332AD" w:rsidRPr="00830E71" w14:paraId="672CD36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FB748E5" w14:textId="77777777" w:rsidR="004332AD" w:rsidRDefault="004332AD" w:rsidP="000F22B9">
            <w:pPr>
              <w:pStyle w:val="tabletxt"/>
              <w:rPr>
                <w:b/>
              </w:rPr>
            </w:pPr>
            <w:r>
              <w:rPr>
                <w:b/>
              </w:rPr>
              <w:t>ARD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5743BF4" w14:textId="77777777" w:rsidR="004332AD" w:rsidRPr="00AB0E7F" w:rsidRDefault="004332AD" w:rsidP="004332AD">
            <w:pPr>
              <w:pStyle w:val="tabletxt"/>
            </w:pPr>
            <w:r>
              <w:t>Authorized Representative Designation Form</w:t>
            </w:r>
          </w:p>
        </w:tc>
      </w:tr>
      <w:tr w:rsidR="00C722DC" w:rsidRPr="00830E71" w14:paraId="5D31329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DB73FD5" w14:textId="77777777" w:rsidR="00C722DC" w:rsidRDefault="00C722DC" w:rsidP="000F22B9">
            <w:pPr>
              <w:pStyle w:val="tabletxt"/>
              <w:rPr>
                <w:b/>
              </w:rPr>
            </w:pPr>
            <w:r>
              <w:rPr>
                <w:b/>
              </w:rPr>
              <w:t>AS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A189C4E" w14:textId="77777777" w:rsidR="00C722DC" w:rsidRDefault="00C722DC" w:rsidP="004332AD">
            <w:pPr>
              <w:pStyle w:val="tabletxt"/>
            </w:pPr>
            <w:r>
              <w:t>Argent Scheduler</w:t>
            </w:r>
          </w:p>
        </w:tc>
      </w:tr>
      <w:tr w:rsidR="00804B81" w:rsidRPr="00830E71" w14:paraId="3F3E68B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36E343A" w14:textId="77777777" w:rsidR="00804B81" w:rsidRDefault="00804B81" w:rsidP="000F22B9">
            <w:pPr>
              <w:pStyle w:val="tabletxt"/>
              <w:rPr>
                <w:b/>
              </w:rPr>
            </w:pPr>
            <w:r>
              <w:rPr>
                <w:b/>
              </w:rPr>
              <w:t>ASM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5D67473" w14:textId="77777777" w:rsidR="00804B81" w:rsidRPr="00AB0E7F" w:rsidRDefault="00804B81">
            <w:pPr>
              <w:pStyle w:val="tabletxt"/>
            </w:pPr>
            <w:r>
              <w:t>Application Security Manager</w:t>
            </w:r>
          </w:p>
        </w:tc>
      </w:tr>
      <w:tr w:rsidR="00485330" w:rsidRPr="00830E71" w14:paraId="2F22DB3A"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84542B9" w14:textId="77777777" w:rsidR="00485330" w:rsidRDefault="00485330" w:rsidP="000F22B9">
            <w:pPr>
              <w:pStyle w:val="tabletxt"/>
              <w:rPr>
                <w:b/>
              </w:rPr>
            </w:pPr>
            <w:r>
              <w:rPr>
                <w:b/>
              </w:rPr>
              <w:t>AWS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41D9D27" w14:textId="77777777" w:rsidR="00485330" w:rsidRPr="00AB0E7F" w:rsidRDefault="00485330">
            <w:pPr>
              <w:pStyle w:val="tabletxt"/>
            </w:pPr>
            <w:r>
              <w:t>Amazon Web Service</w:t>
            </w:r>
          </w:p>
        </w:tc>
      </w:tr>
      <w:tr w:rsidR="00F8061D" w:rsidRPr="00830E71" w14:paraId="170F93B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74115DC" w14:textId="77777777" w:rsidR="00F8061D" w:rsidRPr="000F22B9" w:rsidRDefault="00F8061D" w:rsidP="000F22B9">
            <w:pPr>
              <w:pStyle w:val="tabletxt"/>
              <w:rPr>
                <w:b/>
              </w:rPr>
            </w:pPr>
            <w:r>
              <w:rPr>
                <w:b/>
              </w:rPr>
              <w:t>AZ</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6F0984D" w14:textId="77777777" w:rsidR="00F8061D" w:rsidRPr="00830E71" w:rsidRDefault="00F8061D">
            <w:pPr>
              <w:pStyle w:val="tabletxt"/>
            </w:pPr>
            <w:r w:rsidRPr="00AB0E7F">
              <w:t xml:space="preserve">Application </w:t>
            </w:r>
            <w:r>
              <w:t>Zone</w:t>
            </w:r>
            <w:r w:rsidR="00FB3B01">
              <w:t xml:space="preserve"> / Availability Zone</w:t>
            </w:r>
          </w:p>
        </w:tc>
      </w:tr>
      <w:tr w:rsidR="00F8061D" w:rsidRPr="00830E71" w14:paraId="4373F0C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BA2DA33" w14:textId="77777777" w:rsidR="00F8061D" w:rsidRPr="000F22B9" w:rsidRDefault="00F8061D" w:rsidP="000F22B9">
            <w:pPr>
              <w:pStyle w:val="tabletxt"/>
              <w:rPr>
                <w:b/>
              </w:rPr>
            </w:pPr>
            <w:r w:rsidRPr="000F22B9">
              <w:rPr>
                <w:b/>
              </w:rPr>
              <w:t>BHP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199C6FF" w14:textId="77777777" w:rsidR="00F8061D" w:rsidRPr="00830E71" w:rsidRDefault="00F8061D" w:rsidP="000F22B9">
            <w:pPr>
              <w:pStyle w:val="tabletxt"/>
            </w:pPr>
            <w:r w:rsidRPr="00830E71">
              <w:t>Basic Health Program</w:t>
            </w:r>
          </w:p>
        </w:tc>
      </w:tr>
      <w:tr w:rsidR="00F8061D" w:rsidRPr="00830E71" w14:paraId="61412EE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1E857A8" w14:textId="77777777" w:rsidR="00F8061D" w:rsidRPr="000F22B9" w:rsidRDefault="00F8061D" w:rsidP="000F22B9">
            <w:pPr>
              <w:pStyle w:val="tabletxt"/>
              <w:rPr>
                <w:b/>
                <w:szCs w:val="24"/>
              </w:rPr>
            </w:pPr>
            <w:r w:rsidRPr="000F22B9">
              <w:rPr>
                <w:b/>
                <w:szCs w:val="24"/>
              </w:rPr>
              <w:t>CA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977BAAC" w14:textId="77777777" w:rsidR="00F8061D" w:rsidRPr="00830E71" w:rsidRDefault="00F8061D" w:rsidP="000F22B9">
            <w:pPr>
              <w:pStyle w:val="tabletxt"/>
              <w:rPr>
                <w:szCs w:val="24"/>
              </w:rPr>
            </w:pPr>
            <w:r w:rsidRPr="00830E71">
              <w:rPr>
                <w:szCs w:val="24"/>
              </w:rPr>
              <w:t>Certification Authority</w:t>
            </w:r>
          </w:p>
        </w:tc>
      </w:tr>
      <w:tr w:rsidR="00D17E91" w:rsidRPr="00830E71" w14:paraId="7276A5E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CB031C7" w14:textId="77777777" w:rsidR="00D17E91" w:rsidRPr="000F22B9" w:rsidRDefault="00D17E91" w:rsidP="000F22B9">
            <w:pPr>
              <w:pStyle w:val="tabletxt"/>
              <w:rPr>
                <w:b/>
                <w:szCs w:val="24"/>
              </w:rPr>
            </w:pPr>
            <w:r>
              <w:rPr>
                <w:b/>
                <w:szCs w:val="24"/>
              </w:rPr>
              <w:t>CAC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E725013" w14:textId="77777777" w:rsidR="00D17E91" w:rsidRPr="00830E71" w:rsidRDefault="00D17E91" w:rsidP="000F22B9">
            <w:pPr>
              <w:pStyle w:val="tabletxt"/>
              <w:rPr>
                <w:szCs w:val="24"/>
              </w:rPr>
            </w:pPr>
            <w:r>
              <w:rPr>
                <w:szCs w:val="24"/>
              </w:rPr>
              <w:t xml:space="preserve">Certified Application </w:t>
            </w:r>
            <w:r w:rsidR="003657A6">
              <w:t>Counselors</w:t>
            </w:r>
          </w:p>
        </w:tc>
      </w:tr>
      <w:tr w:rsidR="00F8061D" w:rsidRPr="00830E71" w14:paraId="4F7BBB1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CC7167C" w14:textId="77777777" w:rsidR="00F8061D" w:rsidRPr="000F22B9" w:rsidRDefault="00F8061D" w:rsidP="000F22B9">
            <w:pPr>
              <w:pStyle w:val="tabletxt"/>
              <w:rPr>
                <w:b/>
              </w:rPr>
            </w:pPr>
            <w:r w:rsidRPr="000F22B9">
              <w:rPr>
                <w:b/>
              </w:rPr>
              <w:t>CALT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CB67A3A" w14:textId="77777777" w:rsidR="00F8061D" w:rsidRPr="00830E71" w:rsidRDefault="00F8061D" w:rsidP="000F22B9">
            <w:pPr>
              <w:pStyle w:val="tabletxt"/>
            </w:pPr>
            <w:r w:rsidRPr="00830E71">
              <w:t>Collaborative Application Life Cycle Management Tool</w:t>
            </w:r>
          </w:p>
        </w:tc>
      </w:tr>
      <w:tr w:rsidR="00D32219" w:rsidRPr="00830E71" w14:paraId="58C848B4" w14:textId="77777777" w:rsidTr="0038352E">
        <w:trPr>
          <w:cantSplit/>
          <w:jc w:val="center"/>
        </w:trPr>
        <w:tc>
          <w:tcPr>
            <w:tcW w:w="1036" w:type="pct"/>
            <w:tcBorders>
              <w:top w:val="single" w:sz="4" w:space="0" w:color="auto"/>
              <w:left w:val="single" w:sz="4" w:space="0" w:color="auto"/>
              <w:bottom w:val="single" w:sz="4" w:space="0" w:color="auto"/>
              <w:right w:val="single" w:sz="4" w:space="0" w:color="auto"/>
            </w:tcBorders>
          </w:tcPr>
          <w:p w14:paraId="58C642A4" w14:textId="77777777" w:rsidR="00D32219" w:rsidRPr="000F22B9" w:rsidRDefault="00D32219" w:rsidP="0038352E">
            <w:pPr>
              <w:pStyle w:val="tabletxt"/>
              <w:rPr>
                <w:b/>
              </w:rPr>
            </w:pPr>
            <w:r>
              <w:rPr>
                <w:b/>
              </w:rPr>
              <w:t>CCA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8F77820" w14:textId="77777777" w:rsidR="00D32219" w:rsidRPr="00830E71" w:rsidRDefault="00D32219" w:rsidP="0038352E">
            <w:pPr>
              <w:pStyle w:val="tabletxt"/>
            </w:pPr>
            <w:r>
              <w:t>Commonwealth Care Alliance</w:t>
            </w:r>
          </w:p>
        </w:tc>
      </w:tr>
      <w:tr w:rsidR="00F8061D" w:rsidRPr="00830E71" w14:paraId="2DE7655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699FC82" w14:textId="77777777" w:rsidR="00F8061D" w:rsidRPr="000F22B9" w:rsidRDefault="00F8061D" w:rsidP="000F22B9">
            <w:pPr>
              <w:pStyle w:val="tabletxt"/>
              <w:rPr>
                <w:b/>
              </w:rPr>
            </w:pPr>
            <w:r w:rsidRPr="000F22B9">
              <w:rPr>
                <w:b/>
              </w:rPr>
              <w:t>CHIP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C78B5E9" w14:textId="77777777" w:rsidR="00F8061D" w:rsidRPr="00830E71" w:rsidRDefault="00F8061D" w:rsidP="000F22B9">
            <w:pPr>
              <w:pStyle w:val="tabletxt"/>
            </w:pPr>
            <w:r w:rsidRPr="00830E71">
              <w:t>Children</w:t>
            </w:r>
            <w:r w:rsidR="00945416">
              <w:t>'</w:t>
            </w:r>
            <w:r w:rsidRPr="00830E71">
              <w:t>s Health Insurance Program</w:t>
            </w:r>
          </w:p>
        </w:tc>
      </w:tr>
      <w:tr w:rsidR="00F8061D" w:rsidRPr="00830E71" w14:paraId="6A4D500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1278F34" w14:textId="77777777" w:rsidR="00F8061D" w:rsidRPr="000F22B9" w:rsidRDefault="00F8061D" w:rsidP="000F22B9">
            <w:pPr>
              <w:pStyle w:val="tabletxt"/>
              <w:rPr>
                <w:b/>
              </w:rPr>
            </w:pPr>
            <w:r w:rsidRPr="000F22B9">
              <w:rPr>
                <w:b/>
              </w:rPr>
              <w:t>CMA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5AD7425" w14:textId="77777777" w:rsidR="00F8061D" w:rsidRPr="00830E71" w:rsidRDefault="00F8061D" w:rsidP="000F22B9">
            <w:pPr>
              <w:pStyle w:val="tabletxt"/>
            </w:pPr>
            <w:r w:rsidRPr="00830E71">
              <w:t>Computer Matching Agreement</w:t>
            </w:r>
          </w:p>
        </w:tc>
      </w:tr>
      <w:tr w:rsidR="00F8061D" w:rsidRPr="00830E71" w14:paraId="2B89CF1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30443A2" w14:textId="77777777" w:rsidR="00F8061D" w:rsidRPr="000F22B9" w:rsidRDefault="00F8061D" w:rsidP="000F22B9">
            <w:pPr>
              <w:pStyle w:val="tabletxt"/>
              <w:rPr>
                <w:b/>
              </w:rPr>
            </w:pPr>
            <w:r w:rsidRPr="000F22B9">
              <w:rPr>
                <w:b/>
              </w:rPr>
              <w:t>CMS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5A379F0" w14:textId="77777777" w:rsidR="00F8061D" w:rsidRPr="00830E71" w:rsidRDefault="00F8061D">
            <w:pPr>
              <w:pStyle w:val="tabletxt"/>
            </w:pPr>
            <w:r w:rsidRPr="00830E71">
              <w:t xml:space="preserve">Centers for Medicare </w:t>
            </w:r>
            <w:r>
              <w:t>and</w:t>
            </w:r>
            <w:r w:rsidRPr="00830E71">
              <w:t xml:space="preserve"> Medicaid Services</w:t>
            </w:r>
          </w:p>
        </w:tc>
      </w:tr>
      <w:tr w:rsidR="00CB7862" w:rsidRPr="00830E71" w14:paraId="7ED19EB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CD7B80C" w14:textId="33B25A7B" w:rsidR="00CB7862" w:rsidRDefault="00CB7862" w:rsidP="000F22B9">
            <w:pPr>
              <w:pStyle w:val="tabletxt"/>
              <w:rPr>
                <w:b/>
              </w:rPr>
            </w:pPr>
            <w:r>
              <w:rPr>
                <w:b/>
              </w:rPr>
              <w:t>CNS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ABC8F49" w14:textId="43E12164" w:rsidR="00CB7862" w:rsidRDefault="00CB7862">
            <w:pPr>
              <w:pStyle w:val="tabletxt"/>
            </w:pPr>
            <w:r>
              <w:t>Common Noticing Solution</w:t>
            </w:r>
          </w:p>
        </w:tc>
      </w:tr>
      <w:tr w:rsidR="00C3129F" w:rsidRPr="00830E71" w14:paraId="6D6A7A4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0DA9C91" w14:textId="77777777" w:rsidR="00C3129F" w:rsidRDefault="00C3129F" w:rsidP="000F22B9">
            <w:pPr>
              <w:pStyle w:val="tabletxt"/>
              <w:rPr>
                <w:b/>
              </w:rPr>
            </w:pPr>
            <w:r>
              <w:rPr>
                <w:b/>
              </w:rPr>
              <w:t>COMETS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DB54024" w14:textId="77777777" w:rsidR="00C3129F" w:rsidRDefault="00C3129F">
            <w:pPr>
              <w:pStyle w:val="tabletxt"/>
            </w:pPr>
            <w:r>
              <w:t>Commonwealth of Massachusetts Enforcement Tracking System</w:t>
            </w:r>
          </w:p>
        </w:tc>
      </w:tr>
      <w:tr w:rsidR="00F8061D" w:rsidRPr="00830E71" w14:paraId="7F9EE19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8E19710" w14:textId="77777777" w:rsidR="00F8061D" w:rsidRPr="000F22B9" w:rsidRDefault="00F8061D" w:rsidP="000F22B9">
            <w:pPr>
              <w:pStyle w:val="tabletxt"/>
              <w:rPr>
                <w:b/>
              </w:rPr>
            </w:pPr>
            <w:r>
              <w:rPr>
                <w:b/>
              </w:rPr>
              <w:t>COTS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16D0D29" w14:textId="77777777" w:rsidR="00F8061D" w:rsidRPr="00830E71" w:rsidRDefault="00F8061D">
            <w:pPr>
              <w:pStyle w:val="tabletxt"/>
            </w:pPr>
            <w:r>
              <w:t>Commercial Off-The-Shelf</w:t>
            </w:r>
          </w:p>
        </w:tc>
      </w:tr>
      <w:tr w:rsidR="00F8061D" w:rsidRPr="00830E71" w14:paraId="23F8874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D4250D4" w14:textId="77777777" w:rsidR="00F8061D" w:rsidRPr="000F22B9" w:rsidRDefault="00F8061D" w:rsidP="000F22B9">
            <w:pPr>
              <w:pStyle w:val="tabletxt"/>
              <w:rPr>
                <w:b/>
              </w:rPr>
            </w:pPr>
            <w:r w:rsidRPr="000F22B9">
              <w:rPr>
                <w:b/>
              </w:rPr>
              <w:t>CSR</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423942E" w14:textId="77777777" w:rsidR="00F8061D" w:rsidRPr="00830E71" w:rsidRDefault="00F8061D" w:rsidP="000F22B9">
            <w:pPr>
              <w:pStyle w:val="tabletxt"/>
            </w:pPr>
            <w:r w:rsidRPr="00830E71">
              <w:t>Cost-Sharing Reduction</w:t>
            </w:r>
          </w:p>
        </w:tc>
      </w:tr>
      <w:tr w:rsidR="00F8061D" w:rsidRPr="00830E71" w14:paraId="3604AD2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06A44C0" w14:textId="77777777" w:rsidR="00F8061D" w:rsidRPr="000F22B9" w:rsidRDefault="00F8061D" w:rsidP="000F22B9">
            <w:pPr>
              <w:pStyle w:val="tabletxt"/>
              <w:rPr>
                <w:b/>
              </w:rPr>
            </w:pPr>
            <w:r w:rsidRPr="000F22B9">
              <w:rPr>
                <w:b/>
              </w:rPr>
              <w:t>CST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7DC35B1" w14:textId="77777777" w:rsidR="00F8061D" w:rsidRPr="00830E71" w:rsidRDefault="00F8061D" w:rsidP="000F22B9">
            <w:pPr>
              <w:pStyle w:val="tabletxt"/>
            </w:pPr>
            <w:r w:rsidRPr="00830E71">
              <w:t>Central Standard Time</w:t>
            </w:r>
          </w:p>
        </w:tc>
      </w:tr>
      <w:tr w:rsidR="00F8061D" w:rsidRPr="00830E71" w14:paraId="1286A1D3"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C729F0E" w14:textId="77777777" w:rsidR="00F8061D" w:rsidRPr="000F22B9" w:rsidRDefault="00F8061D" w:rsidP="000F22B9">
            <w:pPr>
              <w:pStyle w:val="tabletxt"/>
              <w:rPr>
                <w:b/>
              </w:rPr>
            </w:pPr>
            <w:r w:rsidRPr="000F22B9">
              <w:rPr>
                <w:b/>
              </w:rPr>
              <w:t>DB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44CD4A6" w14:textId="77777777" w:rsidR="00F8061D" w:rsidRPr="00830E71" w:rsidRDefault="00F8061D" w:rsidP="000F22B9">
            <w:pPr>
              <w:pStyle w:val="tabletxt"/>
            </w:pPr>
            <w:r w:rsidRPr="00830E71">
              <w:t>Database</w:t>
            </w:r>
          </w:p>
        </w:tc>
      </w:tr>
      <w:tr w:rsidR="00F8061D" w:rsidRPr="00830E71" w14:paraId="0D2C6DA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1FAD3FF" w14:textId="77777777" w:rsidR="00F8061D" w:rsidRPr="00F8061D" w:rsidRDefault="00F8061D" w:rsidP="000F22B9">
            <w:pPr>
              <w:pStyle w:val="tabletxt"/>
              <w:rPr>
                <w:b/>
              </w:rPr>
            </w:pPr>
            <w:r w:rsidRPr="00F8061D">
              <w:rPr>
                <w:b/>
              </w:rPr>
              <w:t>DCRUM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EA3CE42" w14:textId="77777777" w:rsidR="00F8061D" w:rsidRPr="00830E71" w:rsidRDefault="00F8061D">
            <w:pPr>
              <w:pStyle w:val="tabletxt"/>
            </w:pPr>
            <w:r w:rsidRPr="001B4361">
              <w:t>Data Center Real User Monitoring</w:t>
            </w:r>
          </w:p>
        </w:tc>
      </w:tr>
      <w:tr w:rsidR="00F8061D" w:rsidRPr="00830E71" w:rsidDel="00761625" w14:paraId="7E0EEF7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C786C6C" w14:textId="77777777" w:rsidR="00F8061D" w:rsidRDefault="00F8061D" w:rsidP="000F22B9">
            <w:pPr>
              <w:pStyle w:val="tabletxt"/>
              <w:rPr>
                <w:b/>
              </w:rPr>
            </w:pPr>
            <w:r>
              <w:rPr>
                <w:b/>
              </w:rPr>
              <w:t>DMZ</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2E45EA0" w14:textId="77777777" w:rsidR="00F8061D" w:rsidRDefault="00F8061D">
            <w:pPr>
              <w:pStyle w:val="tabletxt"/>
            </w:pPr>
            <w:r w:rsidRPr="001B4361">
              <w:t>Demilitarized Zone</w:t>
            </w:r>
          </w:p>
        </w:tc>
      </w:tr>
      <w:tr w:rsidR="00F8061D" w:rsidRPr="00830E71" w14:paraId="4C9FF8C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E05DC83" w14:textId="77777777" w:rsidR="00F8061D" w:rsidRPr="000F22B9" w:rsidRDefault="00F8061D" w:rsidP="000F22B9">
            <w:pPr>
              <w:pStyle w:val="tabletxt"/>
              <w:rPr>
                <w:b/>
              </w:rPr>
            </w:pPr>
            <w:r w:rsidRPr="000F22B9">
              <w:rPr>
                <w:b/>
              </w:rPr>
              <w:t>DOB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1E94243" w14:textId="77777777" w:rsidR="00F8061D" w:rsidRPr="00830E71" w:rsidRDefault="00F8061D" w:rsidP="000F22B9">
            <w:pPr>
              <w:pStyle w:val="tabletxt"/>
            </w:pPr>
            <w:r w:rsidRPr="00830E71">
              <w:t>Date of Birth</w:t>
            </w:r>
          </w:p>
        </w:tc>
      </w:tr>
      <w:tr w:rsidR="002666C2" w:rsidRPr="00830E71" w:rsidDel="00761625" w14:paraId="159DBA7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017CE79" w14:textId="77777777" w:rsidR="002666C2" w:rsidRDefault="002666C2" w:rsidP="000F22B9">
            <w:pPr>
              <w:pStyle w:val="tabletxt"/>
              <w:rPr>
                <w:b/>
              </w:rPr>
            </w:pPr>
            <w:r>
              <w:rPr>
                <w:b/>
              </w:rPr>
              <w:t>DSS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C58CC2E" w14:textId="77777777" w:rsidR="002666C2" w:rsidRDefault="002666C2" w:rsidP="000F22B9">
            <w:pPr>
              <w:pStyle w:val="tabletxt"/>
            </w:pPr>
            <w:r>
              <w:t>Decision Support System</w:t>
            </w:r>
          </w:p>
        </w:tc>
      </w:tr>
      <w:tr w:rsidR="00F8061D" w:rsidRPr="00830E71" w:rsidDel="00761625" w14:paraId="4FA1919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F07DC3F" w14:textId="77777777" w:rsidR="00F8061D" w:rsidRPr="000F22B9" w:rsidDel="00761625" w:rsidRDefault="00F8061D" w:rsidP="000F22B9">
            <w:pPr>
              <w:pStyle w:val="tabletxt"/>
              <w:rPr>
                <w:b/>
              </w:rPr>
            </w:pPr>
            <w:r>
              <w:rPr>
                <w:b/>
              </w:rPr>
              <w:t>DZ</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B993560" w14:textId="77777777" w:rsidR="00F8061D" w:rsidRPr="00830E71" w:rsidDel="00761625" w:rsidRDefault="00F8061D" w:rsidP="000F22B9">
            <w:pPr>
              <w:pStyle w:val="tabletxt"/>
            </w:pPr>
            <w:r>
              <w:t>Data Zone</w:t>
            </w:r>
          </w:p>
        </w:tc>
      </w:tr>
      <w:tr w:rsidR="00490A55" w:rsidRPr="00830E71" w:rsidDel="00761625" w14:paraId="2A5FADE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45A64E3" w14:textId="77777777" w:rsidR="00490A55" w:rsidRDefault="00490A55" w:rsidP="000F22B9">
            <w:pPr>
              <w:pStyle w:val="tabletxt"/>
              <w:rPr>
                <w:b/>
              </w:rPr>
            </w:pPr>
            <w:r>
              <w:rPr>
                <w:b/>
              </w:rPr>
              <w:t>EC2</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ADCF996" w14:textId="77777777" w:rsidR="00490A55" w:rsidRDefault="00490A55" w:rsidP="000F22B9">
            <w:pPr>
              <w:pStyle w:val="tabletxt"/>
            </w:pPr>
            <w:r>
              <w:t>Elastic Compute Cloud</w:t>
            </w:r>
          </w:p>
        </w:tc>
      </w:tr>
      <w:tr w:rsidR="00F7365E" w:rsidRPr="00830E71" w14:paraId="354AE80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39F82E3" w14:textId="77777777" w:rsidR="00F7365E" w:rsidRPr="000F22B9" w:rsidRDefault="00F7365E" w:rsidP="00AB0E7F">
            <w:pPr>
              <w:pStyle w:val="tabletxt"/>
              <w:rPr>
                <w:b/>
              </w:rPr>
            </w:pPr>
            <w:r>
              <w:rPr>
                <w:b/>
              </w:rPr>
              <w:t>EDM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96CFDA2" w14:textId="77777777" w:rsidR="00F7365E" w:rsidRPr="00830E71" w:rsidRDefault="00F7365E" w:rsidP="00AB0E7F">
            <w:pPr>
              <w:pStyle w:val="tabletxt"/>
            </w:pPr>
            <w:r>
              <w:t>Electronic Data Management</w:t>
            </w:r>
          </w:p>
        </w:tc>
      </w:tr>
      <w:tr w:rsidR="00F8061D" w:rsidRPr="00830E71" w14:paraId="0041090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5B4F70B" w14:textId="77777777" w:rsidR="00F8061D" w:rsidRPr="000F22B9" w:rsidRDefault="00F8061D" w:rsidP="00AB0E7F">
            <w:pPr>
              <w:pStyle w:val="tabletxt"/>
              <w:rPr>
                <w:b/>
              </w:rPr>
            </w:pPr>
            <w:r w:rsidRPr="000F22B9">
              <w:rPr>
                <w:b/>
              </w:rPr>
              <w:t>EES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761CF0" w14:textId="77777777" w:rsidR="00F8061D" w:rsidRPr="00830E71" w:rsidRDefault="00F8061D" w:rsidP="00AB0E7F">
            <w:pPr>
              <w:pStyle w:val="tabletxt"/>
            </w:pPr>
            <w:r w:rsidRPr="00830E71">
              <w:t>Enterprise Eligibility System</w:t>
            </w:r>
          </w:p>
        </w:tc>
      </w:tr>
      <w:tr w:rsidR="00CE05EF" w:rsidRPr="00830E71" w14:paraId="0D96D39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A03B285" w14:textId="77777777" w:rsidR="00CE05EF" w:rsidRPr="000F22B9" w:rsidRDefault="00CE05EF" w:rsidP="00AB0E7F">
            <w:pPr>
              <w:pStyle w:val="tabletxt"/>
              <w:rPr>
                <w:b/>
              </w:rPr>
            </w:pPr>
            <w:r>
              <w:rPr>
                <w:b/>
              </w:rPr>
              <w:t>EFS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E490E0" w14:textId="77777777" w:rsidR="00CE05EF" w:rsidRPr="00830E71" w:rsidRDefault="00CE05EF" w:rsidP="00AB0E7F">
            <w:pPr>
              <w:pStyle w:val="tabletxt"/>
            </w:pPr>
            <w:r>
              <w:t>Electronic File System</w:t>
            </w:r>
          </w:p>
        </w:tc>
      </w:tr>
      <w:tr w:rsidR="00F8061D" w:rsidRPr="00830E71" w14:paraId="6E98ADB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E3F349E" w14:textId="77777777" w:rsidR="00F8061D" w:rsidRPr="000F22B9" w:rsidRDefault="00F8061D" w:rsidP="000F22B9">
            <w:pPr>
              <w:pStyle w:val="tabletxt"/>
              <w:rPr>
                <w:b/>
              </w:rPr>
            </w:pPr>
            <w:r w:rsidRPr="000F22B9">
              <w:rPr>
                <w:b/>
              </w:rPr>
              <w:t>EFT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9D29487" w14:textId="77777777" w:rsidR="00F8061D" w:rsidRPr="00830E71" w:rsidRDefault="00F8061D" w:rsidP="000F22B9">
            <w:pPr>
              <w:pStyle w:val="tabletxt"/>
            </w:pPr>
            <w:r w:rsidRPr="00830E71">
              <w:t>Electronic File Transfer</w:t>
            </w:r>
          </w:p>
        </w:tc>
      </w:tr>
      <w:tr w:rsidR="00F8061D" w:rsidRPr="00830E71" w14:paraId="5731530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24D7243" w14:textId="77777777" w:rsidR="00F8061D" w:rsidRPr="000F22B9" w:rsidRDefault="00F8061D" w:rsidP="000F22B9">
            <w:pPr>
              <w:pStyle w:val="tabletxt"/>
              <w:rPr>
                <w:b/>
              </w:rPr>
            </w:pPr>
            <w:r w:rsidRPr="000F22B9">
              <w:rPr>
                <w:b/>
              </w:rPr>
              <w:t>EMF</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0256F73" w14:textId="77777777" w:rsidR="00F8061D" w:rsidRPr="00830E71" w:rsidRDefault="00F8061D" w:rsidP="000F22B9">
            <w:pPr>
              <w:pStyle w:val="tabletxt"/>
            </w:pPr>
            <w:r w:rsidRPr="00830E71">
              <w:t>Event Management Framework</w:t>
            </w:r>
          </w:p>
        </w:tc>
      </w:tr>
      <w:tr w:rsidR="00DF0513" w:rsidRPr="00830E71" w14:paraId="33A5813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C161D82" w14:textId="4DB978E4" w:rsidR="00DF0513" w:rsidRPr="000F22B9" w:rsidRDefault="00DF0513" w:rsidP="000F22B9">
            <w:pPr>
              <w:pStyle w:val="tabletxt"/>
              <w:rPr>
                <w:b/>
                <w:szCs w:val="24"/>
              </w:rPr>
            </w:pPr>
            <w:r>
              <w:rPr>
                <w:b/>
                <w:szCs w:val="24"/>
              </w:rPr>
              <w:t>ENI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776CD0F" w14:textId="036CFA70" w:rsidR="00DF0513" w:rsidRPr="00830E71" w:rsidRDefault="00DF0513" w:rsidP="000F22B9">
            <w:pPr>
              <w:pStyle w:val="tabletxt"/>
              <w:rPr>
                <w:szCs w:val="24"/>
              </w:rPr>
            </w:pPr>
            <w:r>
              <w:rPr>
                <w:szCs w:val="24"/>
              </w:rPr>
              <w:t>Elastic Network Interface</w:t>
            </w:r>
          </w:p>
        </w:tc>
      </w:tr>
      <w:tr w:rsidR="00F8061D" w:rsidRPr="00830E71" w14:paraId="103F7C4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A4B6C52" w14:textId="77777777" w:rsidR="00F8061D" w:rsidRPr="000F22B9" w:rsidRDefault="00F8061D" w:rsidP="000F22B9">
            <w:pPr>
              <w:pStyle w:val="tabletxt"/>
              <w:rPr>
                <w:b/>
                <w:szCs w:val="24"/>
              </w:rPr>
            </w:pPr>
            <w:r w:rsidRPr="000F22B9">
              <w:rPr>
                <w:b/>
                <w:szCs w:val="24"/>
              </w:rPr>
              <w:t>ERA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87366B" w14:textId="77777777" w:rsidR="00F8061D" w:rsidRPr="00830E71" w:rsidRDefault="00F8061D" w:rsidP="000F22B9">
            <w:pPr>
              <w:pStyle w:val="tabletxt"/>
              <w:rPr>
                <w:szCs w:val="24"/>
              </w:rPr>
            </w:pPr>
            <w:r w:rsidRPr="00830E71">
              <w:rPr>
                <w:szCs w:val="24"/>
              </w:rPr>
              <w:t>Exchange Reference Architecture</w:t>
            </w:r>
          </w:p>
        </w:tc>
      </w:tr>
      <w:tr w:rsidR="00D32219" w:rsidRPr="00830E71" w:rsidDel="00761625" w14:paraId="1F647358" w14:textId="77777777" w:rsidTr="0038352E">
        <w:trPr>
          <w:cantSplit/>
          <w:jc w:val="center"/>
        </w:trPr>
        <w:tc>
          <w:tcPr>
            <w:tcW w:w="1036" w:type="pct"/>
            <w:tcBorders>
              <w:top w:val="single" w:sz="4" w:space="0" w:color="auto"/>
              <w:left w:val="single" w:sz="4" w:space="0" w:color="auto"/>
              <w:bottom w:val="single" w:sz="4" w:space="0" w:color="auto"/>
              <w:right w:val="single" w:sz="4" w:space="0" w:color="auto"/>
            </w:tcBorders>
          </w:tcPr>
          <w:p w14:paraId="6E8FFF6B" w14:textId="77777777" w:rsidR="00D32219" w:rsidRDefault="00D32219" w:rsidP="0038352E">
            <w:pPr>
              <w:pStyle w:val="tabletxt"/>
              <w:rPr>
                <w:b/>
              </w:rPr>
            </w:pPr>
            <w:r>
              <w:rPr>
                <w:b/>
              </w:rPr>
              <w:t>EOHHS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546923A" w14:textId="77777777" w:rsidR="00D32219" w:rsidRPr="001B4361" w:rsidRDefault="00D32219" w:rsidP="0038352E">
            <w:pPr>
              <w:pStyle w:val="tabletxt"/>
            </w:pPr>
            <w:r>
              <w:t>Executive Office of Health and Human Services.</w:t>
            </w:r>
          </w:p>
        </w:tc>
      </w:tr>
      <w:tr w:rsidR="00F51F47" w:rsidRPr="00830E71" w:rsidDel="00761625" w14:paraId="69F8D162" w14:textId="77777777" w:rsidTr="0038352E">
        <w:trPr>
          <w:cantSplit/>
          <w:jc w:val="center"/>
        </w:trPr>
        <w:tc>
          <w:tcPr>
            <w:tcW w:w="1036" w:type="pct"/>
            <w:tcBorders>
              <w:top w:val="single" w:sz="4" w:space="0" w:color="auto"/>
              <w:left w:val="single" w:sz="4" w:space="0" w:color="auto"/>
              <w:bottom w:val="single" w:sz="4" w:space="0" w:color="auto"/>
              <w:right w:val="single" w:sz="4" w:space="0" w:color="auto"/>
            </w:tcBorders>
          </w:tcPr>
          <w:p w14:paraId="6BA9BA41" w14:textId="77777777" w:rsidR="00F51F47" w:rsidRDefault="00F51F47" w:rsidP="0038352E">
            <w:pPr>
              <w:pStyle w:val="tabletxt"/>
              <w:rPr>
                <w:b/>
              </w:rPr>
            </w:pPr>
            <w:r>
              <w:rPr>
                <w:b/>
              </w:rPr>
              <w:t>EOTSS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95B2DCC" w14:textId="77777777" w:rsidR="00F51F47" w:rsidRDefault="00F51F47" w:rsidP="0038352E">
            <w:pPr>
              <w:pStyle w:val="tabletxt"/>
            </w:pPr>
            <w:r w:rsidRPr="00F51F47">
              <w:t>Executive Office of Technology Services and Security</w:t>
            </w:r>
            <w:r>
              <w:t xml:space="preserve"> (Formerly MassIT)</w:t>
            </w:r>
          </w:p>
        </w:tc>
      </w:tr>
      <w:tr w:rsidR="00F8061D" w:rsidRPr="00830E71" w:rsidDel="00761625" w14:paraId="1DABEE0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9859A7C" w14:textId="77777777" w:rsidR="00F8061D" w:rsidRPr="000F22B9" w:rsidDel="00761625" w:rsidRDefault="00F8061D" w:rsidP="000F22B9">
            <w:pPr>
              <w:pStyle w:val="tabletxt"/>
              <w:rPr>
                <w:b/>
              </w:rPr>
            </w:pPr>
            <w:r>
              <w:rPr>
                <w:b/>
              </w:rPr>
              <w:t>ESB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5844084" w14:textId="77777777" w:rsidR="00F8061D" w:rsidRPr="00830E71" w:rsidDel="00761625" w:rsidRDefault="00F8061D">
            <w:pPr>
              <w:pStyle w:val="tabletxt"/>
            </w:pPr>
            <w:r w:rsidRPr="001B4361">
              <w:t>Enterprise Service Bus</w:t>
            </w:r>
          </w:p>
        </w:tc>
      </w:tr>
      <w:tr w:rsidR="00F8061D" w:rsidRPr="00830E71" w:rsidDel="00761625" w14:paraId="6AD74D9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7D68556" w14:textId="77777777" w:rsidR="00F8061D" w:rsidRPr="000F22B9" w:rsidDel="00761625" w:rsidRDefault="00F8061D" w:rsidP="000F22B9">
            <w:pPr>
              <w:pStyle w:val="tabletxt"/>
              <w:rPr>
                <w:b/>
              </w:rPr>
            </w:pPr>
            <w:r>
              <w:rPr>
                <w:b/>
              </w:rPr>
              <w:t>ESI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BC62071" w14:textId="77777777" w:rsidR="00F8061D" w:rsidRPr="00830E71" w:rsidDel="00761625" w:rsidRDefault="00F8061D">
            <w:pPr>
              <w:pStyle w:val="tabletxt"/>
            </w:pPr>
            <w:r w:rsidRPr="001B4361">
              <w:t>Employer Sponsored Insurance</w:t>
            </w:r>
          </w:p>
        </w:tc>
      </w:tr>
      <w:tr w:rsidR="00D32219" w:rsidRPr="00830E71" w14:paraId="29C41DFD" w14:textId="77777777" w:rsidTr="0038352E">
        <w:trPr>
          <w:cantSplit/>
          <w:jc w:val="center"/>
        </w:trPr>
        <w:tc>
          <w:tcPr>
            <w:tcW w:w="1036" w:type="pct"/>
            <w:tcBorders>
              <w:top w:val="single" w:sz="4" w:space="0" w:color="auto"/>
              <w:left w:val="single" w:sz="4" w:space="0" w:color="auto"/>
              <w:bottom w:val="single" w:sz="4" w:space="0" w:color="auto"/>
              <w:right w:val="single" w:sz="4" w:space="0" w:color="auto"/>
            </w:tcBorders>
          </w:tcPr>
          <w:p w14:paraId="60C97393" w14:textId="77777777" w:rsidR="00D32219" w:rsidRPr="000F22B9" w:rsidRDefault="00D32219" w:rsidP="0038352E">
            <w:pPr>
              <w:pStyle w:val="tabletxt"/>
              <w:rPr>
                <w:b/>
              </w:rPr>
            </w:pPr>
            <w:r>
              <w:rPr>
                <w:b/>
              </w:rPr>
              <w:t>FA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B63ABD7" w14:textId="77777777" w:rsidR="00D32219" w:rsidRPr="00830E71" w:rsidRDefault="00D32219" w:rsidP="0038352E">
            <w:pPr>
              <w:pStyle w:val="tabletxt"/>
            </w:pPr>
            <w:r>
              <w:t>Financial Assistance</w:t>
            </w:r>
          </w:p>
        </w:tc>
      </w:tr>
      <w:tr w:rsidR="00F8061D" w:rsidRPr="00830E71" w14:paraId="5A49FD0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3BF464E" w14:textId="77777777" w:rsidR="00F8061D" w:rsidRPr="000F22B9" w:rsidRDefault="00F8061D" w:rsidP="000F22B9">
            <w:pPr>
              <w:pStyle w:val="tabletxt"/>
              <w:rPr>
                <w:b/>
              </w:rPr>
            </w:pPr>
            <w:r w:rsidRPr="000F22B9">
              <w:rPr>
                <w:b/>
              </w:rPr>
              <w:t>FARS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BF8FE8B" w14:textId="77777777" w:rsidR="00F8061D" w:rsidRPr="00830E71" w:rsidRDefault="00F8061D" w:rsidP="000F22B9">
            <w:pPr>
              <w:pStyle w:val="tabletxt"/>
            </w:pPr>
            <w:r w:rsidRPr="00830E71">
              <w:t>Fraud Archive Reporting Service</w:t>
            </w:r>
          </w:p>
        </w:tc>
      </w:tr>
      <w:tr w:rsidR="00F8061D" w:rsidRPr="00830E71" w14:paraId="49F888C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37CC9E9" w14:textId="77777777" w:rsidR="00F8061D" w:rsidRPr="000F22B9" w:rsidRDefault="00F8061D" w:rsidP="00AB0E7F">
            <w:pPr>
              <w:pStyle w:val="tabletxt"/>
              <w:rPr>
                <w:b/>
              </w:rPr>
            </w:pPr>
            <w:r w:rsidRPr="000F22B9">
              <w:rPr>
                <w:b/>
              </w:rPr>
              <w:t>FDSH</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55ADDB7" w14:textId="77777777" w:rsidR="00F8061D" w:rsidRPr="00830E71" w:rsidRDefault="00F8061D" w:rsidP="00AB0E7F">
            <w:pPr>
              <w:pStyle w:val="tabletxt"/>
            </w:pPr>
            <w:r w:rsidRPr="00830E71">
              <w:t>Federal Data Services Hub</w:t>
            </w:r>
          </w:p>
        </w:tc>
      </w:tr>
      <w:tr w:rsidR="00F8061D" w:rsidRPr="00830E71" w14:paraId="51A6D68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EA4F9B6" w14:textId="77777777" w:rsidR="00F8061D" w:rsidRPr="000F22B9" w:rsidRDefault="00F8061D" w:rsidP="000F22B9">
            <w:pPr>
              <w:pStyle w:val="tabletxt"/>
              <w:rPr>
                <w:b/>
              </w:rPr>
            </w:pPr>
            <w:r w:rsidRPr="000F22B9">
              <w:rPr>
                <w:b/>
              </w:rPr>
              <w:t>FEPS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A0CA1C4" w14:textId="77777777" w:rsidR="00F8061D" w:rsidRPr="00830E71" w:rsidRDefault="00F8061D" w:rsidP="000F22B9">
            <w:pPr>
              <w:pStyle w:val="tabletxt"/>
            </w:pPr>
            <w:r w:rsidRPr="00830E71">
              <w:t>Federal Exchange Program System</w:t>
            </w:r>
          </w:p>
        </w:tc>
      </w:tr>
      <w:tr w:rsidR="00F8061D" w:rsidRPr="00830E71" w14:paraId="415EC3B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8821D9F" w14:textId="77777777" w:rsidR="00F8061D" w:rsidRPr="000F22B9" w:rsidRDefault="00F8061D" w:rsidP="000F22B9">
            <w:pPr>
              <w:pStyle w:val="tabletxt"/>
              <w:rPr>
                <w:b/>
              </w:rPr>
            </w:pPr>
            <w:r w:rsidRPr="000F22B9">
              <w:rPr>
                <w:b/>
              </w:rPr>
              <w:t>FFM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2B6FEEF" w14:textId="77777777" w:rsidR="00F8061D" w:rsidRPr="00830E71" w:rsidRDefault="00F8061D" w:rsidP="000F22B9">
            <w:pPr>
              <w:pStyle w:val="tabletxt"/>
            </w:pPr>
            <w:r w:rsidRPr="00830E71">
              <w:t>Federally Facilitated Marketplace</w:t>
            </w:r>
          </w:p>
        </w:tc>
      </w:tr>
      <w:tr w:rsidR="00F8061D" w:rsidRPr="00830E71" w14:paraId="65C13D8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B86C906" w14:textId="77777777" w:rsidR="00F8061D" w:rsidRPr="000F22B9" w:rsidRDefault="00F8061D" w:rsidP="000F22B9">
            <w:pPr>
              <w:pStyle w:val="tabletxt"/>
              <w:rPr>
                <w:b/>
                <w:szCs w:val="24"/>
              </w:rPr>
            </w:pPr>
            <w:r w:rsidRPr="000F22B9">
              <w:rPr>
                <w:b/>
                <w:szCs w:val="24"/>
              </w:rPr>
              <w:t>FIPS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CDAECF5" w14:textId="77777777" w:rsidR="00F8061D" w:rsidRPr="00830E71" w:rsidRDefault="00F8061D" w:rsidP="000F22B9">
            <w:pPr>
              <w:pStyle w:val="tabletxt"/>
              <w:rPr>
                <w:szCs w:val="24"/>
              </w:rPr>
            </w:pPr>
            <w:r w:rsidRPr="00830E71">
              <w:rPr>
                <w:szCs w:val="24"/>
              </w:rPr>
              <w:t>Federal Information Processing Standards</w:t>
            </w:r>
          </w:p>
        </w:tc>
      </w:tr>
      <w:tr w:rsidR="00F8061D" w:rsidRPr="00830E71" w14:paraId="2C34927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1636686" w14:textId="77777777" w:rsidR="00F8061D" w:rsidRPr="00F8061D" w:rsidRDefault="00F8061D" w:rsidP="000F22B9">
            <w:pPr>
              <w:pStyle w:val="tabletxt"/>
              <w:rPr>
                <w:b/>
                <w:szCs w:val="24"/>
              </w:rPr>
            </w:pPr>
            <w:r w:rsidRPr="00F8061D">
              <w:rPr>
                <w:b/>
                <w:szCs w:val="24"/>
              </w:rPr>
              <w:t>FMS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D60F8C6" w14:textId="77777777" w:rsidR="00F8061D" w:rsidRPr="00830E71" w:rsidRDefault="00FF7838" w:rsidP="00FF7838">
            <w:pPr>
              <w:pStyle w:val="tabletxt"/>
              <w:tabs>
                <w:tab w:val="center" w:pos="3398"/>
              </w:tabs>
            </w:pPr>
            <w:r>
              <w:t>Financial</w:t>
            </w:r>
            <w:r w:rsidR="00F8061D" w:rsidRPr="00761625">
              <w:t xml:space="preserve"> Management </w:t>
            </w:r>
            <w:r>
              <w:t>Systems</w:t>
            </w:r>
          </w:p>
        </w:tc>
      </w:tr>
      <w:tr w:rsidR="00B01943" w:rsidRPr="00830E71" w14:paraId="21D1E9F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7E353C3" w14:textId="77777777" w:rsidR="00B01943" w:rsidRPr="00F8061D" w:rsidRDefault="00B01943" w:rsidP="000F22B9">
            <w:pPr>
              <w:pStyle w:val="tabletxt"/>
              <w:rPr>
                <w:b/>
                <w:szCs w:val="24"/>
              </w:rPr>
            </w:pPr>
            <w:r>
              <w:rPr>
                <w:b/>
                <w:szCs w:val="24"/>
              </w:rPr>
              <w:t>FTI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711680F" w14:textId="77777777" w:rsidR="00B01943" w:rsidRDefault="00B01943" w:rsidP="00FF7838">
            <w:pPr>
              <w:pStyle w:val="tabletxt"/>
              <w:tabs>
                <w:tab w:val="center" w:pos="3398"/>
              </w:tabs>
            </w:pPr>
            <w:r>
              <w:t>Federal Tax Information</w:t>
            </w:r>
          </w:p>
        </w:tc>
      </w:tr>
      <w:tr w:rsidR="00F8061D" w:rsidRPr="00830E71" w14:paraId="1DDAC99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D0A168E" w14:textId="77777777" w:rsidR="00F8061D" w:rsidRPr="000F22B9" w:rsidRDefault="00F8061D" w:rsidP="005438AB">
            <w:pPr>
              <w:pStyle w:val="tabletxt"/>
              <w:rPr>
                <w:b/>
              </w:rPr>
            </w:pPr>
            <w:r>
              <w:rPr>
                <w:b/>
              </w:rPr>
              <w:t>GB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7100D4B" w14:textId="77777777" w:rsidR="00F8061D" w:rsidRPr="00830E71" w:rsidRDefault="00F8061D" w:rsidP="005438AB">
            <w:pPr>
              <w:pStyle w:val="tabletxt"/>
            </w:pPr>
            <w:r>
              <w:t>Gigabyte</w:t>
            </w:r>
          </w:p>
        </w:tc>
      </w:tr>
      <w:tr w:rsidR="00F8061D" w:rsidRPr="00830E71" w14:paraId="49373A8A"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D7398EA" w14:textId="77777777" w:rsidR="00F8061D" w:rsidRPr="000F22B9" w:rsidRDefault="00F8061D" w:rsidP="000F22B9">
            <w:pPr>
              <w:pStyle w:val="tabletxt"/>
              <w:rPr>
                <w:b/>
              </w:rPr>
            </w:pPr>
            <w:r w:rsidRPr="000F22B9">
              <w:rPr>
                <w:b/>
              </w:rPr>
              <w:t>HCERA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6BE2FAA" w14:textId="77777777" w:rsidR="00F8061D" w:rsidRPr="00830E71" w:rsidRDefault="00F8061D" w:rsidP="000F22B9">
            <w:pPr>
              <w:pStyle w:val="tabletxt"/>
            </w:pPr>
            <w:r w:rsidRPr="00830E71">
              <w:t>Healthcare and Education Reconciliation Act</w:t>
            </w:r>
          </w:p>
        </w:tc>
      </w:tr>
      <w:tr w:rsidR="00F8061D" w:rsidRPr="00830E71" w14:paraId="353C8D5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6CD994C" w14:textId="77777777" w:rsidR="00F8061D" w:rsidRPr="000F22B9" w:rsidRDefault="00F8061D" w:rsidP="00AB0E7F">
            <w:pPr>
              <w:pStyle w:val="tabletxt"/>
              <w:rPr>
                <w:b/>
              </w:rPr>
            </w:pPr>
            <w:r w:rsidRPr="000F22B9">
              <w:rPr>
                <w:b/>
              </w:rPr>
              <w:t>HHS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87ED84A" w14:textId="77777777" w:rsidR="00F8061D" w:rsidRPr="00830E71" w:rsidRDefault="00F8061D" w:rsidP="00AB0E7F">
            <w:pPr>
              <w:pStyle w:val="tabletxt"/>
            </w:pPr>
            <w:r w:rsidRPr="00830E71">
              <w:t>Department of Health and Human Services</w:t>
            </w:r>
          </w:p>
        </w:tc>
      </w:tr>
      <w:tr w:rsidR="00F8061D" w:rsidRPr="00830E71" w14:paraId="5B6C028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F07F3A3" w14:textId="77777777" w:rsidR="00F8061D" w:rsidRPr="000F22B9" w:rsidRDefault="00F8061D" w:rsidP="000F22B9">
            <w:pPr>
              <w:pStyle w:val="tabletxt"/>
              <w:rPr>
                <w:b/>
              </w:rPr>
            </w:pPr>
            <w:r>
              <w:rPr>
                <w:b/>
              </w:rPr>
              <w:t>HIX</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F1A9FAA" w14:textId="77777777" w:rsidR="00F8061D" w:rsidRPr="00830E71" w:rsidRDefault="00F8061D" w:rsidP="000F22B9">
            <w:pPr>
              <w:pStyle w:val="tabletxt"/>
            </w:pPr>
            <w:r>
              <w:t>Health Insurance eXchange</w:t>
            </w:r>
          </w:p>
        </w:tc>
      </w:tr>
      <w:tr w:rsidR="00F8061D" w:rsidRPr="00830E71" w14:paraId="69283E3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9A95FE9" w14:textId="77777777" w:rsidR="00F8061D" w:rsidRPr="000F22B9" w:rsidRDefault="00F8061D" w:rsidP="000F22B9">
            <w:pPr>
              <w:pStyle w:val="tabletxt"/>
              <w:rPr>
                <w:b/>
                <w:szCs w:val="24"/>
              </w:rPr>
            </w:pPr>
            <w:r w:rsidRPr="000F22B9">
              <w:rPr>
                <w:b/>
                <w:szCs w:val="24"/>
              </w:rPr>
              <w:t>HTTP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1D1654E" w14:textId="77777777" w:rsidR="00F8061D" w:rsidRPr="00830E71" w:rsidRDefault="00F8061D" w:rsidP="000F22B9">
            <w:pPr>
              <w:pStyle w:val="tabletxt"/>
              <w:rPr>
                <w:szCs w:val="24"/>
              </w:rPr>
            </w:pPr>
            <w:r w:rsidRPr="00830E71">
              <w:rPr>
                <w:szCs w:val="24"/>
              </w:rPr>
              <w:t>Hypertext Transfer Protocol</w:t>
            </w:r>
          </w:p>
        </w:tc>
      </w:tr>
      <w:tr w:rsidR="00F8061D" w:rsidRPr="00830E71" w14:paraId="3B8163C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7E8D9B8" w14:textId="77777777" w:rsidR="00F8061D" w:rsidRPr="000F22B9" w:rsidRDefault="00F8061D" w:rsidP="000F22B9">
            <w:pPr>
              <w:pStyle w:val="tabletxt"/>
              <w:rPr>
                <w:b/>
              </w:rPr>
            </w:pPr>
            <w:r>
              <w:rPr>
                <w:b/>
              </w:rPr>
              <w:t>HTTPS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AF531B9" w14:textId="77777777" w:rsidR="00F8061D" w:rsidRPr="00830E71" w:rsidRDefault="00F8061D" w:rsidP="002D679B">
            <w:pPr>
              <w:pStyle w:val="tabletxt"/>
              <w:rPr>
                <w:szCs w:val="24"/>
              </w:rPr>
            </w:pPr>
            <w:r w:rsidRPr="00830E71">
              <w:rPr>
                <w:szCs w:val="24"/>
              </w:rPr>
              <w:t>Hypertext Transfer Protocol</w:t>
            </w:r>
            <w:r>
              <w:rPr>
                <w:szCs w:val="24"/>
              </w:rPr>
              <w:t xml:space="preserve"> Secure</w:t>
            </w:r>
          </w:p>
        </w:tc>
      </w:tr>
      <w:tr w:rsidR="00F8061D" w:rsidRPr="00830E71" w14:paraId="7189260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DDE3790" w14:textId="77777777" w:rsidR="00F8061D" w:rsidRPr="000F22B9" w:rsidRDefault="00F8061D" w:rsidP="000F22B9">
            <w:pPr>
              <w:pStyle w:val="tabletxt"/>
              <w:rPr>
                <w:b/>
              </w:rPr>
            </w:pPr>
            <w:r w:rsidRPr="000F22B9">
              <w:rPr>
                <w:b/>
              </w:rPr>
              <w:t>ICA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10680D5" w14:textId="77777777" w:rsidR="00F8061D" w:rsidRPr="00830E71" w:rsidRDefault="00F8061D" w:rsidP="000F22B9">
            <w:pPr>
              <w:pStyle w:val="tabletxt"/>
            </w:pPr>
            <w:r w:rsidRPr="00830E71">
              <w:t>Interface Control Agreement</w:t>
            </w:r>
          </w:p>
        </w:tc>
      </w:tr>
      <w:tr w:rsidR="00F8061D" w:rsidRPr="00830E71" w14:paraId="1ECFAD6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5857CD1" w14:textId="77777777" w:rsidR="00F8061D" w:rsidRPr="000F22B9" w:rsidRDefault="00F8061D" w:rsidP="000F22B9">
            <w:pPr>
              <w:pStyle w:val="tabletxt"/>
              <w:rPr>
                <w:b/>
              </w:rPr>
            </w:pPr>
            <w:r w:rsidRPr="000F22B9">
              <w:rPr>
                <w:b/>
              </w:rPr>
              <w:t>ICD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D1236DD" w14:textId="77777777" w:rsidR="00F8061D" w:rsidRPr="00830E71" w:rsidRDefault="00F8061D" w:rsidP="000F22B9">
            <w:pPr>
              <w:pStyle w:val="tabletxt"/>
            </w:pPr>
            <w:r w:rsidRPr="00830E71">
              <w:t>Interface Control Document</w:t>
            </w:r>
          </w:p>
        </w:tc>
      </w:tr>
      <w:tr w:rsidR="00406B99" w:rsidRPr="00830E71" w14:paraId="5B99994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03D1314" w14:textId="77777777" w:rsidR="00406B99" w:rsidRPr="00F8061D" w:rsidRDefault="00406B99" w:rsidP="000F22B9">
            <w:pPr>
              <w:pStyle w:val="tabletxt"/>
              <w:rPr>
                <w:b/>
                <w:szCs w:val="24"/>
              </w:rPr>
            </w:pPr>
            <w:r>
              <w:rPr>
                <w:b/>
                <w:szCs w:val="24"/>
              </w:rPr>
              <w:t>IDE</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211AFFE" w14:textId="77777777" w:rsidR="00406B99" w:rsidRPr="00761625" w:rsidRDefault="00406B99">
            <w:pPr>
              <w:pStyle w:val="tabletxt"/>
              <w:rPr>
                <w:szCs w:val="24"/>
              </w:rPr>
            </w:pPr>
            <w:r>
              <w:rPr>
                <w:szCs w:val="24"/>
              </w:rPr>
              <w:t>Integrated Development Environment</w:t>
            </w:r>
          </w:p>
        </w:tc>
      </w:tr>
      <w:tr w:rsidR="00F8061D" w:rsidRPr="00830E71" w14:paraId="5CE8216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E9A6295" w14:textId="77777777" w:rsidR="00F8061D" w:rsidRPr="00F8061D" w:rsidRDefault="00F8061D" w:rsidP="000F22B9">
            <w:pPr>
              <w:pStyle w:val="tabletxt"/>
              <w:rPr>
                <w:b/>
                <w:szCs w:val="24"/>
              </w:rPr>
            </w:pPr>
            <w:r w:rsidRPr="00F8061D">
              <w:rPr>
                <w:b/>
                <w:szCs w:val="24"/>
              </w:rPr>
              <w:t>IES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3C4B888" w14:textId="77777777" w:rsidR="00F8061D" w:rsidRPr="00830E71" w:rsidRDefault="00F8061D">
            <w:pPr>
              <w:pStyle w:val="tabletxt"/>
              <w:rPr>
                <w:szCs w:val="24"/>
              </w:rPr>
            </w:pPr>
            <w:r w:rsidRPr="00761625">
              <w:rPr>
                <w:szCs w:val="24"/>
              </w:rPr>
              <w:t>Integrated Eligibility System</w:t>
            </w:r>
          </w:p>
        </w:tc>
      </w:tr>
      <w:tr w:rsidR="00F8061D" w:rsidRPr="00830E71" w14:paraId="36030A2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056711E" w14:textId="77777777" w:rsidR="00F8061D" w:rsidRPr="00F8061D" w:rsidRDefault="00F8061D" w:rsidP="000F22B9">
            <w:pPr>
              <w:pStyle w:val="tabletxt"/>
              <w:rPr>
                <w:b/>
                <w:szCs w:val="24"/>
              </w:rPr>
            </w:pPr>
            <w:r w:rsidRPr="00F8061D">
              <w:rPr>
                <w:b/>
                <w:szCs w:val="24"/>
              </w:rPr>
              <w:t>IP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F3E59AD" w14:textId="77777777" w:rsidR="00F8061D" w:rsidRPr="00830E71" w:rsidRDefault="00F8061D" w:rsidP="000F22B9">
            <w:pPr>
              <w:pStyle w:val="tabletxt"/>
              <w:rPr>
                <w:szCs w:val="24"/>
              </w:rPr>
            </w:pPr>
            <w:r w:rsidRPr="00830E71">
              <w:rPr>
                <w:szCs w:val="24"/>
              </w:rPr>
              <w:t>Internet Protocol</w:t>
            </w:r>
          </w:p>
        </w:tc>
      </w:tr>
      <w:tr w:rsidR="00F8061D" w:rsidRPr="00830E71" w14:paraId="602CF69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DA95EDF" w14:textId="77777777" w:rsidR="00F8061D" w:rsidRPr="00F8061D" w:rsidRDefault="00F8061D" w:rsidP="000F22B9">
            <w:pPr>
              <w:pStyle w:val="tabletxt"/>
              <w:rPr>
                <w:b/>
              </w:rPr>
            </w:pPr>
            <w:r w:rsidRPr="00F8061D">
              <w:rPr>
                <w:b/>
              </w:rPr>
              <w:t>IRS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5A96FA5" w14:textId="77777777" w:rsidR="00F8061D" w:rsidRPr="00830E71" w:rsidRDefault="00F8061D" w:rsidP="000F22B9">
            <w:pPr>
              <w:pStyle w:val="tabletxt"/>
            </w:pPr>
            <w:r w:rsidRPr="00830E71">
              <w:t>Internal Revenue Service</w:t>
            </w:r>
          </w:p>
        </w:tc>
      </w:tr>
      <w:tr w:rsidR="00C47B2E" w:rsidRPr="00830E71" w14:paraId="1A18184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7FCDD0B" w14:textId="77777777" w:rsidR="00C47B2E" w:rsidRPr="00F8061D" w:rsidRDefault="00C47B2E" w:rsidP="000F22B9">
            <w:pPr>
              <w:pStyle w:val="tabletxt"/>
              <w:rPr>
                <w:b/>
              </w:rPr>
            </w:pPr>
            <w:r>
              <w:rPr>
                <w:b/>
              </w:rPr>
              <w:t>JDK</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AB8AED5" w14:textId="77777777" w:rsidR="00C47B2E" w:rsidRPr="001E77F9" w:rsidRDefault="00C47B2E">
            <w:pPr>
              <w:pStyle w:val="tabletxt"/>
            </w:pPr>
            <w:r w:rsidRPr="00C47B2E">
              <w:t>Java Development Kit</w:t>
            </w:r>
          </w:p>
        </w:tc>
      </w:tr>
      <w:tr w:rsidR="00F8061D" w:rsidRPr="00830E71" w14:paraId="3200DC4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968B2EA" w14:textId="77777777" w:rsidR="00F8061D" w:rsidRPr="00F8061D" w:rsidRDefault="00F8061D" w:rsidP="000F22B9">
            <w:pPr>
              <w:pStyle w:val="tabletxt"/>
              <w:rPr>
                <w:b/>
              </w:rPr>
            </w:pPr>
            <w:r w:rsidRPr="00F8061D">
              <w:rPr>
                <w:b/>
              </w:rPr>
              <w:t>JEE</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0A4814B" w14:textId="77777777" w:rsidR="00F8061D" w:rsidRPr="001E77F9" w:rsidRDefault="00F8061D">
            <w:pPr>
              <w:pStyle w:val="tabletxt"/>
            </w:pPr>
            <w:r w:rsidRPr="001E77F9">
              <w:t xml:space="preserve">Java Enterprise Edition </w:t>
            </w:r>
          </w:p>
        </w:tc>
      </w:tr>
      <w:tr w:rsidR="00F8061D" w:rsidRPr="00830E71" w14:paraId="2C398F8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60EAACA" w14:textId="77777777" w:rsidR="00F8061D" w:rsidRPr="00F8061D" w:rsidRDefault="00F8061D" w:rsidP="000F22B9">
            <w:pPr>
              <w:pStyle w:val="tabletxt"/>
              <w:rPr>
                <w:b/>
              </w:rPr>
            </w:pPr>
            <w:r w:rsidRPr="00F8061D">
              <w:rPr>
                <w:b/>
              </w:rPr>
              <w:t>JKS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BBAE6EA" w14:textId="77777777" w:rsidR="00F8061D" w:rsidRPr="00830E71" w:rsidRDefault="00F8061D" w:rsidP="000F22B9">
            <w:pPr>
              <w:pStyle w:val="tabletxt"/>
              <w:rPr>
                <w:szCs w:val="24"/>
              </w:rPr>
            </w:pPr>
            <w:r w:rsidRPr="00830E71">
              <w:rPr>
                <w:szCs w:val="24"/>
              </w:rPr>
              <w:t>Java Key Store</w:t>
            </w:r>
          </w:p>
        </w:tc>
      </w:tr>
      <w:tr w:rsidR="00C47B2E" w:rsidRPr="00830E71" w14:paraId="47E40D4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744E752" w14:textId="77777777" w:rsidR="00C47B2E" w:rsidRDefault="00C47B2E" w:rsidP="000F22B9">
            <w:pPr>
              <w:pStyle w:val="tabletxt"/>
              <w:rPr>
                <w:b/>
              </w:rPr>
            </w:pPr>
            <w:r>
              <w:rPr>
                <w:b/>
              </w:rPr>
              <w:t>JRE</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96AF91F" w14:textId="77777777" w:rsidR="00C47B2E" w:rsidRDefault="00C47B2E" w:rsidP="000F22B9">
            <w:pPr>
              <w:pStyle w:val="tabletxt"/>
            </w:pPr>
            <w:r>
              <w:t>Java Runtime Engine</w:t>
            </w:r>
          </w:p>
        </w:tc>
      </w:tr>
      <w:tr w:rsidR="008546B8" w:rsidRPr="00830E71" w14:paraId="11EC943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2DE2FAB" w14:textId="77777777" w:rsidR="008546B8" w:rsidRPr="00F8061D" w:rsidRDefault="008546B8" w:rsidP="000F22B9">
            <w:pPr>
              <w:pStyle w:val="tabletxt"/>
              <w:rPr>
                <w:b/>
              </w:rPr>
            </w:pPr>
            <w:r>
              <w:rPr>
                <w:b/>
              </w:rPr>
              <w:t>JSON</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0D7628C" w14:textId="77777777" w:rsidR="008546B8" w:rsidRPr="00830E71" w:rsidRDefault="008546B8" w:rsidP="000F22B9">
            <w:pPr>
              <w:pStyle w:val="tabletxt"/>
            </w:pPr>
            <w:r>
              <w:t>JavaScript Object Notation</w:t>
            </w:r>
          </w:p>
        </w:tc>
      </w:tr>
      <w:tr w:rsidR="002168F8" w:rsidRPr="00830E71" w14:paraId="7C2932A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BFFB9E8" w14:textId="77777777" w:rsidR="002168F8" w:rsidRPr="00F8061D" w:rsidRDefault="002168F8" w:rsidP="000F22B9">
            <w:pPr>
              <w:pStyle w:val="tabletxt"/>
              <w:rPr>
                <w:b/>
              </w:rPr>
            </w:pPr>
            <w:r>
              <w:rPr>
                <w:b/>
              </w:rPr>
              <w:t>JVM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C8BD9A3" w14:textId="77777777" w:rsidR="002168F8" w:rsidRPr="00830E71" w:rsidRDefault="002168F8" w:rsidP="000F22B9">
            <w:pPr>
              <w:pStyle w:val="tabletxt"/>
            </w:pPr>
            <w:r>
              <w:t>Java Virtual Machine</w:t>
            </w:r>
          </w:p>
        </w:tc>
      </w:tr>
      <w:tr w:rsidR="00F8061D" w:rsidRPr="00830E71" w14:paraId="0C76551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38A2FB3" w14:textId="77777777" w:rsidR="00F8061D" w:rsidRPr="00F8061D" w:rsidRDefault="00F8061D" w:rsidP="000F22B9">
            <w:pPr>
              <w:pStyle w:val="tabletxt"/>
              <w:rPr>
                <w:b/>
              </w:rPr>
            </w:pPr>
            <w:r w:rsidRPr="00F8061D">
              <w:rPr>
                <w:b/>
              </w:rPr>
              <w:t>KBA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754D4D8" w14:textId="77777777" w:rsidR="00F8061D" w:rsidRPr="00830E71" w:rsidRDefault="00F8061D" w:rsidP="000F22B9">
            <w:pPr>
              <w:pStyle w:val="tabletxt"/>
            </w:pPr>
            <w:r w:rsidRPr="00830E71">
              <w:t>Knowledge-Based Authentication</w:t>
            </w:r>
          </w:p>
        </w:tc>
      </w:tr>
      <w:tr w:rsidR="00F8061D" w:rsidRPr="00830E71" w14:paraId="7CEFA80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2ABE9B7" w14:textId="77777777" w:rsidR="00F8061D" w:rsidRPr="00F8061D" w:rsidRDefault="00F8061D" w:rsidP="000F22B9">
            <w:pPr>
              <w:pStyle w:val="tabletxt"/>
              <w:rPr>
                <w:b/>
              </w:rPr>
            </w:pPr>
            <w:r w:rsidRPr="00F8061D">
              <w:rPr>
                <w:b/>
              </w:rPr>
              <w:t>LOA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831E375" w14:textId="77777777" w:rsidR="00F8061D" w:rsidRPr="00830E71" w:rsidRDefault="00F8061D" w:rsidP="000F22B9">
            <w:pPr>
              <w:pStyle w:val="tabletxt"/>
            </w:pPr>
            <w:r w:rsidRPr="00830E71">
              <w:t>Level of Assurance</w:t>
            </w:r>
          </w:p>
        </w:tc>
      </w:tr>
      <w:tr w:rsidR="00F8061D" w:rsidRPr="00830E71" w14:paraId="720B14E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10E6BBD" w14:textId="77777777" w:rsidR="00F8061D" w:rsidRPr="00F8061D" w:rsidRDefault="00F8061D" w:rsidP="000F22B9">
            <w:pPr>
              <w:pStyle w:val="tabletxt"/>
              <w:rPr>
                <w:b/>
              </w:rPr>
            </w:pPr>
            <w:r w:rsidRPr="00F8061D">
              <w:rPr>
                <w:b/>
              </w:rPr>
              <w:t>MA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147FEE9" w14:textId="77777777" w:rsidR="00F8061D" w:rsidRPr="00830E71" w:rsidRDefault="00F8061D" w:rsidP="000F22B9">
            <w:pPr>
              <w:pStyle w:val="tabletxt"/>
            </w:pPr>
            <w:r>
              <w:t xml:space="preserve">Massachusetts </w:t>
            </w:r>
          </w:p>
        </w:tc>
      </w:tr>
      <w:tr w:rsidR="00AF6C35" w:rsidRPr="00830E71" w14:paraId="4BC88FD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E2D96E5" w14:textId="77777777" w:rsidR="00AF6C35" w:rsidRPr="00F8061D" w:rsidRDefault="00AF6C35" w:rsidP="000F22B9">
            <w:pPr>
              <w:pStyle w:val="tabletxt"/>
              <w:rPr>
                <w:b/>
              </w:rPr>
            </w:pPr>
            <w:r>
              <w:rPr>
                <w:b/>
              </w:rPr>
              <w:t>MA21</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60292DB" w14:textId="77777777" w:rsidR="00AF6C35" w:rsidRDefault="00AF6C35" w:rsidP="000F22B9">
            <w:pPr>
              <w:pStyle w:val="tabletxt"/>
            </w:pPr>
            <w:r>
              <w:t>MassHealth – Member Eligibility System</w:t>
            </w:r>
          </w:p>
        </w:tc>
      </w:tr>
      <w:tr w:rsidR="00F8061D" w:rsidRPr="00830E71" w14:paraId="7589810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843BC84" w14:textId="77777777" w:rsidR="00F8061D" w:rsidRPr="00F8061D" w:rsidRDefault="00F8061D" w:rsidP="000F22B9">
            <w:pPr>
              <w:pStyle w:val="tabletxt"/>
              <w:rPr>
                <w:b/>
              </w:rPr>
            </w:pPr>
            <w:r w:rsidRPr="00F8061D">
              <w:rPr>
                <w:b/>
              </w:rPr>
              <w:t>MAGI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9A40CBE" w14:textId="77777777" w:rsidR="00F8061D" w:rsidRPr="00830E71" w:rsidRDefault="00F8061D">
            <w:pPr>
              <w:pStyle w:val="tabletxt"/>
            </w:pPr>
            <w:r w:rsidRPr="00CD4D8B">
              <w:t>Modified Adjusted Gross Income</w:t>
            </w:r>
          </w:p>
        </w:tc>
      </w:tr>
      <w:tr w:rsidR="00C47B2E" w:rsidRPr="00830E71" w14:paraId="4C375190" w14:textId="77777777" w:rsidTr="008512C4">
        <w:trPr>
          <w:cantSplit/>
          <w:trHeight w:val="260"/>
          <w:jc w:val="center"/>
        </w:trPr>
        <w:tc>
          <w:tcPr>
            <w:tcW w:w="1036" w:type="pct"/>
            <w:tcBorders>
              <w:top w:val="single" w:sz="4" w:space="0" w:color="auto"/>
              <w:left w:val="single" w:sz="4" w:space="0" w:color="auto"/>
              <w:bottom w:val="single" w:sz="4" w:space="0" w:color="auto"/>
              <w:right w:val="single" w:sz="4" w:space="0" w:color="auto"/>
            </w:tcBorders>
          </w:tcPr>
          <w:p w14:paraId="3726F51B" w14:textId="77777777" w:rsidR="00C47B2E" w:rsidRPr="00F8061D" w:rsidRDefault="00C47B2E" w:rsidP="008512C4">
            <w:pPr>
              <w:pStyle w:val="tabletxt"/>
              <w:rPr>
                <w:b/>
              </w:rPr>
            </w:pPr>
            <w:r>
              <w:rPr>
                <w:b/>
              </w:rPr>
              <w:t>MASSIT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C95DC74" w14:textId="77777777" w:rsidR="00C47B2E" w:rsidRPr="00830E71" w:rsidRDefault="00C47B2E" w:rsidP="008512C4">
            <w:pPr>
              <w:pStyle w:val="tabletxt"/>
            </w:pPr>
            <w:r>
              <w:t>Mass Information Technology (Formerly Information Technology Division ITD)</w:t>
            </w:r>
          </w:p>
        </w:tc>
      </w:tr>
      <w:tr w:rsidR="00F8061D" w:rsidRPr="00830E71" w14:paraId="255CCFD3"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140F23C" w14:textId="77777777" w:rsidR="00F8061D" w:rsidRPr="00F8061D" w:rsidRDefault="00F8061D" w:rsidP="000F22B9">
            <w:pPr>
              <w:pStyle w:val="tabletxt"/>
              <w:rPr>
                <w:b/>
              </w:rPr>
            </w:pPr>
            <w:r w:rsidRPr="00F8061D">
              <w:rPr>
                <w:b/>
              </w:rPr>
              <w:t>MB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3999102" w14:textId="77777777" w:rsidR="00F8061D" w:rsidRPr="00830E71" w:rsidRDefault="00F8061D" w:rsidP="000F22B9">
            <w:pPr>
              <w:pStyle w:val="tabletxt"/>
            </w:pPr>
            <w:r>
              <w:t>Message Broker</w:t>
            </w:r>
          </w:p>
        </w:tc>
      </w:tr>
      <w:tr w:rsidR="00E904B6" w:rsidRPr="00830E71" w14:paraId="17E1181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FB85A35" w14:textId="69938193" w:rsidR="00E904B6" w:rsidRPr="00F8061D" w:rsidRDefault="00E904B6" w:rsidP="00EF2079">
            <w:pPr>
              <w:pStyle w:val="tabletxt"/>
              <w:rPr>
                <w:b/>
              </w:rPr>
            </w:pPr>
            <w:r>
              <w:rPr>
                <w:b/>
              </w:rPr>
              <w:t>MCP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E69B211" w14:textId="37595670" w:rsidR="00E904B6" w:rsidRPr="00830E71" w:rsidRDefault="00E904B6" w:rsidP="00EF2079">
            <w:pPr>
              <w:pStyle w:val="tabletxt"/>
            </w:pPr>
            <w:r>
              <w:t>Member Communication Portal</w:t>
            </w:r>
          </w:p>
        </w:tc>
      </w:tr>
      <w:tr w:rsidR="00DF4D9B" w:rsidRPr="00830E71" w14:paraId="3D1A79A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49D8550" w14:textId="77777777" w:rsidR="00DF4D9B" w:rsidRPr="00F8061D" w:rsidRDefault="00DF4D9B" w:rsidP="00EF2079">
            <w:pPr>
              <w:pStyle w:val="tabletxt"/>
              <w:rPr>
                <w:b/>
              </w:rPr>
            </w:pPr>
            <w:r w:rsidRPr="00F8061D">
              <w:rPr>
                <w:b/>
              </w:rPr>
              <w:t>MEC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104456" w14:textId="77777777" w:rsidR="00DF4D9B" w:rsidRPr="00830E71" w:rsidRDefault="00DF4D9B" w:rsidP="00EF2079">
            <w:pPr>
              <w:pStyle w:val="tabletxt"/>
            </w:pPr>
            <w:r w:rsidRPr="00830E71">
              <w:t>Minimum Essential Coverage</w:t>
            </w:r>
          </w:p>
        </w:tc>
      </w:tr>
      <w:tr w:rsidR="00F8061D" w:rsidRPr="00830E71" w14:paraId="5854902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BB8B58F" w14:textId="77777777" w:rsidR="00F8061D" w:rsidRPr="00F8061D" w:rsidRDefault="00DF4D9B" w:rsidP="000F22B9">
            <w:pPr>
              <w:pStyle w:val="tabletxt"/>
              <w:rPr>
                <w:b/>
              </w:rPr>
            </w:pPr>
            <w:r>
              <w:rPr>
                <w:b/>
              </w:rPr>
              <w:t>MEP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819FEE6" w14:textId="77777777" w:rsidR="00DF4D9B" w:rsidRPr="00830E71" w:rsidRDefault="00DF4D9B" w:rsidP="00FF7838">
            <w:pPr>
              <w:pStyle w:val="tabletxt"/>
            </w:pPr>
            <w:r>
              <w:t>Medicare</w:t>
            </w:r>
            <w:r w:rsidRPr="00761625">
              <w:t xml:space="preserve"> Eligibility </w:t>
            </w:r>
            <w:r>
              <w:t>Program</w:t>
            </w:r>
          </w:p>
        </w:tc>
      </w:tr>
      <w:tr w:rsidR="00F8061D" w:rsidRPr="00830E71" w14:paraId="6A6FB4E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F29FBE9" w14:textId="77777777" w:rsidR="00F8061D" w:rsidRPr="00F8061D" w:rsidRDefault="00F8061D" w:rsidP="000F22B9">
            <w:pPr>
              <w:pStyle w:val="tabletxt"/>
              <w:rPr>
                <w:b/>
              </w:rPr>
            </w:pPr>
            <w:r w:rsidRPr="00F8061D">
              <w:rPr>
                <w:b/>
              </w:rPr>
              <w:t>MFT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8B1DCC8" w14:textId="77777777" w:rsidR="00F8061D" w:rsidRPr="00830E71" w:rsidRDefault="00F8061D" w:rsidP="000F22B9">
            <w:pPr>
              <w:pStyle w:val="tabletxt"/>
            </w:pPr>
            <w:r w:rsidRPr="00830E71">
              <w:t>Managed File Transfer</w:t>
            </w:r>
          </w:p>
        </w:tc>
      </w:tr>
      <w:tr w:rsidR="00CB7862" w:rsidRPr="00830E71" w14:paraId="28946F1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8E95CD8" w14:textId="6CF061AE" w:rsidR="00CB7862" w:rsidRDefault="00CB7862" w:rsidP="000F22B9">
            <w:pPr>
              <w:pStyle w:val="tabletxt"/>
              <w:rPr>
                <w:b/>
              </w:rPr>
            </w:pPr>
            <w:r>
              <w:rPr>
                <w:b/>
              </w:rPr>
              <w:t>MH</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B9B86EF" w14:textId="1AA3D4D8" w:rsidR="00CB7862" w:rsidRPr="00A31768" w:rsidRDefault="00CB7862" w:rsidP="000F22B9">
            <w:pPr>
              <w:pStyle w:val="tabletxt"/>
            </w:pPr>
            <w:r>
              <w:t>MassHealth</w:t>
            </w:r>
          </w:p>
        </w:tc>
      </w:tr>
      <w:tr w:rsidR="00A31768" w:rsidRPr="00830E71" w14:paraId="07B4122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A7BF05C" w14:textId="77777777" w:rsidR="00A31768" w:rsidRPr="00F8061D" w:rsidRDefault="00A31768" w:rsidP="000F22B9">
            <w:pPr>
              <w:pStyle w:val="tabletxt"/>
              <w:rPr>
                <w:b/>
              </w:rPr>
            </w:pPr>
            <w:r>
              <w:rPr>
                <w:b/>
              </w:rPr>
              <w:t>MITA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FC0EF95" w14:textId="77777777" w:rsidR="00A31768" w:rsidRPr="00830E71" w:rsidRDefault="00A31768" w:rsidP="000F22B9">
            <w:pPr>
              <w:pStyle w:val="tabletxt"/>
            </w:pPr>
            <w:r w:rsidRPr="00A31768">
              <w:t>Medicaid Information Technology Architecture</w:t>
            </w:r>
          </w:p>
        </w:tc>
      </w:tr>
      <w:tr w:rsidR="00F8061D" w:rsidRPr="00830E71" w14:paraId="7D1EBEE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2283E27" w14:textId="77777777" w:rsidR="00F8061D" w:rsidRPr="00F8061D" w:rsidRDefault="00F8061D" w:rsidP="000F22B9">
            <w:pPr>
              <w:pStyle w:val="tabletxt"/>
              <w:rPr>
                <w:b/>
              </w:rPr>
            </w:pPr>
            <w:r w:rsidRPr="00F8061D">
              <w:rPr>
                <w:b/>
              </w:rPr>
              <w:t>MMIS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CE5208D" w14:textId="77777777" w:rsidR="00F8061D" w:rsidRPr="00DB7ABD" w:rsidRDefault="00F8061D">
            <w:pPr>
              <w:pStyle w:val="tabletxt"/>
            </w:pPr>
            <w:r w:rsidRPr="00081BB1">
              <w:t xml:space="preserve">Medicaid Eligibility Inquiry </w:t>
            </w:r>
            <w:r>
              <w:t>Service</w:t>
            </w:r>
          </w:p>
        </w:tc>
      </w:tr>
      <w:tr w:rsidR="009F265E" w:rsidRPr="00830E71" w14:paraId="55E1CD9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F8D88BE" w14:textId="77777777" w:rsidR="009F265E" w:rsidRDefault="009F265E" w:rsidP="000F22B9">
            <w:pPr>
              <w:pStyle w:val="tabletxt"/>
              <w:rPr>
                <w:b/>
              </w:rPr>
            </w:pPr>
            <w:r>
              <w:rPr>
                <w:b/>
              </w:rPr>
              <w:t>MOCC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3C3B41F" w14:textId="77777777" w:rsidR="009F265E" w:rsidRPr="009F265E" w:rsidRDefault="009F265E" w:rsidP="009F265E">
            <w:pPr>
              <w:rPr>
                <w:color w:val="auto"/>
                <w:szCs w:val="24"/>
              </w:rPr>
            </w:pPr>
            <w:r w:rsidRPr="009F265E">
              <w:rPr>
                <w:color w:val="auto"/>
                <w:szCs w:val="24"/>
              </w:rPr>
              <w:t>Massachusetts Operations Command Center</w:t>
            </w:r>
          </w:p>
        </w:tc>
      </w:tr>
      <w:tr w:rsidR="00F7365E" w:rsidRPr="00830E71" w14:paraId="30E310EA"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299333C" w14:textId="77777777" w:rsidR="00F7365E" w:rsidRPr="00F8061D" w:rsidRDefault="00F7365E" w:rsidP="000F22B9">
            <w:pPr>
              <w:pStyle w:val="tabletxt"/>
              <w:rPr>
                <w:b/>
              </w:rPr>
            </w:pPr>
            <w:r>
              <w:rPr>
                <w:b/>
              </w:rPr>
              <w:t>MWS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4F57AB" w14:textId="77777777" w:rsidR="00F7365E" w:rsidRPr="00DB7ABD" w:rsidRDefault="00F7365E">
            <w:pPr>
              <w:pStyle w:val="tabletxt"/>
            </w:pPr>
            <w:r>
              <w:t>My Work-Space</w:t>
            </w:r>
          </w:p>
        </w:tc>
      </w:tr>
      <w:tr w:rsidR="00F8061D" w:rsidRPr="00830E71" w14:paraId="4FA5E97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20CBA07" w14:textId="77777777" w:rsidR="00F8061D" w:rsidRPr="00F8061D" w:rsidRDefault="00F8061D" w:rsidP="000F22B9">
            <w:pPr>
              <w:pStyle w:val="tabletxt"/>
              <w:rPr>
                <w:b/>
              </w:rPr>
            </w:pPr>
            <w:r w:rsidRPr="00F8061D">
              <w:rPr>
                <w:b/>
              </w:rPr>
              <w:t>NGIS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D4949EE" w14:textId="77777777" w:rsidR="00F8061D" w:rsidRPr="00830E71" w:rsidRDefault="00F8061D">
            <w:pPr>
              <w:pStyle w:val="tabletxt"/>
            </w:pPr>
            <w:r w:rsidRPr="00DB7ABD">
              <w:t>Northrop Grumman Integrated Systems</w:t>
            </w:r>
          </w:p>
        </w:tc>
      </w:tr>
      <w:tr w:rsidR="00F8061D" w:rsidRPr="00830E71" w14:paraId="68756BE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AF9F79C" w14:textId="77777777" w:rsidR="00F8061D" w:rsidRPr="00F8061D" w:rsidRDefault="00F8061D" w:rsidP="000F22B9">
            <w:pPr>
              <w:pStyle w:val="tabletxt"/>
              <w:rPr>
                <w:b/>
              </w:rPr>
            </w:pPr>
            <w:r w:rsidRPr="00F8061D">
              <w:rPr>
                <w:b/>
              </w:rPr>
              <w:t>NIEM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29CE7CC" w14:textId="77777777" w:rsidR="00F8061D" w:rsidRPr="00830E71" w:rsidRDefault="00F8061D" w:rsidP="000F22B9">
            <w:pPr>
              <w:pStyle w:val="tabletxt"/>
            </w:pPr>
            <w:r w:rsidRPr="00830E71">
              <w:t>National Information Exchange Model</w:t>
            </w:r>
          </w:p>
        </w:tc>
      </w:tr>
      <w:tr w:rsidR="00953E2A" w:rsidRPr="00830E71" w14:paraId="36267F32" w14:textId="77777777" w:rsidTr="00953E2A">
        <w:trPr>
          <w:cantSplit/>
          <w:jc w:val="center"/>
        </w:trPr>
        <w:tc>
          <w:tcPr>
            <w:tcW w:w="1036" w:type="pct"/>
            <w:tcBorders>
              <w:top w:val="single" w:sz="4" w:space="0" w:color="auto"/>
              <w:left w:val="single" w:sz="4" w:space="0" w:color="auto"/>
              <w:bottom w:val="single" w:sz="4" w:space="0" w:color="auto"/>
              <w:right w:val="single" w:sz="4" w:space="0" w:color="auto"/>
            </w:tcBorders>
          </w:tcPr>
          <w:p w14:paraId="7BBA55BC" w14:textId="77777777" w:rsidR="00953E2A" w:rsidRPr="00F8061D" w:rsidRDefault="00953E2A" w:rsidP="00953E2A">
            <w:pPr>
              <w:pStyle w:val="tabletxt"/>
              <w:rPr>
                <w:b/>
              </w:rPr>
            </w:pPr>
            <w:r w:rsidRPr="00F8061D">
              <w:rPr>
                <w:b/>
              </w:rPr>
              <w:t>Non-ESI MEC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6780A0E" w14:textId="77777777" w:rsidR="00953E2A" w:rsidRPr="00830E71" w:rsidRDefault="00953E2A" w:rsidP="00953E2A">
            <w:pPr>
              <w:pStyle w:val="tabletxt"/>
            </w:pPr>
            <w:r w:rsidRPr="00830E71">
              <w:t>Non-Employer Sponsored Insurance Minimal Essential Coverage</w:t>
            </w:r>
          </w:p>
        </w:tc>
      </w:tr>
      <w:tr w:rsidR="00287E7B" w:rsidRPr="00830E71" w14:paraId="282B718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DEA7F45" w14:textId="77777777" w:rsidR="00287E7B" w:rsidRPr="00F8061D" w:rsidRDefault="00287E7B" w:rsidP="000F22B9">
            <w:pPr>
              <w:pStyle w:val="tabletxt"/>
              <w:rPr>
                <w:b/>
                <w:szCs w:val="24"/>
              </w:rPr>
            </w:pPr>
            <w:r>
              <w:rPr>
                <w:b/>
                <w:szCs w:val="24"/>
              </w:rPr>
              <w:t>OIDC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8217FAA" w14:textId="77777777" w:rsidR="00287E7B" w:rsidRPr="00830E71" w:rsidRDefault="00287E7B" w:rsidP="000F22B9">
            <w:pPr>
              <w:pStyle w:val="tabletxt"/>
              <w:rPr>
                <w:szCs w:val="24"/>
              </w:rPr>
            </w:pPr>
            <w:r>
              <w:rPr>
                <w:szCs w:val="24"/>
              </w:rPr>
              <w:t>Open ID Connect</w:t>
            </w:r>
          </w:p>
        </w:tc>
      </w:tr>
      <w:tr w:rsidR="00894893" w:rsidRPr="00830E71" w14:paraId="1F83C6C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5AE260D" w14:textId="77777777" w:rsidR="00894893" w:rsidRPr="00F8061D" w:rsidRDefault="00894893" w:rsidP="000F22B9">
            <w:pPr>
              <w:pStyle w:val="tabletxt"/>
              <w:rPr>
                <w:b/>
                <w:szCs w:val="24"/>
              </w:rPr>
            </w:pPr>
            <w:r>
              <w:rPr>
                <w:b/>
                <w:szCs w:val="24"/>
              </w:rPr>
              <w:t>O&amp;M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4F67F71" w14:textId="77777777" w:rsidR="00894893" w:rsidRPr="00830E71" w:rsidRDefault="00894893" w:rsidP="000F22B9">
            <w:pPr>
              <w:pStyle w:val="tabletxt"/>
              <w:rPr>
                <w:szCs w:val="24"/>
              </w:rPr>
            </w:pPr>
            <w:r>
              <w:rPr>
                <w:szCs w:val="24"/>
              </w:rPr>
              <w:t>Operations and Maintenance</w:t>
            </w:r>
          </w:p>
        </w:tc>
      </w:tr>
      <w:tr w:rsidR="00F8061D" w:rsidRPr="00830E71" w14:paraId="4067E2A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D6E7B85" w14:textId="77777777" w:rsidR="00F8061D" w:rsidRPr="00F8061D" w:rsidRDefault="00F8061D" w:rsidP="000F22B9">
            <w:pPr>
              <w:pStyle w:val="tabletxt"/>
              <w:rPr>
                <w:b/>
                <w:szCs w:val="24"/>
              </w:rPr>
            </w:pPr>
            <w:r w:rsidRPr="00F8061D">
              <w:rPr>
                <w:b/>
                <w:szCs w:val="24"/>
              </w:rPr>
              <w:t>OS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2855703" w14:textId="77777777" w:rsidR="00F8061D" w:rsidRPr="00830E71" w:rsidRDefault="00F8061D" w:rsidP="000F22B9">
            <w:pPr>
              <w:pStyle w:val="tabletxt"/>
              <w:rPr>
                <w:szCs w:val="24"/>
              </w:rPr>
            </w:pPr>
            <w:r w:rsidRPr="00830E71">
              <w:rPr>
                <w:szCs w:val="24"/>
              </w:rPr>
              <w:t>Operating System</w:t>
            </w:r>
          </w:p>
        </w:tc>
      </w:tr>
      <w:tr w:rsidR="00AB5188" w:rsidRPr="00830E71" w14:paraId="2FB2C52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C70302F" w14:textId="77777777" w:rsidR="00AB5188" w:rsidRPr="00DA1874" w:rsidRDefault="00AB5188" w:rsidP="000F22B9">
            <w:pPr>
              <w:pStyle w:val="tabletxt"/>
              <w:rPr>
                <w:b/>
                <w:szCs w:val="24"/>
              </w:rPr>
            </w:pPr>
            <w:r w:rsidRPr="00DA1874">
              <w:rPr>
                <w:b/>
              </w:rPr>
              <w:t>OSDM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6F56865" w14:textId="77777777" w:rsidR="00AB5188" w:rsidRPr="00F8061D" w:rsidRDefault="00AB5188" w:rsidP="00A675D2">
            <w:pPr>
              <w:pStyle w:val="tabletxt"/>
            </w:pPr>
            <w:r w:rsidRPr="00AB5188">
              <w:t>Optum System Development Methodology</w:t>
            </w:r>
          </w:p>
        </w:tc>
      </w:tr>
      <w:tr w:rsidR="00F8061D" w:rsidRPr="00830E71" w14:paraId="64AFD3F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841660A" w14:textId="77777777" w:rsidR="00F8061D" w:rsidRPr="00F8061D" w:rsidRDefault="00F8061D" w:rsidP="000F22B9">
            <w:pPr>
              <w:pStyle w:val="tabletxt"/>
              <w:rPr>
                <w:b/>
                <w:szCs w:val="24"/>
              </w:rPr>
            </w:pPr>
            <w:r>
              <w:rPr>
                <w:b/>
                <w:szCs w:val="24"/>
              </w:rPr>
              <w:t>PBE</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FF492C7" w14:textId="77777777" w:rsidR="00F8061D" w:rsidRPr="00F8061D" w:rsidRDefault="00F8061D" w:rsidP="00F8061D">
            <w:pPr>
              <w:pStyle w:val="tabletxt"/>
              <w:rPr>
                <w:szCs w:val="24"/>
              </w:rPr>
            </w:pPr>
            <w:r w:rsidRPr="00F8061D">
              <w:t xml:space="preserve">Password-Based Encryption </w:t>
            </w:r>
          </w:p>
        </w:tc>
      </w:tr>
      <w:tr w:rsidR="00894893" w:rsidRPr="00830E71" w14:paraId="58D774D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86314A0" w14:textId="77777777" w:rsidR="00894893" w:rsidRPr="00F8061D" w:rsidRDefault="00894893" w:rsidP="000F22B9">
            <w:pPr>
              <w:pStyle w:val="tabletxt"/>
              <w:rPr>
                <w:b/>
                <w:szCs w:val="24"/>
              </w:rPr>
            </w:pPr>
            <w:r>
              <w:rPr>
                <w:b/>
                <w:szCs w:val="24"/>
              </w:rPr>
              <w:t>PDF</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C1B27ED" w14:textId="77777777" w:rsidR="00894893" w:rsidRPr="00830E71" w:rsidRDefault="00894893" w:rsidP="000F22B9">
            <w:pPr>
              <w:pStyle w:val="tabletxt"/>
              <w:rPr>
                <w:szCs w:val="24"/>
              </w:rPr>
            </w:pPr>
            <w:r>
              <w:rPr>
                <w:szCs w:val="24"/>
              </w:rPr>
              <w:t>Portable Document Format</w:t>
            </w:r>
          </w:p>
        </w:tc>
      </w:tr>
      <w:tr w:rsidR="00F8061D" w:rsidRPr="00830E71" w14:paraId="1F4A71F3"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CAAD384" w14:textId="77777777" w:rsidR="00F8061D" w:rsidRPr="00F8061D" w:rsidRDefault="00F8061D" w:rsidP="000F22B9">
            <w:pPr>
              <w:pStyle w:val="tabletxt"/>
              <w:rPr>
                <w:b/>
                <w:szCs w:val="24"/>
              </w:rPr>
            </w:pPr>
            <w:r w:rsidRPr="00F8061D">
              <w:rPr>
                <w:b/>
                <w:szCs w:val="24"/>
              </w:rPr>
              <w:t>PHI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081669E" w14:textId="77777777" w:rsidR="00F8061D" w:rsidRPr="00830E71" w:rsidRDefault="00F8061D" w:rsidP="000F22B9">
            <w:pPr>
              <w:pStyle w:val="tabletxt"/>
              <w:rPr>
                <w:szCs w:val="24"/>
              </w:rPr>
            </w:pPr>
            <w:r w:rsidRPr="00830E71">
              <w:rPr>
                <w:szCs w:val="24"/>
              </w:rPr>
              <w:t>Protected Health Information</w:t>
            </w:r>
          </w:p>
        </w:tc>
      </w:tr>
      <w:tr w:rsidR="00F8061D" w:rsidRPr="00830E71" w14:paraId="03193E4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60233C0" w14:textId="77777777" w:rsidR="00F8061D" w:rsidRPr="00F8061D" w:rsidRDefault="00F8061D" w:rsidP="000F22B9">
            <w:pPr>
              <w:pStyle w:val="tabletxt"/>
              <w:rPr>
                <w:b/>
              </w:rPr>
            </w:pPr>
            <w:r w:rsidRPr="00F8061D">
              <w:rPr>
                <w:b/>
              </w:rPr>
              <w:t>PHS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D87F045" w14:textId="77777777" w:rsidR="00F8061D" w:rsidRPr="00830E71" w:rsidRDefault="00F8061D" w:rsidP="000F22B9">
            <w:pPr>
              <w:pStyle w:val="tabletxt"/>
            </w:pPr>
            <w:r w:rsidRPr="00830E71">
              <w:t>Public Health Service</w:t>
            </w:r>
          </w:p>
        </w:tc>
      </w:tr>
      <w:tr w:rsidR="00F8061D" w:rsidRPr="00830E71" w14:paraId="04E0B97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A7771B3" w14:textId="77777777" w:rsidR="00F8061D" w:rsidRPr="00F8061D" w:rsidRDefault="00F8061D" w:rsidP="000F22B9">
            <w:pPr>
              <w:pStyle w:val="tabletxt"/>
              <w:rPr>
                <w:b/>
                <w:szCs w:val="24"/>
              </w:rPr>
            </w:pPr>
            <w:r w:rsidRPr="00F8061D">
              <w:rPr>
                <w:b/>
                <w:szCs w:val="24"/>
              </w:rPr>
              <w:t>PII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351D18C" w14:textId="77777777" w:rsidR="00F8061D" w:rsidRPr="00830E71" w:rsidRDefault="00F8061D" w:rsidP="000F22B9">
            <w:pPr>
              <w:pStyle w:val="tabletxt"/>
              <w:rPr>
                <w:szCs w:val="24"/>
              </w:rPr>
            </w:pPr>
            <w:r w:rsidRPr="00830E71">
              <w:rPr>
                <w:szCs w:val="24"/>
              </w:rPr>
              <w:t>Personally Identifiable Information</w:t>
            </w:r>
          </w:p>
        </w:tc>
      </w:tr>
      <w:tr w:rsidR="00F8061D" w:rsidRPr="00830E71" w14:paraId="25A365C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C378FED" w14:textId="77777777" w:rsidR="00F8061D" w:rsidRPr="00F8061D" w:rsidRDefault="00F8061D" w:rsidP="000F22B9">
            <w:pPr>
              <w:pStyle w:val="tabletxt"/>
              <w:rPr>
                <w:b/>
              </w:rPr>
            </w:pPr>
            <w:r w:rsidRPr="00F8061D">
              <w:rPr>
                <w:b/>
              </w:rPr>
              <w:t>PPACA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A994972" w14:textId="77777777" w:rsidR="00F8061D" w:rsidRPr="00830E71" w:rsidRDefault="00F8061D" w:rsidP="000F22B9">
            <w:pPr>
              <w:pStyle w:val="tabletxt"/>
            </w:pPr>
            <w:r w:rsidRPr="00830E71">
              <w:t>Patient Protection and Affordable Care Act</w:t>
            </w:r>
          </w:p>
        </w:tc>
      </w:tr>
      <w:tr w:rsidR="00F8061D" w:rsidRPr="00830E71" w14:paraId="263BD1B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884EC40" w14:textId="77777777" w:rsidR="00F8061D" w:rsidRPr="00F8061D" w:rsidRDefault="00F8061D" w:rsidP="000F22B9">
            <w:pPr>
              <w:pStyle w:val="tabletxt"/>
              <w:rPr>
                <w:b/>
              </w:rPr>
            </w:pPr>
            <w:r w:rsidRPr="00F8061D">
              <w:rPr>
                <w:b/>
              </w:rPr>
              <w:t>PROD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E67FC02" w14:textId="77777777" w:rsidR="00F8061D" w:rsidRPr="00830E71" w:rsidRDefault="00F8061D" w:rsidP="000F22B9">
            <w:pPr>
              <w:pStyle w:val="tabletxt"/>
            </w:pPr>
            <w:r w:rsidRPr="00830E71">
              <w:t>Production Environment</w:t>
            </w:r>
          </w:p>
        </w:tc>
      </w:tr>
      <w:tr w:rsidR="005778EF" w:rsidRPr="00830E71" w14:paraId="0E29D626" w14:textId="77777777" w:rsidTr="00DA1874">
        <w:trPr>
          <w:cantSplit/>
          <w:trHeight w:val="70"/>
          <w:jc w:val="center"/>
        </w:trPr>
        <w:tc>
          <w:tcPr>
            <w:tcW w:w="1036" w:type="pct"/>
            <w:tcBorders>
              <w:top w:val="single" w:sz="4" w:space="0" w:color="auto"/>
              <w:left w:val="single" w:sz="4" w:space="0" w:color="auto"/>
              <w:bottom w:val="single" w:sz="4" w:space="0" w:color="auto"/>
              <w:right w:val="single" w:sz="4" w:space="0" w:color="auto"/>
            </w:tcBorders>
          </w:tcPr>
          <w:p w14:paraId="499569EC" w14:textId="71CB73EF" w:rsidR="005778EF" w:rsidRPr="00F8061D" w:rsidRDefault="005778EF" w:rsidP="000F22B9">
            <w:pPr>
              <w:pStyle w:val="tabletxt"/>
              <w:rPr>
                <w:b/>
              </w:rPr>
            </w:pPr>
            <w:r>
              <w:rPr>
                <w:b/>
              </w:rPr>
              <w:t>PVC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40D52B0" w14:textId="5D09D4A1" w:rsidR="005778EF" w:rsidRPr="00AB0E7F" w:rsidRDefault="005778EF">
            <w:pPr>
              <w:pStyle w:val="tabletxt"/>
            </w:pPr>
            <w:r>
              <w:t>Periodic Verification (Medicare/Death) Confirmation</w:t>
            </w:r>
          </w:p>
        </w:tc>
      </w:tr>
      <w:tr w:rsidR="00F8061D" w:rsidRPr="00830E71" w14:paraId="7CA4BEAC" w14:textId="77777777" w:rsidTr="00DA1874">
        <w:trPr>
          <w:cantSplit/>
          <w:trHeight w:val="70"/>
          <w:jc w:val="center"/>
        </w:trPr>
        <w:tc>
          <w:tcPr>
            <w:tcW w:w="1036" w:type="pct"/>
            <w:tcBorders>
              <w:top w:val="single" w:sz="4" w:space="0" w:color="auto"/>
              <w:left w:val="single" w:sz="4" w:space="0" w:color="auto"/>
              <w:bottom w:val="single" w:sz="4" w:space="0" w:color="auto"/>
              <w:right w:val="single" w:sz="4" w:space="0" w:color="auto"/>
            </w:tcBorders>
          </w:tcPr>
          <w:p w14:paraId="5FEA009F" w14:textId="77777777" w:rsidR="00F8061D" w:rsidRPr="00F8061D" w:rsidRDefault="00F8061D" w:rsidP="000F22B9">
            <w:pPr>
              <w:pStyle w:val="tabletxt"/>
              <w:rPr>
                <w:b/>
              </w:rPr>
            </w:pPr>
            <w:r w:rsidRPr="00F8061D">
              <w:rPr>
                <w:b/>
              </w:rPr>
              <w:t>PZ</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F26C01C" w14:textId="77777777" w:rsidR="00F8061D" w:rsidRPr="00DB7ABD" w:rsidRDefault="00F8061D">
            <w:pPr>
              <w:pStyle w:val="tabletxt"/>
            </w:pPr>
            <w:r w:rsidRPr="00AB0E7F">
              <w:t xml:space="preserve">Presentation </w:t>
            </w:r>
            <w:r>
              <w:t>Zone</w:t>
            </w:r>
          </w:p>
        </w:tc>
      </w:tr>
      <w:tr w:rsidR="00F8061D" w:rsidRPr="00830E71" w14:paraId="0430CB9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733B7C8" w14:textId="77777777" w:rsidR="00F8061D" w:rsidRPr="00F8061D" w:rsidRDefault="00F8061D" w:rsidP="000F22B9">
            <w:pPr>
              <w:pStyle w:val="tabletxt"/>
              <w:rPr>
                <w:b/>
              </w:rPr>
            </w:pPr>
            <w:r w:rsidRPr="00F8061D">
              <w:rPr>
                <w:b/>
              </w:rPr>
              <w:t>QA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61E51B0" w14:textId="77777777" w:rsidR="00F8061D" w:rsidRPr="00DB7ABD" w:rsidRDefault="00642EF5" w:rsidP="00DB7ABD">
            <w:pPr>
              <w:pStyle w:val="tabletxt"/>
            </w:pPr>
            <w:r>
              <w:t>Optum Testing Team</w:t>
            </w:r>
            <w:r w:rsidR="00894893">
              <w:t xml:space="preserve"> – Quality Assurance</w:t>
            </w:r>
          </w:p>
        </w:tc>
      </w:tr>
      <w:tr w:rsidR="00F8061D" w:rsidRPr="00830E71" w14:paraId="675B9CD3"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EFE529D" w14:textId="77777777" w:rsidR="00F8061D" w:rsidRPr="00F8061D" w:rsidRDefault="00F8061D" w:rsidP="000F22B9">
            <w:pPr>
              <w:pStyle w:val="tabletxt"/>
              <w:rPr>
                <w:b/>
              </w:rPr>
            </w:pPr>
            <w:r w:rsidRPr="00F8061D">
              <w:rPr>
                <w:b/>
              </w:rPr>
              <w:t>QDP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DB4422D" w14:textId="77777777" w:rsidR="00F8061D" w:rsidRPr="00830E71" w:rsidRDefault="00F8061D">
            <w:pPr>
              <w:pStyle w:val="tabletxt"/>
            </w:pPr>
            <w:r w:rsidRPr="00DB7ABD">
              <w:t>Qualified Dental Plans</w:t>
            </w:r>
          </w:p>
        </w:tc>
      </w:tr>
      <w:tr w:rsidR="00F8061D" w:rsidRPr="00830E71" w14:paraId="7711135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09C3ABF" w14:textId="77777777" w:rsidR="00F8061D" w:rsidRPr="00F8061D" w:rsidRDefault="00F8061D" w:rsidP="000F22B9">
            <w:pPr>
              <w:pStyle w:val="tabletxt"/>
              <w:rPr>
                <w:b/>
              </w:rPr>
            </w:pPr>
            <w:r w:rsidRPr="00F8061D">
              <w:rPr>
                <w:b/>
              </w:rPr>
              <w:t>QHP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4868109" w14:textId="77777777" w:rsidR="00F8061D" w:rsidRPr="00830E71" w:rsidRDefault="00F8061D" w:rsidP="000F22B9">
            <w:pPr>
              <w:pStyle w:val="tabletxt"/>
            </w:pPr>
            <w:r w:rsidRPr="00830E71">
              <w:t>Qualified Health Plan</w:t>
            </w:r>
          </w:p>
        </w:tc>
      </w:tr>
      <w:tr w:rsidR="00287E7B" w:rsidRPr="00830E71" w14:paraId="2300C4B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51F6E48" w14:textId="77777777" w:rsidR="00287E7B" w:rsidRPr="00F8061D" w:rsidRDefault="00287E7B" w:rsidP="000F22B9">
            <w:pPr>
              <w:pStyle w:val="tabletxt"/>
              <w:rPr>
                <w:b/>
              </w:rPr>
            </w:pPr>
            <w:r>
              <w:rPr>
                <w:b/>
              </w:rPr>
              <w:t>RBAC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1D6A83C" w14:textId="77777777" w:rsidR="00287E7B" w:rsidRPr="00830E71" w:rsidRDefault="00287E7B" w:rsidP="000F22B9">
            <w:pPr>
              <w:pStyle w:val="tabletxt"/>
            </w:pPr>
            <w:r>
              <w:t>Role Based Access Control</w:t>
            </w:r>
          </w:p>
        </w:tc>
      </w:tr>
      <w:tr w:rsidR="00F8061D" w:rsidRPr="00830E71" w14:paraId="0EAFF15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F885050" w14:textId="77777777" w:rsidR="00F8061D" w:rsidRPr="00F8061D" w:rsidRDefault="00F8061D" w:rsidP="000F22B9">
            <w:pPr>
              <w:pStyle w:val="tabletxt"/>
              <w:rPr>
                <w:b/>
              </w:rPr>
            </w:pPr>
            <w:r w:rsidRPr="00F8061D">
              <w:rPr>
                <w:b/>
              </w:rPr>
              <w:t>RIDP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B7E131C" w14:textId="77777777" w:rsidR="00F8061D" w:rsidRPr="00830E71" w:rsidRDefault="00F8061D" w:rsidP="000F22B9">
            <w:pPr>
              <w:pStyle w:val="tabletxt"/>
            </w:pPr>
            <w:r w:rsidRPr="00830E71">
              <w:t>Remote Identity Proofing</w:t>
            </w:r>
          </w:p>
        </w:tc>
      </w:tr>
      <w:tr w:rsidR="00CB60A4" w:rsidRPr="00830E71" w14:paraId="3C616E33"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ECB4E9C" w14:textId="77777777" w:rsidR="00CB60A4" w:rsidRPr="00F8061D" w:rsidRDefault="00CB60A4" w:rsidP="000F22B9">
            <w:pPr>
              <w:pStyle w:val="tabletxt"/>
              <w:rPr>
                <w:b/>
              </w:rPr>
            </w:pPr>
            <w:r>
              <w:rPr>
                <w:b/>
              </w:rPr>
              <w:t>RRV</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89377A3" w14:textId="77777777" w:rsidR="00CB60A4" w:rsidRDefault="00CB60A4" w:rsidP="000F22B9">
            <w:pPr>
              <w:pStyle w:val="tabletxt"/>
              <w:rPr>
                <w:szCs w:val="24"/>
              </w:rPr>
            </w:pPr>
            <w:r w:rsidRPr="0058464D">
              <w:rPr>
                <w:szCs w:val="24"/>
              </w:rPr>
              <w:t>Renewal and Redetermination Verification</w:t>
            </w:r>
          </w:p>
        </w:tc>
      </w:tr>
      <w:tr w:rsidR="00F8061D" w:rsidRPr="00830E71" w14:paraId="213AB02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0CD6709" w14:textId="77777777" w:rsidR="00F8061D" w:rsidRPr="00F8061D" w:rsidRDefault="00F8061D" w:rsidP="000F22B9">
            <w:pPr>
              <w:pStyle w:val="tabletxt"/>
              <w:rPr>
                <w:b/>
                <w:szCs w:val="24"/>
              </w:rPr>
            </w:pPr>
            <w:r w:rsidRPr="00F8061D">
              <w:rPr>
                <w:b/>
              </w:rPr>
              <w:t>SAD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2F662D7" w14:textId="77777777" w:rsidR="00F8061D" w:rsidRPr="00830E71" w:rsidRDefault="00F8061D" w:rsidP="000F22B9">
            <w:pPr>
              <w:pStyle w:val="tabletxt"/>
              <w:rPr>
                <w:szCs w:val="24"/>
              </w:rPr>
            </w:pPr>
            <w:r>
              <w:rPr>
                <w:szCs w:val="24"/>
              </w:rPr>
              <w:t>System Architecture Document</w:t>
            </w:r>
          </w:p>
        </w:tc>
      </w:tr>
      <w:tr w:rsidR="00F8061D" w:rsidRPr="00830E71" w14:paraId="03E47BF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38438CE" w14:textId="77777777" w:rsidR="00F8061D" w:rsidRPr="00F8061D" w:rsidRDefault="00F8061D" w:rsidP="000F22B9">
            <w:pPr>
              <w:pStyle w:val="tabletxt"/>
              <w:rPr>
                <w:b/>
                <w:szCs w:val="24"/>
              </w:rPr>
            </w:pPr>
            <w:r w:rsidRPr="00F8061D">
              <w:rPr>
                <w:b/>
                <w:szCs w:val="24"/>
              </w:rPr>
              <w:t>SAML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2842DF8" w14:textId="77777777" w:rsidR="00F8061D" w:rsidRPr="00830E71" w:rsidRDefault="00F8061D" w:rsidP="000F22B9">
            <w:pPr>
              <w:pStyle w:val="tabletxt"/>
              <w:rPr>
                <w:szCs w:val="24"/>
              </w:rPr>
            </w:pPr>
            <w:r w:rsidRPr="00830E71">
              <w:rPr>
                <w:szCs w:val="24"/>
              </w:rPr>
              <w:t>Security Assertion Markup Language</w:t>
            </w:r>
          </w:p>
        </w:tc>
      </w:tr>
      <w:tr w:rsidR="00F8061D" w:rsidRPr="00830E71" w14:paraId="74A4784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F7418F4" w14:textId="77777777" w:rsidR="00F8061D" w:rsidRPr="00F8061D" w:rsidRDefault="00F8061D" w:rsidP="000F22B9">
            <w:pPr>
              <w:pStyle w:val="tabletxt"/>
              <w:rPr>
                <w:b/>
              </w:rPr>
            </w:pPr>
            <w:r w:rsidRPr="00F8061D">
              <w:rPr>
                <w:b/>
              </w:rPr>
              <w:t>SBM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3EE3643" w14:textId="77777777" w:rsidR="00F8061D" w:rsidRPr="00830E71" w:rsidRDefault="00F8061D" w:rsidP="000F22B9">
            <w:pPr>
              <w:pStyle w:val="tabletxt"/>
            </w:pPr>
            <w:r w:rsidRPr="00830E71">
              <w:t>State-Based Marketplace</w:t>
            </w:r>
          </w:p>
        </w:tc>
      </w:tr>
      <w:tr w:rsidR="00F8061D" w:rsidRPr="00830E71" w14:paraId="63AE1B7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4A78174" w14:textId="77777777" w:rsidR="00F8061D" w:rsidRPr="00F8061D" w:rsidRDefault="00F8061D" w:rsidP="000F22B9">
            <w:pPr>
              <w:pStyle w:val="tabletxt"/>
              <w:rPr>
                <w:b/>
              </w:rPr>
            </w:pPr>
            <w:r w:rsidRPr="00F8061D">
              <w:rPr>
                <w:b/>
              </w:rPr>
              <w:t>SERFF</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91E1F94" w14:textId="77777777" w:rsidR="00F8061D" w:rsidRPr="00830E71" w:rsidRDefault="00F8061D">
            <w:pPr>
              <w:pStyle w:val="tabletxt"/>
            </w:pPr>
            <w:r w:rsidRPr="00365C0A">
              <w:t>System for Electronic Rate and Form Filing</w:t>
            </w:r>
          </w:p>
        </w:tc>
      </w:tr>
      <w:tr w:rsidR="00F8061D" w:rsidRPr="00830E71" w14:paraId="1A1DB91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960DF54" w14:textId="77777777" w:rsidR="00F8061D" w:rsidRPr="00F8061D" w:rsidRDefault="00F8061D" w:rsidP="000F22B9">
            <w:pPr>
              <w:pStyle w:val="tabletxt"/>
              <w:rPr>
                <w:b/>
              </w:rPr>
            </w:pPr>
            <w:r w:rsidRPr="00F8061D">
              <w:rPr>
                <w:b/>
              </w:rPr>
              <w:t>SFTP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464625A" w14:textId="77777777" w:rsidR="00F8061D" w:rsidRPr="00830E71" w:rsidRDefault="00F8061D">
            <w:pPr>
              <w:pStyle w:val="tabletxt"/>
            </w:pPr>
            <w:r w:rsidRPr="001B4361">
              <w:t xml:space="preserve">Secure File Transfer Protocol </w:t>
            </w:r>
          </w:p>
        </w:tc>
      </w:tr>
      <w:tr w:rsidR="00F8061D" w:rsidRPr="00830E71" w14:paraId="6101203A"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1526926" w14:textId="77777777" w:rsidR="00F8061D" w:rsidRPr="00F8061D" w:rsidRDefault="00F8061D" w:rsidP="000F22B9">
            <w:pPr>
              <w:pStyle w:val="tabletxt"/>
              <w:rPr>
                <w:b/>
              </w:rPr>
            </w:pPr>
            <w:r w:rsidRPr="00F8061D">
              <w:rPr>
                <w:b/>
              </w:rPr>
              <w:t>SLA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1987659" w14:textId="77777777" w:rsidR="00F8061D" w:rsidRPr="00830E71" w:rsidRDefault="00F8061D" w:rsidP="000F22B9">
            <w:pPr>
              <w:pStyle w:val="tabletxt"/>
            </w:pPr>
            <w:r w:rsidRPr="00830E71">
              <w:t>Service Level Agreement</w:t>
            </w:r>
          </w:p>
        </w:tc>
      </w:tr>
      <w:tr w:rsidR="00F8061D" w:rsidRPr="00830E71" w14:paraId="4F75AC9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33E4BF5" w14:textId="77777777" w:rsidR="00F8061D" w:rsidRPr="00F8061D" w:rsidRDefault="00F8061D" w:rsidP="000F22B9">
            <w:pPr>
              <w:pStyle w:val="tabletxt"/>
              <w:rPr>
                <w:b/>
              </w:rPr>
            </w:pPr>
            <w:r w:rsidRPr="00F8061D">
              <w:rPr>
                <w:b/>
              </w:rPr>
              <w:t>SLD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7F4A54A" w14:textId="77777777" w:rsidR="00F8061D" w:rsidRPr="00830E71" w:rsidRDefault="00F8061D" w:rsidP="000F22B9">
            <w:pPr>
              <w:pStyle w:val="tabletxt"/>
            </w:pPr>
            <w:r w:rsidRPr="000F22B9">
              <w:t>System Logical Design</w:t>
            </w:r>
          </w:p>
        </w:tc>
      </w:tr>
      <w:tr w:rsidR="00AB52E2" w:rsidRPr="00830E71" w14:paraId="419B27C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06B5A90" w14:textId="77777777" w:rsidR="00AB52E2" w:rsidRPr="00F8061D" w:rsidRDefault="00AB52E2" w:rsidP="000F22B9">
            <w:pPr>
              <w:pStyle w:val="tabletxt"/>
              <w:rPr>
                <w:b/>
              </w:rPr>
            </w:pPr>
            <w:r>
              <w:rPr>
                <w:b/>
              </w:rPr>
              <w:t>SMX</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17E33EE" w14:textId="77777777" w:rsidR="00AB52E2" w:rsidRPr="000F22B9" w:rsidRDefault="00AB52E2" w:rsidP="000F22B9">
            <w:pPr>
              <w:pStyle w:val="tabletxt"/>
            </w:pPr>
            <w:r>
              <w:t>Smartronix</w:t>
            </w:r>
          </w:p>
        </w:tc>
      </w:tr>
      <w:tr w:rsidR="00F8061D" w:rsidRPr="00830E71" w14:paraId="10C6A93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851A97F" w14:textId="77777777" w:rsidR="00F8061D" w:rsidRPr="00F8061D" w:rsidRDefault="00F8061D" w:rsidP="000F22B9">
            <w:pPr>
              <w:pStyle w:val="tabletxt"/>
              <w:rPr>
                <w:b/>
              </w:rPr>
            </w:pPr>
            <w:r w:rsidRPr="00F8061D">
              <w:rPr>
                <w:b/>
              </w:rPr>
              <w:t>SOA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FE073C8" w14:textId="77777777" w:rsidR="00F8061D" w:rsidRPr="00830E71" w:rsidRDefault="00F8061D">
            <w:pPr>
              <w:pStyle w:val="tabletxt"/>
            </w:pPr>
            <w:r w:rsidRPr="005F3CB1">
              <w:t>Service-</w:t>
            </w:r>
            <w:r>
              <w:t>O</w:t>
            </w:r>
            <w:r w:rsidRPr="005F3CB1">
              <w:t xml:space="preserve">riented </w:t>
            </w:r>
            <w:r>
              <w:t>A</w:t>
            </w:r>
            <w:r w:rsidRPr="005F3CB1">
              <w:t>rchitecture</w:t>
            </w:r>
          </w:p>
        </w:tc>
      </w:tr>
      <w:tr w:rsidR="00F8061D" w:rsidRPr="00830E71" w14:paraId="6C86A78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05713BA" w14:textId="77777777" w:rsidR="00F8061D" w:rsidRPr="00F8061D" w:rsidRDefault="00F8061D" w:rsidP="000F22B9">
            <w:pPr>
              <w:pStyle w:val="tabletxt"/>
              <w:rPr>
                <w:b/>
              </w:rPr>
            </w:pPr>
            <w:r w:rsidRPr="00F8061D">
              <w:rPr>
                <w:b/>
              </w:rPr>
              <w:t>SOAP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79C9180" w14:textId="77777777" w:rsidR="00F8061D" w:rsidRPr="00830E71" w:rsidRDefault="00F8061D" w:rsidP="000F22B9">
            <w:pPr>
              <w:pStyle w:val="tabletxt"/>
            </w:pPr>
            <w:r w:rsidRPr="00830E71">
              <w:t>Simple Object Access Protocol</w:t>
            </w:r>
          </w:p>
        </w:tc>
      </w:tr>
      <w:tr w:rsidR="006132CD" w:rsidRPr="00830E71" w14:paraId="5E5BD8B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4D6B414" w14:textId="77777777" w:rsidR="006132CD" w:rsidRPr="00F8061D" w:rsidRDefault="006132CD" w:rsidP="000F22B9">
            <w:pPr>
              <w:pStyle w:val="tabletxt"/>
              <w:rPr>
                <w:b/>
              </w:rPr>
            </w:pPr>
            <w:r>
              <w:rPr>
                <w:b/>
              </w:rPr>
              <w:t>SOC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BC70D73" w14:textId="77777777" w:rsidR="006132CD" w:rsidRPr="00830E71" w:rsidRDefault="006132CD" w:rsidP="000F22B9">
            <w:pPr>
              <w:pStyle w:val="tabletxt"/>
            </w:pPr>
            <w:r>
              <w:t>Secretary of the Commonwealth</w:t>
            </w:r>
          </w:p>
        </w:tc>
      </w:tr>
      <w:tr w:rsidR="00F8061D" w:rsidRPr="00830E71" w14:paraId="58DC000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496639E" w14:textId="77777777" w:rsidR="00F8061D" w:rsidRPr="00F8061D" w:rsidRDefault="00F8061D" w:rsidP="000F22B9">
            <w:pPr>
              <w:pStyle w:val="tabletxt"/>
              <w:rPr>
                <w:b/>
              </w:rPr>
            </w:pPr>
            <w:r w:rsidRPr="00F8061D">
              <w:rPr>
                <w:b/>
              </w:rPr>
              <w:t>SOW</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878442C" w14:textId="77777777" w:rsidR="00F8061D" w:rsidRPr="00830E71" w:rsidRDefault="00F8061D" w:rsidP="000F22B9">
            <w:pPr>
              <w:pStyle w:val="tabletxt"/>
            </w:pPr>
            <w:r w:rsidRPr="00830E71">
              <w:t>Statement of Work</w:t>
            </w:r>
          </w:p>
        </w:tc>
      </w:tr>
      <w:tr w:rsidR="00F8061D" w:rsidRPr="00830E71" w14:paraId="22B1EA8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AFB2282" w14:textId="77777777" w:rsidR="00F8061D" w:rsidRPr="00F8061D" w:rsidRDefault="00F8061D" w:rsidP="000F22B9">
            <w:pPr>
              <w:pStyle w:val="tabletxt"/>
              <w:rPr>
                <w:b/>
              </w:rPr>
            </w:pPr>
            <w:r w:rsidRPr="00F8061D">
              <w:rPr>
                <w:b/>
              </w:rPr>
              <w:t>SSA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F678DA5" w14:textId="77777777" w:rsidR="00F8061D" w:rsidRPr="00830E71" w:rsidRDefault="00F8061D" w:rsidP="000F22B9">
            <w:pPr>
              <w:pStyle w:val="tabletxt"/>
            </w:pPr>
            <w:r w:rsidRPr="00830E71">
              <w:t>Social Security Administration</w:t>
            </w:r>
          </w:p>
        </w:tc>
      </w:tr>
      <w:tr w:rsidR="00F8061D" w:rsidRPr="00830E71" w14:paraId="31D2DC0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E7F12FD" w14:textId="77777777" w:rsidR="00F8061D" w:rsidRPr="00F8061D" w:rsidRDefault="00F8061D" w:rsidP="000F22B9">
            <w:pPr>
              <w:pStyle w:val="tabletxt"/>
              <w:rPr>
                <w:b/>
                <w:szCs w:val="24"/>
              </w:rPr>
            </w:pPr>
            <w:r w:rsidRPr="00F8061D">
              <w:rPr>
                <w:b/>
                <w:szCs w:val="24"/>
              </w:rPr>
              <w:t>SSL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C083480" w14:textId="77777777" w:rsidR="00F8061D" w:rsidRPr="00830E71" w:rsidRDefault="00F8061D" w:rsidP="000F22B9">
            <w:pPr>
              <w:pStyle w:val="tabletxt"/>
              <w:rPr>
                <w:szCs w:val="24"/>
              </w:rPr>
            </w:pPr>
            <w:r w:rsidRPr="00830E71">
              <w:rPr>
                <w:szCs w:val="24"/>
              </w:rPr>
              <w:t>Secure Socket Layer</w:t>
            </w:r>
          </w:p>
        </w:tc>
      </w:tr>
      <w:tr w:rsidR="00F8061D" w:rsidRPr="00830E71" w14:paraId="28A8851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14EF379" w14:textId="77777777" w:rsidR="00F8061D" w:rsidRPr="00F8061D" w:rsidRDefault="00F8061D" w:rsidP="000F22B9">
            <w:pPr>
              <w:pStyle w:val="tabletxt"/>
              <w:rPr>
                <w:b/>
              </w:rPr>
            </w:pPr>
            <w:r w:rsidRPr="00F8061D">
              <w:rPr>
                <w:b/>
              </w:rPr>
              <w:t>SSN</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CDF2C04" w14:textId="77777777" w:rsidR="00F8061D" w:rsidRPr="00830E71" w:rsidRDefault="00F8061D" w:rsidP="000F22B9">
            <w:pPr>
              <w:pStyle w:val="tabletxt"/>
            </w:pPr>
            <w:r w:rsidRPr="00830E71">
              <w:t>Social Security Number</w:t>
            </w:r>
          </w:p>
        </w:tc>
      </w:tr>
      <w:tr w:rsidR="006E627D" w:rsidRPr="00830E71" w14:paraId="1F0F745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406E7BF" w14:textId="77777777" w:rsidR="006E627D" w:rsidRPr="00F8061D" w:rsidRDefault="006E627D" w:rsidP="000F22B9">
            <w:pPr>
              <w:pStyle w:val="tabletxt"/>
              <w:rPr>
                <w:b/>
              </w:rPr>
            </w:pPr>
            <w:r>
              <w:rPr>
                <w:b/>
              </w:rPr>
              <w:t>SSO</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7F57827" w14:textId="77777777" w:rsidR="006E627D" w:rsidRDefault="006E627D" w:rsidP="000F22B9">
            <w:pPr>
              <w:pStyle w:val="tabletxt"/>
            </w:pPr>
            <w:r>
              <w:t>Single Sign-On</w:t>
            </w:r>
          </w:p>
        </w:tc>
      </w:tr>
      <w:tr w:rsidR="00025A1C" w:rsidRPr="00830E71" w14:paraId="425E403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EEF1755" w14:textId="77777777" w:rsidR="00025A1C" w:rsidRPr="00F8061D" w:rsidRDefault="00025A1C" w:rsidP="000F22B9">
            <w:pPr>
              <w:pStyle w:val="tabletxt"/>
              <w:rPr>
                <w:b/>
              </w:rPr>
            </w:pPr>
            <w:r>
              <w:rPr>
                <w:b/>
              </w:rPr>
              <w:t>REST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55ED6AC" w14:textId="77777777" w:rsidR="00025A1C" w:rsidRDefault="00025A1C" w:rsidP="00025A1C">
            <w:pPr>
              <w:pStyle w:val="tabletxt"/>
            </w:pPr>
            <w:r>
              <w:t>Re</w:t>
            </w:r>
            <w:r w:rsidRPr="00EF282F">
              <w:t xml:space="preserve">presentational </w:t>
            </w:r>
            <w:r>
              <w:t>S</w:t>
            </w:r>
            <w:r w:rsidRPr="00EF282F">
              <w:t xml:space="preserve">tate </w:t>
            </w:r>
            <w:r>
              <w:t>T</w:t>
            </w:r>
            <w:r w:rsidRPr="00EF282F">
              <w:t>ransfers</w:t>
            </w:r>
          </w:p>
        </w:tc>
      </w:tr>
      <w:tr w:rsidR="00F8061D" w:rsidRPr="00830E71" w14:paraId="5048F9B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4D1DBD0" w14:textId="77777777" w:rsidR="00F8061D" w:rsidRPr="00F8061D" w:rsidRDefault="00F8061D" w:rsidP="000F22B9">
            <w:pPr>
              <w:pStyle w:val="tabletxt"/>
              <w:rPr>
                <w:b/>
              </w:rPr>
            </w:pPr>
            <w:r w:rsidRPr="00F8061D">
              <w:rPr>
                <w:b/>
              </w:rPr>
              <w:t>TB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1EA9AFE" w14:textId="77777777" w:rsidR="00F8061D" w:rsidRPr="00830E71" w:rsidRDefault="00F8061D" w:rsidP="000F22B9">
            <w:pPr>
              <w:pStyle w:val="tabletxt"/>
            </w:pPr>
            <w:r>
              <w:t>Terabyte</w:t>
            </w:r>
          </w:p>
        </w:tc>
      </w:tr>
      <w:tr w:rsidR="00F8061D" w:rsidRPr="00830E71" w14:paraId="0EC3C40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AA08347" w14:textId="77777777" w:rsidR="00F8061D" w:rsidRPr="00F8061D" w:rsidRDefault="00F8061D" w:rsidP="000F22B9">
            <w:pPr>
              <w:pStyle w:val="tabletxt"/>
              <w:rPr>
                <w:b/>
              </w:rPr>
            </w:pPr>
            <w:r w:rsidRPr="00F8061D">
              <w:rPr>
                <w:b/>
              </w:rPr>
              <w:t>TBD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AD8EB33" w14:textId="77777777" w:rsidR="00F8061D" w:rsidRPr="00830E71" w:rsidRDefault="00F8061D" w:rsidP="000F22B9">
            <w:pPr>
              <w:pStyle w:val="tabletxt"/>
            </w:pPr>
            <w:r w:rsidRPr="00830E71">
              <w:t>To Be Determined</w:t>
            </w:r>
          </w:p>
        </w:tc>
      </w:tr>
      <w:tr w:rsidR="00F8061D" w:rsidRPr="00830E71" w14:paraId="26AA19E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7449C89" w14:textId="77777777" w:rsidR="00F8061D" w:rsidRPr="00F8061D" w:rsidRDefault="00F8061D" w:rsidP="000F22B9">
            <w:pPr>
              <w:pStyle w:val="tabletxt"/>
              <w:rPr>
                <w:b/>
              </w:rPr>
            </w:pPr>
            <w:r w:rsidRPr="00F8061D">
              <w:rPr>
                <w:b/>
              </w:rPr>
              <w:t>TDS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E35F2A2" w14:textId="77777777" w:rsidR="00F8061D" w:rsidRPr="00830E71" w:rsidRDefault="00F8061D" w:rsidP="000F22B9">
            <w:pPr>
              <w:pStyle w:val="tabletxt"/>
            </w:pPr>
            <w:r w:rsidRPr="00830E71">
              <w:t>Trusted Data Source</w:t>
            </w:r>
          </w:p>
        </w:tc>
      </w:tr>
      <w:tr w:rsidR="00F8061D" w:rsidRPr="00830E71" w14:paraId="05CD260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6B07FDE" w14:textId="77777777" w:rsidR="00F8061D" w:rsidRPr="00F8061D" w:rsidRDefault="00F8061D" w:rsidP="000F22B9">
            <w:pPr>
              <w:pStyle w:val="tabletxt"/>
              <w:rPr>
                <w:b/>
                <w:szCs w:val="24"/>
              </w:rPr>
            </w:pPr>
            <w:r w:rsidRPr="00F8061D">
              <w:rPr>
                <w:b/>
                <w:szCs w:val="24"/>
              </w:rPr>
              <w:t>TLS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C265665" w14:textId="77777777" w:rsidR="00F8061D" w:rsidRPr="00830E71" w:rsidRDefault="00F8061D" w:rsidP="000F22B9">
            <w:pPr>
              <w:pStyle w:val="tabletxt"/>
              <w:rPr>
                <w:szCs w:val="24"/>
              </w:rPr>
            </w:pPr>
            <w:r w:rsidRPr="00830E71">
              <w:rPr>
                <w:szCs w:val="24"/>
              </w:rPr>
              <w:t>Transport Layer Security</w:t>
            </w:r>
          </w:p>
        </w:tc>
      </w:tr>
      <w:tr w:rsidR="00406B99" w:rsidRPr="00830E71" w14:paraId="5F53C8B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A37A884" w14:textId="77777777" w:rsidR="00406B99" w:rsidRDefault="00406B99" w:rsidP="000F22B9">
            <w:pPr>
              <w:pStyle w:val="tabletxt"/>
              <w:rPr>
                <w:b/>
                <w:szCs w:val="24"/>
              </w:rPr>
            </w:pPr>
            <w:r>
              <w:rPr>
                <w:b/>
                <w:szCs w:val="24"/>
              </w:rPr>
              <w:t>TOAD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448939D" w14:textId="77777777" w:rsidR="00406B99" w:rsidRDefault="00406B99" w:rsidP="000F22B9">
            <w:pPr>
              <w:pStyle w:val="tabletxt"/>
              <w:rPr>
                <w:szCs w:val="24"/>
              </w:rPr>
            </w:pPr>
            <w:r w:rsidRPr="00406B99">
              <w:rPr>
                <w:szCs w:val="24"/>
              </w:rPr>
              <w:t>Tools for Oracle Application Development</w:t>
            </w:r>
          </w:p>
        </w:tc>
      </w:tr>
      <w:tr w:rsidR="00406B99" w:rsidRPr="00830E71" w14:paraId="08DE953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C474CA0" w14:textId="77777777" w:rsidR="00406B99" w:rsidRDefault="00406B99" w:rsidP="000F22B9">
            <w:pPr>
              <w:pStyle w:val="tabletxt"/>
              <w:rPr>
                <w:b/>
                <w:szCs w:val="24"/>
              </w:rPr>
            </w:pPr>
            <w:r>
              <w:rPr>
                <w:b/>
                <w:szCs w:val="24"/>
              </w:rPr>
              <w:t>TTY</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653688C" w14:textId="77777777" w:rsidR="00406B99" w:rsidRDefault="00406B99" w:rsidP="000F22B9">
            <w:pPr>
              <w:pStyle w:val="tabletxt"/>
              <w:rPr>
                <w:szCs w:val="24"/>
              </w:rPr>
            </w:pPr>
            <w:r>
              <w:rPr>
                <w:szCs w:val="24"/>
              </w:rPr>
              <w:t>Tele TYpewriter</w:t>
            </w:r>
          </w:p>
        </w:tc>
      </w:tr>
      <w:tr w:rsidR="000A550C" w:rsidRPr="00830E71" w14:paraId="2EABCED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E0EDDA1" w14:textId="77777777" w:rsidR="000A550C" w:rsidRPr="00F8061D" w:rsidRDefault="000A550C" w:rsidP="000F22B9">
            <w:pPr>
              <w:pStyle w:val="tabletxt"/>
              <w:rPr>
                <w:b/>
                <w:szCs w:val="24"/>
              </w:rPr>
            </w:pPr>
            <w:r>
              <w:rPr>
                <w:b/>
                <w:szCs w:val="24"/>
              </w:rPr>
              <w:t>UEM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B595F59" w14:textId="77777777" w:rsidR="000A550C" w:rsidRPr="00830E71" w:rsidRDefault="000A550C" w:rsidP="000F22B9">
            <w:pPr>
              <w:pStyle w:val="tabletxt"/>
              <w:rPr>
                <w:szCs w:val="24"/>
              </w:rPr>
            </w:pPr>
            <w:r>
              <w:rPr>
                <w:szCs w:val="24"/>
              </w:rPr>
              <w:t>User Experience Monitor (DynaTrace tool)</w:t>
            </w:r>
          </w:p>
        </w:tc>
      </w:tr>
      <w:tr w:rsidR="00DF0513" w:rsidRPr="00830E71" w14:paraId="6271BC9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6FC2C6A" w14:textId="2C8F2A1C" w:rsidR="00DF0513" w:rsidRPr="00F8061D" w:rsidRDefault="00DF0513" w:rsidP="000F22B9">
            <w:pPr>
              <w:pStyle w:val="tabletxt"/>
              <w:rPr>
                <w:b/>
              </w:rPr>
            </w:pPr>
            <w:r>
              <w:rPr>
                <w:b/>
              </w:rPr>
              <w:t>URL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340A7CB" w14:textId="3E08BF28" w:rsidR="00DF0513" w:rsidRPr="00830E71" w:rsidRDefault="00DF0513" w:rsidP="000F22B9">
            <w:pPr>
              <w:pStyle w:val="tabletxt"/>
            </w:pPr>
            <w:r w:rsidRPr="00DF0513">
              <w:rPr>
                <w:szCs w:val="24"/>
              </w:rPr>
              <w:t>Uniform Resource Locator</w:t>
            </w:r>
          </w:p>
        </w:tc>
      </w:tr>
      <w:tr w:rsidR="00F8061D" w:rsidRPr="00830E71" w14:paraId="61C5B64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02A20F0" w14:textId="77777777" w:rsidR="00F8061D" w:rsidRPr="00F8061D" w:rsidRDefault="00F8061D" w:rsidP="000F22B9">
            <w:pPr>
              <w:pStyle w:val="tabletxt"/>
              <w:rPr>
                <w:b/>
              </w:rPr>
            </w:pPr>
            <w:r w:rsidRPr="00F8061D">
              <w:rPr>
                <w:b/>
              </w:rPr>
              <w:t>USPS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B3E5813" w14:textId="77777777" w:rsidR="00F8061D" w:rsidRPr="00830E71" w:rsidRDefault="00F8061D" w:rsidP="000F22B9">
            <w:pPr>
              <w:pStyle w:val="tabletxt"/>
            </w:pPr>
            <w:r w:rsidRPr="00830E71">
              <w:t>United States Postal Service</w:t>
            </w:r>
          </w:p>
        </w:tc>
      </w:tr>
      <w:tr w:rsidR="00F8061D" w:rsidRPr="00830E71" w14:paraId="4AF0409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8EEB8C7" w14:textId="77777777" w:rsidR="00F8061D" w:rsidRPr="00F8061D" w:rsidRDefault="00F8061D" w:rsidP="000F22B9">
            <w:pPr>
              <w:pStyle w:val="tabletxt"/>
              <w:rPr>
                <w:b/>
              </w:rPr>
            </w:pPr>
            <w:r w:rsidRPr="00F8061D">
              <w:rPr>
                <w:b/>
              </w:rPr>
              <w:t>VA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9339536" w14:textId="77777777" w:rsidR="00F8061D" w:rsidRPr="00830E71" w:rsidRDefault="00F8061D" w:rsidP="000F22B9">
            <w:pPr>
              <w:pStyle w:val="tabletxt"/>
            </w:pPr>
            <w:r w:rsidRPr="00830E71">
              <w:t>Department of Veterans Affairs</w:t>
            </w:r>
          </w:p>
        </w:tc>
      </w:tr>
      <w:tr w:rsidR="005778EF" w:rsidRPr="00830E71" w14:paraId="790D032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B632DCC" w14:textId="094DA2A3" w:rsidR="005778EF" w:rsidRDefault="005778EF" w:rsidP="000F22B9">
            <w:pPr>
              <w:pStyle w:val="tabletxt"/>
              <w:rPr>
                <w:b/>
              </w:rPr>
            </w:pPr>
            <w:r>
              <w:rPr>
                <w:b/>
              </w:rPr>
              <w:t>VCHL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6E0CC5F" w14:textId="3BE4861B" w:rsidR="005778EF" w:rsidRDefault="005778EF" w:rsidP="000F22B9">
            <w:pPr>
              <w:pStyle w:val="tabletxt"/>
            </w:pPr>
            <w:r>
              <w:t>Verified Chronically Homeless</w:t>
            </w:r>
          </w:p>
        </w:tc>
      </w:tr>
      <w:tr w:rsidR="00953E2A" w:rsidRPr="00830E71" w14:paraId="6B9F66D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DEB9495" w14:textId="77777777" w:rsidR="00953E2A" w:rsidRPr="00F8061D" w:rsidRDefault="00953E2A" w:rsidP="000F22B9">
            <w:pPr>
              <w:pStyle w:val="tabletxt"/>
              <w:rPr>
                <w:b/>
              </w:rPr>
            </w:pPr>
            <w:r>
              <w:rPr>
                <w:b/>
              </w:rPr>
              <w:t>VDI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1B01841" w14:textId="77777777" w:rsidR="00953E2A" w:rsidRPr="00830E71" w:rsidRDefault="00953E2A" w:rsidP="000F22B9">
            <w:pPr>
              <w:pStyle w:val="tabletxt"/>
            </w:pPr>
            <w:r>
              <w:t>Virtual Desktop Infrastructure</w:t>
            </w:r>
            <w:r w:rsidR="000D02D2">
              <w:t>/Interface</w:t>
            </w:r>
          </w:p>
        </w:tc>
      </w:tr>
      <w:tr w:rsidR="00F8061D" w:rsidRPr="00830E71" w14:paraId="57FFE7D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D38BE76" w14:textId="77777777" w:rsidR="00F8061D" w:rsidRPr="00F8061D" w:rsidRDefault="00F8061D" w:rsidP="000F22B9">
            <w:pPr>
              <w:pStyle w:val="tabletxt"/>
              <w:rPr>
                <w:b/>
              </w:rPr>
            </w:pPr>
            <w:r w:rsidRPr="00F8061D">
              <w:rPr>
                <w:b/>
              </w:rPr>
              <w:t>VHA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4EFA0FD" w14:textId="77777777" w:rsidR="00F8061D" w:rsidRPr="00830E71" w:rsidRDefault="00F8061D" w:rsidP="000F22B9">
            <w:pPr>
              <w:pStyle w:val="tabletxt"/>
            </w:pPr>
            <w:r w:rsidRPr="00830E71">
              <w:t>Veterans Health Administration</w:t>
            </w:r>
          </w:p>
        </w:tc>
      </w:tr>
      <w:tr w:rsidR="00F8061D" w:rsidRPr="00830E71" w14:paraId="64BFE98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F6F2750" w14:textId="77777777" w:rsidR="00F8061D" w:rsidRPr="00F8061D" w:rsidRDefault="00F8061D" w:rsidP="000F22B9">
            <w:pPr>
              <w:pStyle w:val="tabletxt"/>
              <w:rPr>
                <w:b/>
              </w:rPr>
            </w:pPr>
            <w:r w:rsidRPr="00F8061D">
              <w:rPr>
                <w:b/>
              </w:rPr>
              <w:t>VLP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643DE9C" w14:textId="77777777" w:rsidR="00F8061D" w:rsidRPr="00830E71" w:rsidRDefault="00F8061D" w:rsidP="000F22B9">
            <w:pPr>
              <w:pStyle w:val="tabletxt"/>
            </w:pPr>
            <w:r w:rsidRPr="00830E71">
              <w:t>Verify Lawful Presence</w:t>
            </w:r>
          </w:p>
        </w:tc>
      </w:tr>
      <w:tr w:rsidR="00C22640" w:rsidRPr="00830E71" w14:paraId="71118E7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16DC3BE" w14:textId="77777777" w:rsidR="00C22640" w:rsidRPr="00F8061D" w:rsidRDefault="00C22640" w:rsidP="000F22B9">
            <w:pPr>
              <w:pStyle w:val="tabletxt"/>
              <w:rPr>
                <w:b/>
              </w:rPr>
            </w:pPr>
            <w:r>
              <w:rPr>
                <w:b/>
              </w:rPr>
              <w:t>VPC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FB2D9C" w14:textId="77777777" w:rsidR="00C22640" w:rsidRPr="00830E71" w:rsidRDefault="00C22640" w:rsidP="000F22B9">
            <w:pPr>
              <w:pStyle w:val="tabletxt"/>
            </w:pPr>
            <w:r>
              <w:t>Virtual Private Cloud</w:t>
            </w:r>
          </w:p>
        </w:tc>
      </w:tr>
      <w:tr w:rsidR="00DF4024" w:rsidRPr="00830E71" w14:paraId="22C6577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99442ED" w14:textId="77777777" w:rsidR="00DF4024" w:rsidRPr="00F8061D" w:rsidRDefault="00DF4024" w:rsidP="000F22B9">
            <w:pPr>
              <w:pStyle w:val="tabletxt"/>
              <w:rPr>
                <w:b/>
              </w:rPr>
            </w:pPr>
            <w:r>
              <w:rPr>
                <w:b/>
              </w:rPr>
              <w:t>VPN</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7D85F21" w14:textId="77777777" w:rsidR="00DF4024" w:rsidRPr="00830E71" w:rsidRDefault="00DF4024" w:rsidP="000F22B9">
            <w:pPr>
              <w:pStyle w:val="tabletxt"/>
            </w:pPr>
            <w:r>
              <w:t>Virtual Private Network</w:t>
            </w:r>
          </w:p>
        </w:tc>
      </w:tr>
      <w:tr w:rsidR="00AF6C35" w:rsidRPr="00830E71" w14:paraId="55A66D0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E157DD1" w14:textId="77777777" w:rsidR="00AF6C35" w:rsidRDefault="00AF6C35" w:rsidP="000F22B9">
            <w:pPr>
              <w:pStyle w:val="tabletxt"/>
              <w:rPr>
                <w:b/>
              </w:rPr>
            </w:pPr>
            <w:r>
              <w:rPr>
                <w:b/>
              </w:rPr>
              <w:t>VSG</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98886C2" w14:textId="77777777" w:rsidR="00AF6C35" w:rsidRDefault="00AF6C35" w:rsidP="000F22B9">
            <w:pPr>
              <w:pStyle w:val="tabletxt"/>
            </w:pPr>
            <w:r>
              <w:t>Virtual Secure Gateway</w:t>
            </w:r>
          </w:p>
        </w:tc>
      </w:tr>
      <w:tr w:rsidR="00F8061D" w:rsidRPr="00830E71" w14:paraId="5FB34CC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CB2B535" w14:textId="77777777" w:rsidR="00F8061D" w:rsidRPr="00F8061D" w:rsidRDefault="00F8061D" w:rsidP="000F22B9">
            <w:pPr>
              <w:pStyle w:val="tabletxt"/>
              <w:rPr>
                <w:b/>
              </w:rPr>
            </w:pPr>
            <w:r w:rsidRPr="00F8061D">
              <w:rPr>
                <w:b/>
              </w:rPr>
              <w:t>W3C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EDEAD83" w14:textId="77777777" w:rsidR="00F8061D" w:rsidRPr="00830E71" w:rsidRDefault="00F8061D" w:rsidP="000F22B9">
            <w:pPr>
              <w:pStyle w:val="tabletxt"/>
            </w:pPr>
            <w:r w:rsidRPr="00830E71">
              <w:t>World Wide Web Consortium</w:t>
            </w:r>
          </w:p>
        </w:tc>
      </w:tr>
      <w:tr w:rsidR="00AA18AD" w:rsidRPr="00830E71" w14:paraId="3CE5DD2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C959ED2" w14:textId="77777777" w:rsidR="00AA18AD" w:rsidRPr="00F8061D" w:rsidRDefault="00AA18AD" w:rsidP="000F22B9">
            <w:pPr>
              <w:pStyle w:val="tabletxt"/>
              <w:rPr>
                <w:b/>
                <w:szCs w:val="24"/>
              </w:rPr>
            </w:pPr>
            <w:r>
              <w:rPr>
                <w:b/>
                <w:szCs w:val="24"/>
              </w:rPr>
              <w:t>WAF</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2FADC65" w14:textId="77777777" w:rsidR="00AA18AD" w:rsidRPr="00830E71" w:rsidRDefault="00AA18AD" w:rsidP="000F22B9">
            <w:pPr>
              <w:pStyle w:val="tabletxt"/>
              <w:rPr>
                <w:szCs w:val="24"/>
              </w:rPr>
            </w:pPr>
            <w:r>
              <w:rPr>
                <w:szCs w:val="24"/>
              </w:rPr>
              <w:t>Web Application Firewall</w:t>
            </w:r>
          </w:p>
        </w:tc>
      </w:tr>
      <w:tr w:rsidR="00F8061D" w:rsidRPr="00830E71" w14:paraId="371D677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9618EBC" w14:textId="77777777" w:rsidR="00F8061D" w:rsidRPr="00F8061D" w:rsidRDefault="00F8061D" w:rsidP="000F22B9">
            <w:pPr>
              <w:pStyle w:val="tabletxt"/>
              <w:rPr>
                <w:b/>
                <w:szCs w:val="24"/>
              </w:rPr>
            </w:pPr>
            <w:r w:rsidRPr="00F8061D">
              <w:rPr>
                <w:b/>
                <w:szCs w:val="24"/>
              </w:rPr>
              <w:t>WS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EADA847" w14:textId="77777777" w:rsidR="00F8061D" w:rsidRPr="00830E71" w:rsidRDefault="00F8061D" w:rsidP="000F22B9">
            <w:pPr>
              <w:pStyle w:val="tabletxt"/>
              <w:rPr>
                <w:szCs w:val="24"/>
              </w:rPr>
            </w:pPr>
            <w:r w:rsidRPr="00830E71">
              <w:rPr>
                <w:szCs w:val="24"/>
              </w:rPr>
              <w:t>Web Services</w:t>
            </w:r>
          </w:p>
        </w:tc>
      </w:tr>
      <w:tr w:rsidR="00F8061D" w:rsidRPr="00830E71" w14:paraId="058B263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E15FDA3" w14:textId="77777777" w:rsidR="00F8061D" w:rsidRPr="00F8061D" w:rsidRDefault="00F8061D" w:rsidP="000F22B9">
            <w:pPr>
              <w:pStyle w:val="tabletxt"/>
              <w:rPr>
                <w:b/>
              </w:rPr>
            </w:pPr>
            <w:r w:rsidRPr="00F8061D">
              <w:rPr>
                <w:b/>
              </w:rPr>
              <w:t>WSDL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CB06122" w14:textId="77777777" w:rsidR="00F8061D" w:rsidRPr="00830E71" w:rsidRDefault="00F8061D" w:rsidP="000F22B9">
            <w:pPr>
              <w:pStyle w:val="tabletxt"/>
            </w:pPr>
            <w:r w:rsidRPr="00830E71">
              <w:t>Web Services Description Language</w:t>
            </w:r>
          </w:p>
        </w:tc>
      </w:tr>
      <w:tr w:rsidR="00F8061D" w:rsidRPr="00830E71" w14:paraId="5460D73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6454BFE" w14:textId="77777777" w:rsidR="00F8061D" w:rsidRPr="00F8061D" w:rsidRDefault="00F8061D" w:rsidP="000F22B9">
            <w:pPr>
              <w:pStyle w:val="tabletxt"/>
              <w:rPr>
                <w:b/>
              </w:rPr>
            </w:pPr>
            <w:r w:rsidRPr="00F8061D">
              <w:rPr>
                <w:b/>
              </w:rPr>
              <w:t>WSS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B812477" w14:textId="77777777" w:rsidR="00F8061D" w:rsidRPr="00830E71" w:rsidRDefault="00F8061D" w:rsidP="000F22B9">
            <w:pPr>
              <w:pStyle w:val="tabletxt"/>
            </w:pPr>
            <w:r w:rsidRPr="00830E71">
              <w:t>Web Services Security</w:t>
            </w:r>
          </w:p>
        </w:tc>
      </w:tr>
      <w:tr w:rsidR="00F8061D" w:rsidRPr="00830E71" w14:paraId="2B7D617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22D986D" w14:textId="77777777" w:rsidR="00F8061D" w:rsidRPr="00F8061D" w:rsidRDefault="00F8061D" w:rsidP="000F22B9">
            <w:pPr>
              <w:pStyle w:val="tabletxt"/>
              <w:rPr>
                <w:b/>
                <w:szCs w:val="24"/>
              </w:rPr>
            </w:pPr>
            <w:r w:rsidRPr="00F8061D">
              <w:rPr>
                <w:b/>
                <w:szCs w:val="24"/>
              </w:rPr>
              <w:t>XDR</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A3D4498" w14:textId="77777777" w:rsidR="00F8061D" w:rsidRPr="00830E71" w:rsidRDefault="00F8061D" w:rsidP="000F22B9">
            <w:pPr>
              <w:pStyle w:val="tabletxt"/>
              <w:rPr>
                <w:szCs w:val="24"/>
              </w:rPr>
            </w:pPr>
            <w:r w:rsidRPr="00830E71">
              <w:rPr>
                <w:szCs w:val="24"/>
              </w:rPr>
              <w:t>External Data Representation</w:t>
            </w:r>
          </w:p>
        </w:tc>
      </w:tr>
      <w:tr w:rsidR="00F8061D" w:rsidRPr="00830E71" w14:paraId="0CEC9E8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4121CA8" w14:textId="77777777" w:rsidR="00F8061D" w:rsidRPr="00F8061D" w:rsidRDefault="00F8061D" w:rsidP="000F22B9">
            <w:pPr>
              <w:pStyle w:val="tabletxt"/>
              <w:rPr>
                <w:b/>
              </w:rPr>
            </w:pPr>
            <w:r w:rsidRPr="00F8061D">
              <w:rPr>
                <w:b/>
              </w:rPr>
              <w:t>XLC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5E21280" w14:textId="77777777" w:rsidR="00F8061D" w:rsidRPr="00830E71" w:rsidRDefault="00F8061D" w:rsidP="000F22B9">
            <w:pPr>
              <w:pStyle w:val="tabletxt"/>
            </w:pPr>
            <w:r w:rsidRPr="00830E71">
              <w:t>Expedited Life Cycle</w:t>
            </w:r>
          </w:p>
        </w:tc>
      </w:tr>
      <w:tr w:rsidR="00F8061D" w:rsidRPr="00830E71" w14:paraId="346C205A"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C8B7032" w14:textId="77777777" w:rsidR="00F8061D" w:rsidRPr="00F8061D" w:rsidRDefault="00F8061D" w:rsidP="000F22B9">
            <w:pPr>
              <w:pStyle w:val="tabletxt"/>
              <w:rPr>
                <w:b/>
              </w:rPr>
            </w:pPr>
            <w:r w:rsidRPr="00F8061D">
              <w:rPr>
                <w:b/>
              </w:rPr>
              <w:t>XML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C5C1A5C" w14:textId="77777777" w:rsidR="00F8061D" w:rsidRPr="00830E71" w:rsidRDefault="00F8061D" w:rsidP="000F22B9">
            <w:pPr>
              <w:pStyle w:val="tabletxt"/>
            </w:pPr>
            <w:r w:rsidRPr="00830E71">
              <w:t>Extensible Markup Language</w:t>
            </w:r>
          </w:p>
        </w:tc>
      </w:tr>
      <w:tr w:rsidR="00F8061D" w:rsidRPr="00830E71" w14:paraId="5F3D5BE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321E9DF" w14:textId="77777777" w:rsidR="00F8061D" w:rsidRPr="00F8061D" w:rsidRDefault="00F8061D" w:rsidP="000F22B9">
            <w:pPr>
              <w:pStyle w:val="tabletxt"/>
              <w:rPr>
                <w:b/>
              </w:rPr>
            </w:pPr>
            <w:r w:rsidRPr="00F8061D">
              <w:rPr>
                <w:b/>
              </w:rPr>
              <w:t>XSD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715ED4C" w14:textId="77777777" w:rsidR="00F8061D" w:rsidRPr="00830E71" w:rsidRDefault="00F8061D" w:rsidP="000F22B9">
            <w:pPr>
              <w:pStyle w:val="tabletxt"/>
            </w:pPr>
            <w:r w:rsidRPr="00830E71">
              <w:t>XML Schema Definition</w:t>
            </w:r>
          </w:p>
        </w:tc>
      </w:tr>
      <w:tr w:rsidR="00F8061D" w:rsidRPr="00830E71" w14:paraId="3375A2A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FFC2202" w14:textId="77777777" w:rsidR="00F8061D" w:rsidRPr="00F8061D" w:rsidRDefault="00F8061D" w:rsidP="000F22B9">
            <w:pPr>
              <w:pStyle w:val="tabletxt"/>
              <w:rPr>
                <w:b/>
              </w:rPr>
            </w:pPr>
            <w:r w:rsidRPr="00F8061D">
              <w:rPr>
                <w:b/>
              </w:rPr>
              <w:t>XSLT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6B18630" w14:textId="77777777" w:rsidR="00F8061D" w:rsidRPr="00830E71" w:rsidRDefault="00F8061D" w:rsidP="000F22B9">
            <w:pPr>
              <w:pStyle w:val="tabletxt"/>
            </w:pPr>
            <w:r w:rsidRPr="00830E71">
              <w:t>Extensible Stylesheet Language Transformations</w:t>
            </w:r>
          </w:p>
        </w:tc>
      </w:tr>
      <w:tr w:rsidR="00F8061D" w:rsidRPr="00830E71" w14:paraId="75B7B4C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2ED9185" w14:textId="77777777" w:rsidR="00F8061D" w:rsidRPr="00F8061D" w:rsidRDefault="00F8061D" w:rsidP="000F22B9">
            <w:pPr>
              <w:pStyle w:val="tabletxt"/>
              <w:rPr>
                <w:b/>
              </w:rPr>
            </w:pPr>
            <w:r w:rsidRPr="00F8061D">
              <w:rPr>
                <w:b/>
              </w:rPr>
              <w:t>ZIP Code</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EF485A4" w14:textId="77777777" w:rsidR="00F8061D" w:rsidRPr="00830E71" w:rsidRDefault="00F8061D" w:rsidP="000F22B9">
            <w:pPr>
              <w:pStyle w:val="tabletxt"/>
            </w:pPr>
            <w:r w:rsidRPr="00830E71">
              <w:t>Zone Improvement Plan Code</w:t>
            </w:r>
          </w:p>
        </w:tc>
      </w:tr>
    </w:tbl>
    <w:p w14:paraId="239E113A" w14:textId="77777777" w:rsidR="0060110A" w:rsidRPr="009D60B6" w:rsidRDefault="0060110A" w:rsidP="0060110A"/>
    <w:p w14:paraId="64FD6DCF" w14:textId="7809B2B0" w:rsidR="009D60B6" w:rsidRPr="009D60B6" w:rsidRDefault="009D60B6" w:rsidP="003E43F3"/>
    <w:sectPr w:rsidR="009D60B6" w:rsidRPr="009D60B6" w:rsidSect="00CA6510">
      <w:footerReference w:type="default" r:id="rId183"/>
      <w:pgSz w:w="12240" w:h="15840" w:code="1"/>
      <w:pgMar w:top="1440" w:right="1440" w:bottom="1440" w:left="1440" w:header="1008"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056DD9" w14:textId="77777777" w:rsidR="00713008" w:rsidRDefault="00713008" w:rsidP="000F22B9">
      <w:r>
        <w:separator/>
      </w:r>
    </w:p>
    <w:p w14:paraId="4E54030F" w14:textId="77777777" w:rsidR="00713008" w:rsidRDefault="00713008" w:rsidP="000F22B9"/>
    <w:p w14:paraId="08063F81" w14:textId="77777777" w:rsidR="00713008" w:rsidRDefault="00713008" w:rsidP="000F22B9"/>
    <w:p w14:paraId="72BEDE4C" w14:textId="77777777" w:rsidR="00713008" w:rsidRDefault="00713008" w:rsidP="000F22B9"/>
  </w:endnote>
  <w:endnote w:type="continuationSeparator" w:id="0">
    <w:p w14:paraId="36879635" w14:textId="77777777" w:rsidR="00713008" w:rsidRDefault="00713008" w:rsidP="000F22B9">
      <w:r>
        <w:continuationSeparator/>
      </w:r>
    </w:p>
    <w:p w14:paraId="0A9A4906" w14:textId="77777777" w:rsidR="00713008" w:rsidRDefault="00713008" w:rsidP="000F22B9"/>
    <w:p w14:paraId="5BF00F85" w14:textId="77777777" w:rsidR="00713008" w:rsidRDefault="00713008" w:rsidP="000F22B9"/>
    <w:p w14:paraId="23903ED4" w14:textId="77777777" w:rsidR="00713008" w:rsidRDefault="00713008" w:rsidP="000F22B9"/>
  </w:endnote>
  <w:endnote w:type="continuationNotice" w:id="1">
    <w:p w14:paraId="4411CBEC" w14:textId="77777777" w:rsidR="00713008" w:rsidRDefault="007130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BBYApex-Book">
    <w:altName w:val="Malgun Gothic"/>
    <w:panose1 w:val="00000000000000000000"/>
    <w:charset w:val="81"/>
    <w:family w:val="swiss"/>
    <w:notTrueType/>
    <w:pitch w:val="default"/>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elvRegularIBM">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18E6E" w14:textId="77777777" w:rsidR="007C6B1B" w:rsidRPr="00CE4CDF" w:rsidRDefault="007C6B1B" w:rsidP="00EE149D">
    <w:pPr>
      <w:pStyle w:val="Footer"/>
      <w:pBdr>
        <w:top w:val="single" w:sz="4" w:space="1" w:color="auto"/>
      </w:pBdr>
    </w:pPr>
    <w:r>
      <w:tab/>
    </w:r>
    <w:r>
      <w:rPr>
        <w:color w:val="808080" w:themeColor="background1" w:themeShade="80"/>
        <w:spacing w:val="60"/>
      </w:rPr>
      <w:fldChar w:fldCharType="begin"/>
    </w:r>
    <w:r>
      <w:rPr>
        <w:color w:val="808080" w:themeColor="background1" w:themeShade="80"/>
        <w:spacing w:val="60"/>
      </w:rPr>
      <w:instrText xml:space="preserve"> PAGE  \* ArabicDash  \* MERGEFORMAT </w:instrText>
    </w:r>
    <w:r>
      <w:rPr>
        <w:color w:val="808080" w:themeColor="background1" w:themeShade="80"/>
        <w:spacing w:val="60"/>
      </w:rPr>
      <w:fldChar w:fldCharType="separate"/>
    </w:r>
    <w:r>
      <w:rPr>
        <w:noProof/>
        <w:color w:val="808080" w:themeColor="background1" w:themeShade="80"/>
        <w:spacing w:val="60"/>
      </w:rPr>
      <w:t>- 8 -</w:t>
    </w:r>
    <w:r>
      <w:rPr>
        <w:color w:val="808080" w:themeColor="background1" w:themeShade="80"/>
        <w:spacing w:val="6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75E2AB" w14:textId="21D86395" w:rsidR="007C6B1B" w:rsidRPr="00CE4CDF" w:rsidRDefault="007C6B1B" w:rsidP="00935D96">
    <w:pPr>
      <w:pStyle w:val="Footer"/>
      <w:pBdr>
        <w:top w:val="single" w:sz="4" w:space="1" w:color="auto"/>
      </w:pBdr>
      <w:tabs>
        <w:tab w:val="clear" w:pos="4320"/>
        <w:tab w:val="clear" w:pos="8640"/>
        <w:tab w:val="center" w:pos="4680"/>
        <w:tab w:val="right" w:pos="9360"/>
      </w:tabs>
    </w:pPr>
    <w:r>
      <w:rPr>
        <w:rStyle w:val="PageNumber"/>
        <w:sz w:val="20"/>
      </w:rPr>
      <w:tab/>
    </w:r>
    <w:r>
      <w:rPr>
        <w:rStyle w:val="PageNumber"/>
        <w:sz w:val="20"/>
      </w:rPr>
      <w:fldChar w:fldCharType="begin"/>
    </w:r>
    <w:r>
      <w:rPr>
        <w:rStyle w:val="PageNumber"/>
        <w:sz w:val="20"/>
      </w:rPr>
      <w:instrText xml:space="preserve"> PAGE  \* ArabicDash  \* MERGEFORMAT </w:instrText>
    </w:r>
    <w:r>
      <w:rPr>
        <w:rStyle w:val="PageNumber"/>
        <w:sz w:val="20"/>
      </w:rPr>
      <w:fldChar w:fldCharType="separate"/>
    </w:r>
    <w:r>
      <w:rPr>
        <w:rStyle w:val="PageNumber"/>
        <w:noProof/>
        <w:sz w:val="20"/>
      </w:rPr>
      <w:t>- 21 -</w:t>
    </w:r>
    <w:r>
      <w:rPr>
        <w:rStyle w:val="PageNumber"/>
        <w:sz w:val="20"/>
      </w:rPr>
      <w:fldChar w:fldCharType="end"/>
    </w:r>
  </w:p>
  <w:p w14:paraId="1CF3DA9A" w14:textId="77777777" w:rsidR="007C6B1B" w:rsidRDefault="007C6B1B"/>
  <w:p w14:paraId="4AE8D3F8" w14:textId="77777777" w:rsidR="007C6B1B" w:rsidRDefault="007C6B1B"/>
  <w:p w14:paraId="52802042" w14:textId="77777777" w:rsidR="007C6B1B" w:rsidRDefault="007C6B1B"/>
  <w:p w14:paraId="50891D3E" w14:textId="77777777" w:rsidR="007C6B1B" w:rsidRDefault="007C6B1B"/>
  <w:p w14:paraId="17A793D5" w14:textId="77777777" w:rsidR="007C6B1B" w:rsidRDefault="007C6B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E5908D" w14:textId="77777777" w:rsidR="00713008" w:rsidRDefault="00713008" w:rsidP="000F22B9">
      <w:r>
        <w:separator/>
      </w:r>
    </w:p>
    <w:p w14:paraId="61E75613" w14:textId="77777777" w:rsidR="00713008" w:rsidRDefault="00713008" w:rsidP="000F22B9"/>
    <w:p w14:paraId="02DE037A" w14:textId="77777777" w:rsidR="00713008" w:rsidRDefault="00713008" w:rsidP="000F22B9"/>
    <w:p w14:paraId="1A381A5E" w14:textId="77777777" w:rsidR="00713008" w:rsidRDefault="00713008" w:rsidP="000F22B9"/>
  </w:footnote>
  <w:footnote w:type="continuationSeparator" w:id="0">
    <w:p w14:paraId="55B7C901" w14:textId="77777777" w:rsidR="00713008" w:rsidRDefault="00713008" w:rsidP="000F22B9">
      <w:r>
        <w:continuationSeparator/>
      </w:r>
    </w:p>
    <w:p w14:paraId="06A71671" w14:textId="77777777" w:rsidR="00713008" w:rsidRDefault="00713008" w:rsidP="000F22B9"/>
    <w:p w14:paraId="53148FD1" w14:textId="77777777" w:rsidR="00713008" w:rsidRDefault="00713008" w:rsidP="000F22B9"/>
    <w:p w14:paraId="56DE298E" w14:textId="77777777" w:rsidR="00713008" w:rsidRDefault="00713008" w:rsidP="000F22B9"/>
  </w:footnote>
  <w:footnote w:type="continuationNotice" w:id="1">
    <w:p w14:paraId="56C8F905" w14:textId="77777777" w:rsidR="00713008" w:rsidRDefault="0071300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2E91A" w14:textId="509F836C" w:rsidR="007C6B1B" w:rsidRPr="00697135" w:rsidRDefault="007C6B1B" w:rsidP="00935D96">
    <w:pPr>
      <w:pStyle w:val="Header"/>
      <w:pBdr>
        <w:bottom w:val="single" w:sz="4" w:space="1" w:color="auto"/>
      </w:pBdr>
      <w:tabs>
        <w:tab w:val="clear" w:pos="8640"/>
        <w:tab w:val="right" w:pos="9360"/>
      </w:tabs>
      <w:rPr>
        <w:color w:val="auto"/>
      </w:rPr>
    </w:pPr>
    <w:r>
      <w:rPr>
        <w:color w:val="auto"/>
      </w:rPr>
      <w:t>System Architecture Design R</w:t>
    </w:r>
    <w:r w:rsidR="0012444A">
      <w:rPr>
        <w:color w:val="auto"/>
      </w:rPr>
      <w:t>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70CC3"/>
    <w:multiLevelType w:val="hybridMultilevel"/>
    <w:tmpl w:val="523E8FAE"/>
    <w:lvl w:ilvl="0" w:tplc="AC1EAF96">
      <w:start w:val="1"/>
      <w:numFmt w:val="bullet"/>
      <w:pStyle w:val="TableTextBullet1"/>
      <w:lvlText w:val=""/>
      <w:lvlJc w:val="left"/>
      <w:pPr>
        <w:tabs>
          <w:tab w:val="num" w:pos="144"/>
        </w:tabs>
        <w:ind w:left="144" w:hanging="14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AF238B"/>
    <w:multiLevelType w:val="hybridMultilevel"/>
    <w:tmpl w:val="116251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52B048B"/>
    <w:multiLevelType w:val="hybridMultilevel"/>
    <w:tmpl w:val="ED8A8C94"/>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15CDE"/>
    <w:multiLevelType w:val="multilevel"/>
    <w:tmpl w:val="FBDCBFE4"/>
    <w:lvl w:ilvl="0">
      <w:numFmt w:val="bullet"/>
      <w:lvlText w:val=""/>
      <w:lvlJc w:val="left"/>
      <w:pPr>
        <w:tabs>
          <w:tab w:val="num" w:pos="1440"/>
        </w:tabs>
        <w:ind w:left="1440" w:hanging="360"/>
      </w:pPr>
      <w:rPr>
        <w:rFonts w:ascii="Wingdings 2" w:hAnsi="Wingdings 2" w:hint="default"/>
        <w:color w:val="auto"/>
      </w:rPr>
    </w:lvl>
    <w:lvl w:ilvl="1">
      <w:start w:val="1"/>
      <w:numFmt w:val="bullet"/>
      <w:lvlText w:val=""/>
      <w:lvlJc w:val="left"/>
      <w:pPr>
        <w:tabs>
          <w:tab w:val="num" w:pos="1800"/>
        </w:tabs>
        <w:ind w:left="1800" w:hanging="360"/>
      </w:pPr>
      <w:rPr>
        <w:rFonts w:ascii="Wingdings" w:hAnsi="Wingdings" w:hint="default"/>
        <w:color w:val="auto"/>
        <w:sz w:val="24"/>
      </w:rPr>
    </w:lvl>
    <w:lvl w:ilvl="2">
      <w:start w:val="1"/>
      <w:numFmt w:val="bullet"/>
      <w:lvlText w:val=""/>
      <w:lvlJc w:val="left"/>
      <w:pPr>
        <w:tabs>
          <w:tab w:val="num" w:pos="2160"/>
        </w:tabs>
        <w:ind w:left="2160" w:hanging="360"/>
      </w:pPr>
      <w:rPr>
        <w:rFonts w:ascii="Wingdings 2" w:hAnsi="Wingdings 2" w:hint="default"/>
        <w:color w:val="auto"/>
      </w:rPr>
    </w:lvl>
    <w:lvl w:ilvl="3">
      <w:start w:val="2"/>
      <w:numFmt w:val="decimal"/>
      <w:lvlText w:val="%1.%2.%3.%4"/>
      <w:lvlJc w:val="left"/>
      <w:pPr>
        <w:tabs>
          <w:tab w:val="num" w:pos="2160"/>
        </w:tabs>
        <w:ind w:left="2160" w:hanging="1080"/>
      </w:pPr>
      <w:rPr>
        <w:rFonts w:hint="default"/>
      </w:rPr>
    </w:lvl>
    <w:lvl w:ilvl="4">
      <w:start w:val="1"/>
      <w:numFmt w:val="decimal"/>
      <w:lvlText w:val="%1.%2.%3.%4.%5"/>
      <w:lvlJc w:val="left"/>
      <w:pPr>
        <w:tabs>
          <w:tab w:val="num" w:pos="2160"/>
        </w:tabs>
        <w:ind w:left="2160" w:hanging="1080"/>
      </w:pPr>
      <w:rPr>
        <w:rFonts w:hint="default"/>
      </w:rPr>
    </w:lvl>
    <w:lvl w:ilvl="5">
      <w:start w:val="1"/>
      <w:numFmt w:val="decimal"/>
      <w:lvlText w:val="%1.%2.%3.%4.%5.%6."/>
      <w:lvlJc w:val="left"/>
      <w:pPr>
        <w:tabs>
          <w:tab w:val="num" w:pos="5040"/>
        </w:tabs>
        <w:ind w:left="3816" w:hanging="936"/>
      </w:pPr>
      <w:rPr>
        <w:rFonts w:hint="default"/>
      </w:rPr>
    </w:lvl>
    <w:lvl w:ilvl="6">
      <w:start w:val="1"/>
      <w:numFmt w:val="decimal"/>
      <w:lvlText w:val="%1.%2.%3.%4.%5.%6.%7."/>
      <w:lvlJc w:val="left"/>
      <w:pPr>
        <w:tabs>
          <w:tab w:val="num" w:pos="5760"/>
        </w:tabs>
        <w:ind w:left="4320" w:hanging="1080"/>
      </w:pPr>
      <w:rPr>
        <w:rFonts w:hint="default"/>
      </w:rPr>
    </w:lvl>
    <w:lvl w:ilvl="7">
      <w:start w:val="1"/>
      <w:numFmt w:val="decimal"/>
      <w:lvlText w:val="%1.%2.%3.%4.%5.%6.%7.%8."/>
      <w:lvlJc w:val="left"/>
      <w:pPr>
        <w:tabs>
          <w:tab w:val="num" w:pos="6480"/>
        </w:tabs>
        <w:ind w:left="4824" w:hanging="1224"/>
      </w:pPr>
      <w:rPr>
        <w:rFonts w:hint="default"/>
      </w:rPr>
    </w:lvl>
    <w:lvl w:ilvl="8">
      <w:start w:val="1"/>
      <w:numFmt w:val="decimal"/>
      <w:lvlText w:val="%1.%2.%3.%4.%5.%6.%7.%8.%9."/>
      <w:lvlJc w:val="left"/>
      <w:pPr>
        <w:tabs>
          <w:tab w:val="num" w:pos="7200"/>
        </w:tabs>
        <w:ind w:left="5400" w:hanging="1440"/>
      </w:pPr>
      <w:rPr>
        <w:rFonts w:hint="default"/>
      </w:rPr>
    </w:lvl>
  </w:abstractNum>
  <w:abstractNum w:abstractNumId="4" w15:restartNumberingAfterBreak="0">
    <w:nsid w:val="07F912B5"/>
    <w:multiLevelType w:val="multilevel"/>
    <w:tmpl w:val="ABCC3E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862E0F"/>
    <w:multiLevelType w:val="hybridMultilevel"/>
    <w:tmpl w:val="25C41A54"/>
    <w:lvl w:ilvl="0" w:tplc="7EE20F3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960E73"/>
    <w:multiLevelType w:val="hybridMultilevel"/>
    <w:tmpl w:val="B69E40C0"/>
    <w:lvl w:ilvl="0" w:tplc="19449FDE">
      <w:start w:val="1"/>
      <w:numFmt w:val="bullet"/>
      <w:pStyle w:val="Bullet1"/>
      <w:lvlText w:val=""/>
      <w:lvlJc w:val="left"/>
      <w:pPr>
        <w:tabs>
          <w:tab w:val="num" w:pos="360"/>
        </w:tabs>
        <w:ind w:left="360" w:hanging="360"/>
      </w:pPr>
      <w:rPr>
        <w:rFonts w:ascii="Wingdings" w:hAnsi="Wingdings" w:hint="default"/>
        <w:color w:val="E31836"/>
        <w:sz w:val="23"/>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8CE73C6"/>
    <w:multiLevelType w:val="hybridMultilevel"/>
    <w:tmpl w:val="8DBCE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3C60B6"/>
    <w:multiLevelType w:val="hybridMultilevel"/>
    <w:tmpl w:val="36166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994826"/>
    <w:multiLevelType w:val="hybridMultilevel"/>
    <w:tmpl w:val="2196F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0C986402"/>
    <w:multiLevelType w:val="multilevel"/>
    <w:tmpl w:val="E932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5A6083"/>
    <w:multiLevelType w:val="multilevel"/>
    <w:tmpl w:val="9EB4E9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BA3C52"/>
    <w:multiLevelType w:val="hybridMultilevel"/>
    <w:tmpl w:val="B1FEE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F63353"/>
    <w:multiLevelType w:val="hybridMultilevel"/>
    <w:tmpl w:val="959CF92E"/>
    <w:lvl w:ilvl="0" w:tplc="094AC966">
      <w:start w:val="1"/>
      <w:numFmt w:val="bullet"/>
      <w:pStyle w:val="bullet"/>
      <w:lvlText w:val=""/>
      <w:lvlJc w:val="left"/>
      <w:pPr>
        <w:tabs>
          <w:tab w:val="num" w:pos="900"/>
        </w:tabs>
        <w:ind w:left="900" w:hanging="360"/>
      </w:pPr>
      <w:rPr>
        <w:rFonts w:ascii="Symbol" w:hAnsi="Symbol" w:hint="default"/>
      </w:rPr>
    </w:lvl>
    <w:lvl w:ilvl="1" w:tplc="FFFFFFFF">
      <w:start w:val="1"/>
      <w:numFmt w:val="bullet"/>
      <w:lvlText w:val=""/>
      <w:lvlJc w:val="left"/>
      <w:pPr>
        <w:tabs>
          <w:tab w:val="num" w:pos="1980"/>
        </w:tabs>
        <w:ind w:left="1980" w:hanging="360"/>
      </w:pPr>
      <w:rPr>
        <w:rFonts w:ascii="Wingdings 2" w:hAnsi="Wingdings 2" w:hint="default"/>
        <w:color w:val="4D4D4D"/>
        <w:sz w:val="24"/>
      </w:rPr>
    </w:lvl>
    <w:lvl w:ilvl="2" w:tplc="FFFFFFFF">
      <w:start w:val="1"/>
      <w:numFmt w:val="bullet"/>
      <w:lvlText w:val=""/>
      <w:lvlJc w:val="left"/>
      <w:pPr>
        <w:tabs>
          <w:tab w:val="num" w:pos="2700"/>
        </w:tabs>
        <w:ind w:left="2700" w:hanging="360"/>
      </w:pPr>
      <w:rPr>
        <w:rFonts w:ascii="Wingdings" w:hAnsi="Wingdings" w:hint="default"/>
      </w:rPr>
    </w:lvl>
    <w:lvl w:ilvl="3" w:tplc="FFFFFFFF" w:tentative="1">
      <w:start w:val="1"/>
      <w:numFmt w:val="bullet"/>
      <w:lvlText w:val=""/>
      <w:lvlJc w:val="left"/>
      <w:pPr>
        <w:tabs>
          <w:tab w:val="num" w:pos="3420"/>
        </w:tabs>
        <w:ind w:left="3420" w:hanging="360"/>
      </w:pPr>
      <w:rPr>
        <w:rFonts w:ascii="Symbol" w:hAnsi="Symbol" w:hint="default"/>
      </w:rPr>
    </w:lvl>
    <w:lvl w:ilvl="4" w:tplc="FFFFFFFF" w:tentative="1">
      <w:start w:val="1"/>
      <w:numFmt w:val="bullet"/>
      <w:lvlText w:val="o"/>
      <w:lvlJc w:val="left"/>
      <w:pPr>
        <w:tabs>
          <w:tab w:val="num" w:pos="4140"/>
        </w:tabs>
        <w:ind w:left="4140" w:hanging="360"/>
      </w:pPr>
      <w:rPr>
        <w:rFonts w:ascii="Courier New" w:hAnsi="Courier New" w:hint="default"/>
      </w:rPr>
    </w:lvl>
    <w:lvl w:ilvl="5" w:tplc="FFFFFFFF" w:tentative="1">
      <w:start w:val="1"/>
      <w:numFmt w:val="bullet"/>
      <w:lvlText w:val=""/>
      <w:lvlJc w:val="left"/>
      <w:pPr>
        <w:tabs>
          <w:tab w:val="num" w:pos="4860"/>
        </w:tabs>
        <w:ind w:left="4860" w:hanging="360"/>
      </w:pPr>
      <w:rPr>
        <w:rFonts w:ascii="Wingdings" w:hAnsi="Wingdings" w:hint="default"/>
      </w:rPr>
    </w:lvl>
    <w:lvl w:ilvl="6" w:tplc="FFFFFFFF" w:tentative="1">
      <w:start w:val="1"/>
      <w:numFmt w:val="bullet"/>
      <w:lvlText w:val=""/>
      <w:lvlJc w:val="left"/>
      <w:pPr>
        <w:tabs>
          <w:tab w:val="num" w:pos="5580"/>
        </w:tabs>
        <w:ind w:left="5580" w:hanging="360"/>
      </w:pPr>
      <w:rPr>
        <w:rFonts w:ascii="Symbol" w:hAnsi="Symbol" w:hint="default"/>
      </w:rPr>
    </w:lvl>
    <w:lvl w:ilvl="7" w:tplc="FFFFFFFF" w:tentative="1">
      <w:start w:val="1"/>
      <w:numFmt w:val="bullet"/>
      <w:lvlText w:val="o"/>
      <w:lvlJc w:val="left"/>
      <w:pPr>
        <w:tabs>
          <w:tab w:val="num" w:pos="6300"/>
        </w:tabs>
        <w:ind w:left="6300" w:hanging="360"/>
      </w:pPr>
      <w:rPr>
        <w:rFonts w:ascii="Courier New" w:hAnsi="Courier New" w:hint="default"/>
      </w:rPr>
    </w:lvl>
    <w:lvl w:ilvl="8" w:tplc="FFFFFFFF" w:tentative="1">
      <w:start w:val="1"/>
      <w:numFmt w:val="bullet"/>
      <w:lvlText w:val=""/>
      <w:lvlJc w:val="left"/>
      <w:pPr>
        <w:tabs>
          <w:tab w:val="num" w:pos="7020"/>
        </w:tabs>
        <w:ind w:left="7020" w:hanging="360"/>
      </w:pPr>
      <w:rPr>
        <w:rFonts w:ascii="Wingdings" w:hAnsi="Wingdings" w:hint="default"/>
      </w:rPr>
    </w:lvl>
  </w:abstractNum>
  <w:abstractNum w:abstractNumId="14" w15:restartNumberingAfterBreak="0">
    <w:nsid w:val="0F585EC5"/>
    <w:multiLevelType w:val="multilevel"/>
    <w:tmpl w:val="C896BE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9455A5"/>
    <w:multiLevelType w:val="multilevel"/>
    <w:tmpl w:val="A82401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062388F"/>
    <w:multiLevelType w:val="hybridMultilevel"/>
    <w:tmpl w:val="F72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85664C"/>
    <w:multiLevelType w:val="hybridMultilevel"/>
    <w:tmpl w:val="FF642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B84106"/>
    <w:multiLevelType w:val="hybridMultilevel"/>
    <w:tmpl w:val="5DDAE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E9114E"/>
    <w:multiLevelType w:val="multilevel"/>
    <w:tmpl w:val="FBDCB3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9565B8"/>
    <w:multiLevelType w:val="hybridMultilevel"/>
    <w:tmpl w:val="E738FC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E0029EA"/>
    <w:multiLevelType w:val="hybridMultilevel"/>
    <w:tmpl w:val="6B44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C63673"/>
    <w:multiLevelType w:val="multilevel"/>
    <w:tmpl w:val="55E6ED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BD4773"/>
    <w:multiLevelType w:val="hybridMultilevel"/>
    <w:tmpl w:val="8B78E8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2CF185D"/>
    <w:multiLevelType w:val="hybridMultilevel"/>
    <w:tmpl w:val="AE86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0957D1"/>
    <w:multiLevelType w:val="hybridMultilevel"/>
    <w:tmpl w:val="82206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449306C"/>
    <w:multiLevelType w:val="hybridMultilevel"/>
    <w:tmpl w:val="D2FCB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6912A2"/>
    <w:multiLevelType w:val="hybridMultilevel"/>
    <w:tmpl w:val="409C3588"/>
    <w:lvl w:ilvl="0" w:tplc="0409000F">
      <w:start w:val="1"/>
      <w:numFmt w:val="decimal"/>
      <w:lvlText w:val="%1."/>
      <w:lvlJc w:val="left"/>
      <w:pPr>
        <w:ind w:left="720" w:hanging="360"/>
      </w:pPr>
    </w:lvl>
    <w:lvl w:ilvl="1" w:tplc="04090017">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24A5751D"/>
    <w:multiLevelType w:val="multilevel"/>
    <w:tmpl w:val="772C6818"/>
    <w:lvl w:ilvl="0">
      <w:start w:val="1"/>
      <w:numFmt w:val="decimal"/>
      <w:pStyle w:val="Heading1"/>
      <w:lvlText w:val="%1"/>
      <w:lvlJc w:val="left"/>
      <w:pPr>
        <w:tabs>
          <w:tab w:val="num" w:pos="360"/>
        </w:tabs>
        <w:ind w:left="360" w:hanging="360"/>
      </w:pPr>
      <w:rPr>
        <w:rFonts w:hint="default"/>
        <w:color w:val="auto"/>
      </w:rPr>
    </w:lvl>
    <w:lvl w:ilvl="1">
      <w:start w:val="1"/>
      <w:numFmt w:val="decimal"/>
      <w:pStyle w:val="Heading2"/>
      <w:lvlText w:val="%1.%2"/>
      <w:lvlJc w:val="left"/>
      <w:pPr>
        <w:tabs>
          <w:tab w:val="num" w:pos="576"/>
        </w:tabs>
        <w:ind w:left="576" w:hanging="576"/>
      </w:pPr>
      <w:rPr>
        <w:rFonts w:hint="default"/>
        <w:color w:val="auto"/>
      </w:rPr>
    </w:lvl>
    <w:lvl w:ilvl="2">
      <w:start w:val="1"/>
      <w:numFmt w:val="decimal"/>
      <w:pStyle w:val="Heading3"/>
      <w:lvlText w:val="%1.%2.%3"/>
      <w:lvlJc w:val="left"/>
      <w:pPr>
        <w:tabs>
          <w:tab w:val="num" w:pos="720"/>
        </w:tabs>
        <w:ind w:left="720" w:hanging="720"/>
      </w:pPr>
      <w:rPr>
        <w:rFonts w:hint="default"/>
        <w:b/>
        <w:bCs/>
      </w:rPr>
    </w:lvl>
    <w:lvl w:ilvl="3">
      <w:start w:val="1"/>
      <w:numFmt w:val="decimal"/>
      <w:pStyle w:val="Heading4"/>
      <w:lvlText w:val="%1.%2.%3.%4"/>
      <w:lvlJc w:val="left"/>
      <w:pPr>
        <w:tabs>
          <w:tab w:val="num" w:pos="1314"/>
        </w:tabs>
        <w:ind w:left="1314" w:hanging="864"/>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15:restartNumberingAfterBreak="0">
    <w:nsid w:val="25D527BB"/>
    <w:multiLevelType w:val="multilevel"/>
    <w:tmpl w:val="D7EC2A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BF33F59"/>
    <w:multiLevelType w:val="hybridMultilevel"/>
    <w:tmpl w:val="1D6045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2C962767"/>
    <w:multiLevelType w:val="multilevel"/>
    <w:tmpl w:val="98FE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4F6556"/>
    <w:multiLevelType w:val="hybridMultilevel"/>
    <w:tmpl w:val="A9CEAD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2F2C6107"/>
    <w:multiLevelType w:val="hybridMultilevel"/>
    <w:tmpl w:val="327C4F88"/>
    <w:lvl w:ilvl="0" w:tplc="F872D28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18D3C4E"/>
    <w:multiLevelType w:val="multilevel"/>
    <w:tmpl w:val="7A3237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1C6424D"/>
    <w:multiLevelType w:val="hybridMultilevel"/>
    <w:tmpl w:val="13DA0F56"/>
    <w:lvl w:ilvl="0" w:tplc="5262037E">
      <w:start w:val="1"/>
      <w:numFmt w:val="bullet"/>
      <w:pStyle w:val="BodyText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4374EE7"/>
    <w:multiLevelType w:val="hybridMultilevel"/>
    <w:tmpl w:val="5510C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47945BC"/>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5733BE0"/>
    <w:multiLevelType w:val="hybridMultilevel"/>
    <w:tmpl w:val="3E1287D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5F41EBC"/>
    <w:multiLevelType w:val="hybridMultilevel"/>
    <w:tmpl w:val="826E2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6A76A6"/>
    <w:multiLevelType w:val="multilevel"/>
    <w:tmpl w:val="FCD04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8956026"/>
    <w:multiLevelType w:val="hybridMultilevel"/>
    <w:tmpl w:val="116251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15:restartNumberingAfterBreak="0">
    <w:nsid w:val="3DE66A5F"/>
    <w:multiLevelType w:val="multilevel"/>
    <w:tmpl w:val="29064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02455CA"/>
    <w:multiLevelType w:val="multilevel"/>
    <w:tmpl w:val="E730C2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08C6DED"/>
    <w:multiLevelType w:val="hybridMultilevel"/>
    <w:tmpl w:val="B93EF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5167D9"/>
    <w:multiLevelType w:val="hybridMultilevel"/>
    <w:tmpl w:val="74DA5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32F2F33"/>
    <w:multiLevelType w:val="hybridMultilevel"/>
    <w:tmpl w:val="7040BF92"/>
    <w:lvl w:ilvl="0" w:tplc="C44C1784">
      <w:start w:val="1"/>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47" w15:restartNumberingAfterBreak="0">
    <w:nsid w:val="43C50F52"/>
    <w:multiLevelType w:val="hybridMultilevel"/>
    <w:tmpl w:val="46DCDBD6"/>
    <w:lvl w:ilvl="0" w:tplc="0409000F">
      <w:start w:val="1"/>
      <w:numFmt w:val="decimal"/>
      <w:lvlText w:val="%1."/>
      <w:lvlJc w:val="left"/>
      <w:pPr>
        <w:ind w:left="-2880" w:hanging="360"/>
      </w:pPr>
    </w:lvl>
    <w:lvl w:ilvl="1" w:tplc="04090019">
      <w:start w:val="1"/>
      <w:numFmt w:val="lowerLetter"/>
      <w:lvlText w:val="%2."/>
      <w:lvlJc w:val="left"/>
      <w:pPr>
        <w:ind w:left="-2160" w:hanging="360"/>
      </w:pPr>
    </w:lvl>
    <w:lvl w:ilvl="2" w:tplc="0409001B">
      <w:start w:val="1"/>
      <w:numFmt w:val="lowerRoman"/>
      <w:lvlText w:val="%3."/>
      <w:lvlJc w:val="right"/>
      <w:pPr>
        <w:ind w:left="-1440" w:hanging="180"/>
      </w:pPr>
    </w:lvl>
    <w:lvl w:ilvl="3" w:tplc="0409000F">
      <w:start w:val="1"/>
      <w:numFmt w:val="decimal"/>
      <w:lvlText w:val="%4."/>
      <w:lvlJc w:val="left"/>
      <w:pPr>
        <w:ind w:left="-720" w:hanging="360"/>
      </w:pPr>
    </w:lvl>
    <w:lvl w:ilvl="4" w:tplc="04090019">
      <w:start w:val="1"/>
      <w:numFmt w:val="lowerLetter"/>
      <w:lvlText w:val="%5."/>
      <w:lvlJc w:val="left"/>
      <w:pPr>
        <w:ind w:left="0" w:hanging="360"/>
      </w:pPr>
    </w:lvl>
    <w:lvl w:ilvl="5" w:tplc="0409001B">
      <w:start w:val="1"/>
      <w:numFmt w:val="lowerRoman"/>
      <w:lvlText w:val="%6."/>
      <w:lvlJc w:val="right"/>
      <w:pPr>
        <w:ind w:left="720" w:hanging="180"/>
      </w:pPr>
    </w:lvl>
    <w:lvl w:ilvl="6" w:tplc="0409000F">
      <w:start w:val="1"/>
      <w:numFmt w:val="decimal"/>
      <w:lvlText w:val="%7."/>
      <w:lvlJc w:val="left"/>
      <w:pPr>
        <w:ind w:left="1440" w:hanging="360"/>
      </w:pPr>
    </w:lvl>
    <w:lvl w:ilvl="7" w:tplc="04090019">
      <w:start w:val="1"/>
      <w:numFmt w:val="lowerLetter"/>
      <w:lvlText w:val="%8."/>
      <w:lvlJc w:val="left"/>
      <w:pPr>
        <w:ind w:left="2160" w:hanging="360"/>
      </w:pPr>
    </w:lvl>
    <w:lvl w:ilvl="8" w:tplc="0409001B">
      <w:start w:val="1"/>
      <w:numFmt w:val="lowerRoman"/>
      <w:lvlText w:val="%9."/>
      <w:lvlJc w:val="right"/>
      <w:pPr>
        <w:ind w:left="2880" w:hanging="180"/>
      </w:pPr>
    </w:lvl>
  </w:abstractNum>
  <w:abstractNum w:abstractNumId="48" w15:restartNumberingAfterBreak="0">
    <w:nsid w:val="45981D2F"/>
    <w:multiLevelType w:val="hybridMultilevel"/>
    <w:tmpl w:val="948889F4"/>
    <w:lvl w:ilvl="0" w:tplc="B4D8427E">
      <w:start w:val="1"/>
      <w:numFmt w:val="decimal"/>
      <w:pStyle w:val="Numbered"/>
      <w:lvlText w:val="%1."/>
      <w:lvlJc w:val="left"/>
      <w:pPr>
        <w:ind w:left="720" w:hanging="360"/>
      </w:pPr>
      <w:rPr>
        <w:i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94B18EB"/>
    <w:multiLevelType w:val="hybridMultilevel"/>
    <w:tmpl w:val="309C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105ADA"/>
    <w:multiLevelType w:val="hybridMultilevel"/>
    <w:tmpl w:val="2E4435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4DC3766B"/>
    <w:multiLevelType w:val="hybridMultilevel"/>
    <w:tmpl w:val="38BC068C"/>
    <w:lvl w:ilvl="0" w:tplc="289C5678">
      <w:start w:val="1"/>
      <w:numFmt w:val="bullet"/>
      <w:lvlText w:val="•"/>
      <w:lvlJc w:val="left"/>
      <w:pPr>
        <w:tabs>
          <w:tab w:val="num" w:pos="720"/>
        </w:tabs>
        <w:ind w:left="720" w:hanging="360"/>
      </w:pPr>
      <w:rPr>
        <w:rFonts w:ascii="Arial" w:hAnsi="Arial" w:hint="default"/>
      </w:rPr>
    </w:lvl>
    <w:lvl w:ilvl="1" w:tplc="D4CE765A">
      <w:start w:val="684"/>
      <w:numFmt w:val="bullet"/>
      <w:lvlText w:val="•"/>
      <w:lvlJc w:val="left"/>
      <w:pPr>
        <w:tabs>
          <w:tab w:val="num" w:pos="1440"/>
        </w:tabs>
        <w:ind w:left="1440" w:hanging="360"/>
      </w:pPr>
      <w:rPr>
        <w:rFonts w:ascii="Arial" w:hAnsi="Arial" w:hint="default"/>
      </w:rPr>
    </w:lvl>
    <w:lvl w:ilvl="2" w:tplc="CE8C8D08">
      <w:start w:val="1"/>
      <w:numFmt w:val="bullet"/>
      <w:lvlText w:val="•"/>
      <w:lvlJc w:val="left"/>
      <w:pPr>
        <w:tabs>
          <w:tab w:val="num" w:pos="2160"/>
        </w:tabs>
        <w:ind w:left="2160" w:hanging="360"/>
      </w:pPr>
      <w:rPr>
        <w:rFonts w:ascii="Arial" w:hAnsi="Arial" w:hint="default"/>
      </w:rPr>
    </w:lvl>
    <w:lvl w:ilvl="3" w:tplc="FE6E7CA2" w:tentative="1">
      <w:start w:val="1"/>
      <w:numFmt w:val="bullet"/>
      <w:lvlText w:val="•"/>
      <w:lvlJc w:val="left"/>
      <w:pPr>
        <w:tabs>
          <w:tab w:val="num" w:pos="2880"/>
        </w:tabs>
        <w:ind w:left="2880" w:hanging="360"/>
      </w:pPr>
      <w:rPr>
        <w:rFonts w:ascii="Arial" w:hAnsi="Arial" w:hint="default"/>
      </w:rPr>
    </w:lvl>
    <w:lvl w:ilvl="4" w:tplc="C106BAB6" w:tentative="1">
      <w:start w:val="1"/>
      <w:numFmt w:val="bullet"/>
      <w:lvlText w:val="•"/>
      <w:lvlJc w:val="left"/>
      <w:pPr>
        <w:tabs>
          <w:tab w:val="num" w:pos="3600"/>
        </w:tabs>
        <w:ind w:left="3600" w:hanging="360"/>
      </w:pPr>
      <w:rPr>
        <w:rFonts w:ascii="Arial" w:hAnsi="Arial" w:hint="default"/>
      </w:rPr>
    </w:lvl>
    <w:lvl w:ilvl="5" w:tplc="7FF8EBDE" w:tentative="1">
      <w:start w:val="1"/>
      <w:numFmt w:val="bullet"/>
      <w:lvlText w:val="•"/>
      <w:lvlJc w:val="left"/>
      <w:pPr>
        <w:tabs>
          <w:tab w:val="num" w:pos="4320"/>
        </w:tabs>
        <w:ind w:left="4320" w:hanging="360"/>
      </w:pPr>
      <w:rPr>
        <w:rFonts w:ascii="Arial" w:hAnsi="Arial" w:hint="default"/>
      </w:rPr>
    </w:lvl>
    <w:lvl w:ilvl="6" w:tplc="61406E6C" w:tentative="1">
      <w:start w:val="1"/>
      <w:numFmt w:val="bullet"/>
      <w:lvlText w:val="•"/>
      <w:lvlJc w:val="left"/>
      <w:pPr>
        <w:tabs>
          <w:tab w:val="num" w:pos="5040"/>
        </w:tabs>
        <w:ind w:left="5040" w:hanging="360"/>
      </w:pPr>
      <w:rPr>
        <w:rFonts w:ascii="Arial" w:hAnsi="Arial" w:hint="default"/>
      </w:rPr>
    </w:lvl>
    <w:lvl w:ilvl="7" w:tplc="7DCC6FA0" w:tentative="1">
      <w:start w:val="1"/>
      <w:numFmt w:val="bullet"/>
      <w:lvlText w:val="•"/>
      <w:lvlJc w:val="left"/>
      <w:pPr>
        <w:tabs>
          <w:tab w:val="num" w:pos="5760"/>
        </w:tabs>
        <w:ind w:left="5760" w:hanging="360"/>
      </w:pPr>
      <w:rPr>
        <w:rFonts w:ascii="Arial" w:hAnsi="Arial" w:hint="default"/>
      </w:rPr>
    </w:lvl>
    <w:lvl w:ilvl="8" w:tplc="BA56167A" w:tentative="1">
      <w:start w:val="1"/>
      <w:numFmt w:val="bullet"/>
      <w:lvlText w:val="•"/>
      <w:lvlJc w:val="left"/>
      <w:pPr>
        <w:tabs>
          <w:tab w:val="num" w:pos="6480"/>
        </w:tabs>
        <w:ind w:left="6480" w:hanging="360"/>
      </w:pPr>
      <w:rPr>
        <w:rFonts w:ascii="Arial" w:hAnsi="Arial" w:hint="default"/>
      </w:rPr>
    </w:lvl>
  </w:abstractNum>
  <w:abstractNum w:abstractNumId="52" w15:restartNumberingAfterBreak="0">
    <w:nsid w:val="5069202D"/>
    <w:multiLevelType w:val="hybridMultilevel"/>
    <w:tmpl w:val="C0D05D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1C076D5"/>
    <w:multiLevelType w:val="hybridMultilevel"/>
    <w:tmpl w:val="A31CEF3E"/>
    <w:lvl w:ilvl="0" w:tplc="0409000F">
      <w:start w:val="1"/>
      <w:numFmt w:val="decimal"/>
      <w:lvlText w:val="%1."/>
      <w:lvlJc w:val="left"/>
      <w:pPr>
        <w:ind w:left="720" w:hanging="360"/>
      </w:pPr>
      <w:rPr>
        <w:rFonts w:hint="default"/>
      </w:rPr>
    </w:lvl>
    <w:lvl w:ilvl="1" w:tplc="F872D284">
      <w:numFmt w:val="bullet"/>
      <w:lvlText w:val="-"/>
      <w:lvlJc w:val="left"/>
      <w:pPr>
        <w:ind w:left="1440" w:hanging="360"/>
      </w:pPr>
      <w:rPr>
        <w:rFonts w:ascii="Calibri" w:eastAsia="Calibri" w:hAnsi="Calibri" w:cs="Calibr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1DC1A3C"/>
    <w:multiLevelType w:val="hybridMultilevel"/>
    <w:tmpl w:val="26A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6776796"/>
    <w:multiLevelType w:val="hybridMultilevel"/>
    <w:tmpl w:val="DB92342C"/>
    <w:lvl w:ilvl="0" w:tplc="F7BEECA2">
      <w:start w:val="1"/>
      <w:numFmt w:val="bullet"/>
      <w:pStyle w:val="Bullet1HIX"/>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576C7D"/>
    <w:multiLevelType w:val="hybridMultilevel"/>
    <w:tmpl w:val="3E1287DA"/>
    <w:lvl w:ilvl="0" w:tplc="96B2BC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77D24EA"/>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EA47957"/>
    <w:multiLevelType w:val="hybridMultilevel"/>
    <w:tmpl w:val="668A4180"/>
    <w:lvl w:ilvl="0" w:tplc="04090001">
      <w:start w:val="1"/>
      <w:numFmt w:val="bullet"/>
      <w:lvlText w:val=""/>
      <w:lvlJc w:val="left"/>
      <w:pPr>
        <w:ind w:left="720" w:hanging="360"/>
      </w:pPr>
      <w:rPr>
        <w:rFonts w:ascii="Symbol" w:hAnsi="Symbol" w:hint="default"/>
      </w:rPr>
    </w:lvl>
    <w:lvl w:ilvl="1" w:tplc="F872D284">
      <w:numFmt w:val="bullet"/>
      <w:lvlText w:val="-"/>
      <w:lvlJc w:val="left"/>
      <w:pPr>
        <w:ind w:left="1440" w:hanging="360"/>
      </w:pPr>
      <w:rPr>
        <w:rFonts w:ascii="Calibri" w:eastAsia="Calibr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40695C"/>
    <w:multiLevelType w:val="hybridMultilevel"/>
    <w:tmpl w:val="96C8E1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60212C64"/>
    <w:multiLevelType w:val="hybridMultilevel"/>
    <w:tmpl w:val="8228B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1927679"/>
    <w:multiLevelType w:val="hybridMultilevel"/>
    <w:tmpl w:val="9EA4857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2" w15:restartNumberingAfterBreak="0">
    <w:nsid w:val="6A867651"/>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6BEF733C"/>
    <w:multiLevelType w:val="hybridMultilevel"/>
    <w:tmpl w:val="3D60D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6D1B716E"/>
    <w:multiLevelType w:val="hybridMultilevel"/>
    <w:tmpl w:val="66125646"/>
    <w:lvl w:ilvl="0" w:tplc="32CE6DCA">
      <w:start w:val="1"/>
      <w:numFmt w:val="bullet"/>
      <w:pStyle w:val="Table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6D687DCF"/>
    <w:multiLevelType w:val="hybridMultilevel"/>
    <w:tmpl w:val="8992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8A1BF2"/>
    <w:multiLevelType w:val="hybridMultilevel"/>
    <w:tmpl w:val="A9EC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686A4E"/>
    <w:multiLevelType w:val="hybridMultilevel"/>
    <w:tmpl w:val="1A7A3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8" w15:restartNumberingAfterBreak="0">
    <w:nsid w:val="6E8E019B"/>
    <w:multiLevelType w:val="hybridMultilevel"/>
    <w:tmpl w:val="91E0D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EF85CA5"/>
    <w:multiLevelType w:val="hybridMultilevel"/>
    <w:tmpl w:val="F168C9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712869D5"/>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728D4E4A"/>
    <w:multiLevelType w:val="multilevel"/>
    <w:tmpl w:val="5876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B4787C"/>
    <w:multiLevelType w:val="hybridMultilevel"/>
    <w:tmpl w:val="0CFC7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4CB59FD"/>
    <w:multiLevelType w:val="multilevel"/>
    <w:tmpl w:val="2084D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4F4759C"/>
    <w:multiLevelType w:val="hybridMultilevel"/>
    <w:tmpl w:val="8012A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15:restartNumberingAfterBreak="0">
    <w:nsid w:val="751A2818"/>
    <w:multiLevelType w:val="hybridMultilevel"/>
    <w:tmpl w:val="5FDC1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7E150A2"/>
    <w:multiLevelType w:val="hybridMultilevel"/>
    <w:tmpl w:val="1B366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7F24F31"/>
    <w:multiLevelType w:val="hybridMultilevel"/>
    <w:tmpl w:val="A2AE6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282D1F"/>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7B0E0DCE"/>
    <w:multiLevelType w:val="hybridMultilevel"/>
    <w:tmpl w:val="74DA5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B9B2EC3"/>
    <w:multiLevelType w:val="hybridMultilevel"/>
    <w:tmpl w:val="74DA5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EEA33C5"/>
    <w:multiLevelType w:val="hybridMultilevel"/>
    <w:tmpl w:val="7AA8FE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19090235">
    <w:abstractNumId w:val="28"/>
  </w:num>
  <w:num w:numId="2" w16cid:durableId="1176115564">
    <w:abstractNumId w:val="13"/>
  </w:num>
  <w:num w:numId="3" w16cid:durableId="1156608555">
    <w:abstractNumId w:val="12"/>
  </w:num>
  <w:num w:numId="4" w16cid:durableId="1410349544">
    <w:abstractNumId w:val="5"/>
  </w:num>
  <w:num w:numId="5" w16cid:durableId="419065413">
    <w:abstractNumId w:val="8"/>
  </w:num>
  <w:num w:numId="6" w16cid:durableId="1071807958">
    <w:abstractNumId w:val="60"/>
  </w:num>
  <w:num w:numId="7" w16cid:durableId="740057981">
    <w:abstractNumId w:val="29"/>
  </w:num>
  <w:num w:numId="8" w16cid:durableId="1663239891">
    <w:abstractNumId w:val="61"/>
  </w:num>
  <w:num w:numId="9" w16cid:durableId="1066805949">
    <w:abstractNumId w:val="6"/>
  </w:num>
  <w:num w:numId="10" w16cid:durableId="271523494">
    <w:abstractNumId w:val="0"/>
  </w:num>
  <w:num w:numId="11" w16cid:durableId="1049963439">
    <w:abstractNumId w:val="55"/>
  </w:num>
  <w:num w:numId="12" w16cid:durableId="155541364">
    <w:abstractNumId w:val="64"/>
  </w:num>
  <w:num w:numId="13" w16cid:durableId="1010377854">
    <w:abstractNumId w:val="59"/>
  </w:num>
  <w:num w:numId="14" w16cid:durableId="40643013">
    <w:abstractNumId w:val="76"/>
  </w:num>
  <w:num w:numId="15" w16cid:durableId="336006256">
    <w:abstractNumId w:val="50"/>
  </w:num>
  <w:num w:numId="16" w16cid:durableId="293412103">
    <w:abstractNumId w:val="81"/>
  </w:num>
  <w:num w:numId="17" w16cid:durableId="1030034840">
    <w:abstractNumId w:val="74"/>
  </w:num>
  <w:num w:numId="18" w16cid:durableId="808283371">
    <w:abstractNumId w:val="7"/>
  </w:num>
  <w:num w:numId="19" w16cid:durableId="2045783509">
    <w:abstractNumId w:val="51"/>
  </w:num>
  <w:num w:numId="20" w16cid:durableId="1632201232">
    <w:abstractNumId w:val="3"/>
  </w:num>
  <w:num w:numId="21" w16cid:durableId="9903195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74691284">
    <w:abstractNumId w:val="49"/>
  </w:num>
  <w:num w:numId="23" w16cid:durableId="793522345">
    <w:abstractNumId w:val="53"/>
  </w:num>
  <w:num w:numId="24" w16cid:durableId="1817454037">
    <w:abstractNumId w:val="33"/>
  </w:num>
  <w:num w:numId="25" w16cid:durableId="170610401">
    <w:abstractNumId w:val="58"/>
  </w:num>
  <w:num w:numId="26" w16cid:durableId="1049695380">
    <w:abstractNumId w:val="35"/>
  </w:num>
  <w:num w:numId="27" w16cid:durableId="310524873">
    <w:abstractNumId w:val="54"/>
  </w:num>
  <w:num w:numId="28" w16cid:durableId="753479047">
    <w:abstractNumId w:val="25"/>
  </w:num>
  <w:num w:numId="29" w16cid:durableId="2111466152">
    <w:abstractNumId w:val="18"/>
  </w:num>
  <w:num w:numId="30" w16cid:durableId="506529802">
    <w:abstractNumId w:val="46"/>
  </w:num>
  <w:num w:numId="31" w16cid:durableId="1017463736">
    <w:abstractNumId w:val="31"/>
  </w:num>
  <w:num w:numId="32" w16cid:durableId="1229416031">
    <w:abstractNumId w:val="71"/>
  </w:num>
  <w:num w:numId="33" w16cid:durableId="455369511">
    <w:abstractNumId w:val="10"/>
  </w:num>
  <w:num w:numId="34" w16cid:durableId="416174594">
    <w:abstractNumId w:val="30"/>
  </w:num>
  <w:num w:numId="35" w16cid:durableId="643240732">
    <w:abstractNumId w:val="69"/>
  </w:num>
  <w:num w:numId="36" w16cid:durableId="1943613090">
    <w:abstractNumId w:val="23"/>
  </w:num>
  <w:num w:numId="37" w16cid:durableId="2137289484">
    <w:abstractNumId w:val="44"/>
  </w:num>
  <w:num w:numId="38" w16cid:durableId="718750192">
    <w:abstractNumId w:val="48"/>
  </w:num>
  <w:num w:numId="39" w16cid:durableId="1661696843">
    <w:abstractNumId w:val="66"/>
  </w:num>
  <w:num w:numId="40" w16cid:durableId="1629359953">
    <w:abstractNumId w:val="21"/>
  </w:num>
  <w:num w:numId="41" w16cid:durableId="32548125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52472229">
    <w:abstractNumId w:val="67"/>
  </w:num>
  <w:num w:numId="43" w16cid:durableId="1278176183">
    <w:abstractNumId w:val="27"/>
    <w:lvlOverride w:ilvl="0">
      <w:startOverride w:val="1"/>
    </w:lvlOverride>
    <w:lvlOverride w:ilvl="1"/>
    <w:lvlOverride w:ilvl="2"/>
    <w:lvlOverride w:ilvl="3"/>
    <w:lvlOverride w:ilvl="4"/>
    <w:lvlOverride w:ilvl="5"/>
    <w:lvlOverride w:ilvl="6"/>
    <w:lvlOverride w:ilvl="7"/>
    <w:lvlOverride w:ilvl="8"/>
  </w:num>
  <w:num w:numId="44" w16cid:durableId="190920830">
    <w:abstractNumId w:val="65"/>
  </w:num>
  <w:num w:numId="45" w16cid:durableId="1863594744">
    <w:abstractNumId w:val="4"/>
  </w:num>
  <w:num w:numId="46" w16cid:durableId="31350536">
    <w:abstractNumId w:val="43"/>
  </w:num>
  <w:num w:numId="47" w16cid:durableId="989138463">
    <w:abstractNumId w:val="34"/>
  </w:num>
  <w:num w:numId="48" w16cid:durableId="115367572">
    <w:abstractNumId w:val="42"/>
  </w:num>
  <w:num w:numId="49" w16cid:durableId="1501851010">
    <w:abstractNumId w:val="40"/>
  </w:num>
  <w:num w:numId="50" w16cid:durableId="737244942">
    <w:abstractNumId w:val="22"/>
  </w:num>
  <w:num w:numId="51" w16cid:durableId="1872650449">
    <w:abstractNumId w:val="15"/>
  </w:num>
  <w:num w:numId="52" w16cid:durableId="1842892944">
    <w:abstractNumId w:val="14"/>
  </w:num>
  <w:num w:numId="53" w16cid:durableId="384334655">
    <w:abstractNumId w:val="11"/>
  </w:num>
  <w:num w:numId="54" w16cid:durableId="1821581296">
    <w:abstractNumId w:val="73"/>
  </w:num>
  <w:num w:numId="55" w16cid:durableId="841630213">
    <w:abstractNumId w:val="19"/>
  </w:num>
  <w:num w:numId="56" w16cid:durableId="1739983684">
    <w:abstractNumId w:val="16"/>
  </w:num>
  <w:num w:numId="57" w16cid:durableId="1067148028">
    <w:abstractNumId w:val="20"/>
  </w:num>
  <w:num w:numId="58" w16cid:durableId="548498892">
    <w:abstractNumId w:val="77"/>
  </w:num>
  <w:num w:numId="59" w16cid:durableId="611858128">
    <w:abstractNumId w:val="24"/>
  </w:num>
  <w:num w:numId="60" w16cid:durableId="43451642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4024847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38306370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18747642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648629380">
    <w:abstractNumId w:val="80"/>
  </w:num>
  <w:num w:numId="65" w16cid:durableId="1112284579">
    <w:abstractNumId w:val="79"/>
  </w:num>
  <w:num w:numId="66" w16cid:durableId="1671373970">
    <w:abstractNumId w:val="45"/>
  </w:num>
  <w:num w:numId="67" w16cid:durableId="789401061">
    <w:abstractNumId w:val="36"/>
  </w:num>
  <w:num w:numId="68" w16cid:durableId="282882608">
    <w:abstractNumId w:val="39"/>
  </w:num>
  <w:num w:numId="69" w16cid:durableId="1153326616">
    <w:abstractNumId w:val="56"/>
  </w:num>
  <w:num w:numId="70" w16cid:durableId="331614138">
    <w:abstractNumId w:val="38"/>
  </w:num>
  <w:num w:numId="71" w16cid:durableId="1012802658">
    <w:abstractNumId w:val="2"/>
  </w:num>
  <w:num w:numId="72" w16cid:durableId="1901554637">
    <w:abstractNumId w:val="68"/>
  </w:num>
  <w:num w:numId="73" w16cid:durableId="2144419420">
    <w:abstractNumId w:val="72"/>
  </w:num>
  <w:num w:numId="74" w16cid:durableId="1495760210">
    <w:abstractNumId w:val="75"/>
  </w:num>
  <w:num w:numId="75" w16cid:durableId="1799641826">
    <w:abstractNumId w:val="17"/>
  </w:num>
  <w:num w:numId="76" w16cid:durableId="1337226858">
    <w:abstractNumId w:val="52"/>
  </w:num>
  <w:num w:numId="77" w16cid:durableId="1441342780">
    <w:abstractNumId w:val="70"/>
  </w:num>
  <w:num w:numId="78" w16cid:durableId="1517696231">
    <w:abstractNumId w:val="57"/>
  </w:num>
  <w:num w:numId="79" w16cid:durableId="371154101">
    <w:abstractNumId w:val="1"/>
  </w:num>
  <w:num w:numId="80" w16cid:durableId="1364601048">
    <w:abstractNumId w:val="27"/>
  </w:num>
  <w:num w:numId="81" w16cid:durableId="1121265311">
    <w:abstractNumId w:val="78"/>
  </w:num>
  <w:num w:numId="82" w16cid:durableId="1087653008">
    <w:abstractNumId w:val="62"/>
  </w:num>
  <w:num w:numId="83" w16cid:durableId="1332291970">
    <w:abstractNumId w:val="26"/>
  </w:num>
  <w:num w:numId="84" w16cid:durableId="46959194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313683065">
    <w:abstractNumId w:val="9"/>
  </w:num>
  <w:num w:numId="86" w16cid:durableId="266472212">
    <w:abstractNumId w:val="37"/>
  </w:num>
  <w:numIdMacAtCleanup w:val="7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elvarajan, Prabhu">
    <w15:presenceInfo w15:providerId="AD" w15:userId="S::prabhu.selvarajan@optum.com::19746b04-7b60-4619-a853-feb4e3df2c8b"/>
  </w15:person>
  <w15:person w15:author="Hira, Agnes">
    <w15:presenceInfo w15:providerId="AD" w15:userId="S::agnes.hira@optum.com::4a26a080-664e-41c2-8ef6-a9868368a2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4"/>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displayHorizontalDrawingGridEvery w:val="0"/>
  <w:displayVerticalDrawingGridEvery w:val="0"/>
  <w:doNotUseMarginsForDrawingGridOrigin/>
  <w:noPunctuationKerning/>
  <w:characterSpacingControl w:val="doNotCompress"/>
  <w:savePreviewPicture/>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F2A"/>
    <w:rsid w:val="0000064D"/>
    <w:rsid w:val="000007A9"/>
    <w:rsid w:val="000008F8"/>
    <w:rsid w:val="00000C51"/>
    <w:rsid w:val="00000D97"/>
    <w:rsid w:val="00001135"/>
    <w:rsid w:val="000014CC"/>
    <w:rsid w:val="00001C3E"/>
    <w:rsid w:val="00002679"/>
    <w:rsid w:val="00003424"/>
    <w:rsid w:val="00003BE2"/>
    <w:rsid w:val="0000404A"/>
    <w:rsid w:val="000041F2"/>
    <w:rsid w:val="000042B0"/>
    <w:rsid w:val="000049EF"/>
    <w:rsid w:val="00004C19"/>
    <w:rsid w:val="00005646"/>
    <w:rsid w:val="0000631D"/>
    <w:rsid w:val="0000715E"/>
    <w:rsid w:val="00007762"/>
    <w:rsid w:val="00007C16"/>
    <w:rsid w:val="00010AA0"/>
    <w:rsid w:val="00011260"/>
    <w:rsid w:val="00011B1C"/>
    <w:rsid w:val="00011D8B"/>
    <w:rsid w:val="000122CF"/>
    <w:rsid w:val="00013583"/>
    <w:rsid w:val="00014159"/>
    <w:rsid w:val="000151E9"/>
    <w:rsid w:val="0001581A"/>
    <w:rsid w:val="000158AA"/>
    <w:rsid w:val="00015B6A"/>
    <w:rsid w:val="00015C95"/>
    <w:rsid w:val="00016CE1"/>
    <w:rsid w:val="00016ED9"/>
    <w:rsid w:val="0001754A"/>
    <w:rsid w:val="0001781B"/>
    <w:rsid w:val="00017CAB"/>
    <w:rsid w:val="0002106A"/>
    <w:rsid w:val="000215A9"/>
    <w:rsid w:val="00021656"/>
    <w:rsid w:val="00021E7E"/>
    <w:rsid w:val="0002200A"/>
    <w:rsid w:val="00022834"/>
    <w:rsid w:val="00022B21"/>
    <w:rsid w:val="00022FFA"/>
    <w:rsid w:val="0002423B"/>
    <w:rsid w:val="00024F80"/>
    <w:rsid w:val="000255CF"/>
    <w:rsid w:val="00025A1C"/>
    <w:rsid w:val="00025E53"/>
    <w:rsid w:val="0002645C"/>
    <w:rsid w:val="00027118"/>
    <w:rsid w:val="000272D0"/>
    <w:rsid w:val="00027ED0"/>
    <w:rsid w:val="0003013A"/>
    <w:rsid w:val="0003031F"/>
    <w:rsid w:val="0003056D"/>
    <w:rsid w:val="00030E3C"/>
    <w:rsid w:val="0003196D"/>
    <w:rsid w:val="00032387"/>
    <w:rsid w:val="00032A27"/>
    <w:rsid w:val="00034168"/>
    <w:rsid w:val="00034645"/>
    <w:rsid w:val="0003470A"/>
    <w:rsid w:val="00035783"/>
    <w:rsid w:val="00035CC7"/>
    <w:rsid w:val="000373B0"/>
    <w:rsid w:val="000376C3"/>
    <w:rsid w:val="00037AC6"/>
    <w:rsid w:val="00037BEB"/>
    <w:rsid w:val="00037C5D"/>
    <w:rsid w:val="00040162"/>
    <w:rsid w:val="00040E00"/>
    <w:rsid w:val="000417B9"/>
    <w:rsid w:val="00041EFD"/>
    <w:rsid w:val="00042565"/>
    <w:rsid w:val="00042B71"/>
    <w:rsid w:val="00043B8D"/>
    <w:rsid w:val="000440E6"/>
    <w:rsid w:val="000442AA"/>
    <w:rsid w:val="00044474"/>
    <w:rsid w:val="0004609A"/>
    <w:rsid w:val="00047059"/>
    <w:rsid w:val="00047D69"/>
    <w:rsid w:val="00047E23"/>
    <w:rsid w:val="00050862"/>
    <w:rsid w:val="00051C91"/>
    <w:rsid w:val="000531C8"/>
    <w:rsid w:val="000536E4"/>
    <w:rsid w:val="00053982"/>
    <w:rsid w:val="00053AFF"/>
    <w:rsid w:val="00054237"/>
    <w:rsid w:val="00054D06"/>
    <w:rsid w:val="00055B54"/>
    <w:rsid w:val="00055E0A"/>
    <w:rsid w:val="000561D6"/>
    <w:rsid w:val="000568B5"/>
    <w:rsid w:val="00056BB7"/>
    <w:rsid w:val="00056D25"/>
    <w:rsid w:val="000576BC"/>
    <w:rsid w:val="0006033A"/>
    <w:rsid w:val="0006068E"/>
    <w:rsid w:val="00060C75"/>
    <w:rsid w:val="00060DFD"/>
    <w:rsid w:val="0006109E"/>
    <w:rsid w:val="0006137E"/>
    <w:rsid w:val="00061E53"/>
    <w:rsid w:val="00062911"/>
    <w:rsid w:val="0006383F"/>
    <w:rsid w:val="000642CC"/>
    <w:rsid w:val="000644AA"/>
    <w:rsid w:val="000648C9"/>
    <w:rsid w:val="00064B0D"/>
    <w:rsid w:val="00064F20"/>
    <w:rsid w:val="00065236"/>
    <w:rsid w:val="00066566"/>
    <w:rsid w:val="00067119"/>
    <w:rsid w:val="0006713D"/>
    <w:rsid w:val="00067B81"/>
    <w:rsid w:val="00067D26"/>
    <w:rsid w:val="00070473"/>
    <w:rsid w:val="00070661"/>
    <w:rsid w:val="000713DB"/>
    <w:rsid w:val="00071BE5"/>
    <w:rsid w:val="00071E31"/>
    <w:rsid w:val="00071F94"/>
    <w:rsid w:val="00072496"/>
    <w:rsid w:val="000729EC"/>
    <w:rsid w:val="00072AF1"/>
    <w:rsid w:val="00072C2D"/>
    <w:rsid w:val="00073A3F"/>
    <w:rsid w:val="0007494E"/>
    <w:rsid w:val="000749B4"/>
    <w:rsid w:val="00074DC2"/>
    <w:rsid w:val="00075436"/>
    <w:rsid w:val="00076611"/>
    <w:rsid w:val="00077141"/>
    <w:rsid w:val="0007753D"/>
    <w:rsid w:val="000802B9"/>
    <w:rsid w:val="00080C68"/>
    <w:rsid w:val="00081144"/>
    <w:rsid w:val="00081561"/>
    <w:rsid w:val="00081BB1"/>
    <w:rsid w:val="000821DF"/>
    <w:rsid w:val="00082461"/>
    <w:rsid w:val="00082877"/>
    <w:rsid w:val="000837ED"/>
    <w:rsid w:val="00083A2F"/>
    <w:rsid w:val="00083B58"/>
    <w:rsid w:val="000842A8"/>
    <w:rsid w:val="000843C6"/>
    <w:rsid w:val="00084B13"/>
    <w:rsid w:val="000851A9"/>
    <w:rsid w:val="000852BD"/>
    <w:rsid w:val="00085447"/>
    <w:rsid w:val="00085557"/>
    <w:rsid w:val="000856DC"/>
    <w:rsid w:val="000861AB"/>
    <w:rsid w:val="00086D50"/>
    <w:rsid w:val="000874AC"/>
    <w:rsid w:val="00090977"/>
    <w:rsid w:val="0009179F"/>
    <w:rsid w:val="0009202A"/>
    <w:rsid w:val="000927C1"/>
    <w:rsid w:val="00093B97"/>
    <w:rsid w:val="00093D8E"/>
    <w:rsid w:val="00094881"/>
    <w:rsid w:val="00095152"/>
    <w:rsid w:val="000955D3"/>
    <w:rsid w:val="0009560C"/>
    <w:rsid w:val="0009611E"/>
    <w:rsid w:val="00097204"/>
    <w:rsid w:val="00097BDC"/>
    <w:rsid w:val="000A0DBB"/>
    <w:rsid w:val="000A0F77"/>
    <w:rsid w:val="000A11F1"/>
    <w:rsid w:val="000A1B17"/>
    <w:rsid w:val="000A1B88"/>
    <w:rsid w:val="000A20BC"/>
    <w:rsid w:val="000A2856"/>
    <w:rsid w:val="000A2A75"/>
    <w:rsid w:val="000A2D7F"/>
    <w:rsid w:val="000A34BC"/>
    <w:rsid w:val="000A3743"/>
    <w:rsid w:val="000A3FC2"/>
    <w:rsid w:val="000A4721"/>
    <w:rsid w:val="000A4908"/>
    <w:rsid w:val="000A4E65"/>
    <w:rsid w:val="000A5089"/>
    <w:rsid w:val="000A550C"/>
    <w:rsid w:val="000A55AA"/>
    <w:rsid w:val="000A5633"/>
    <w:rsid w:val="000A5D81"/>
    <w:rsid w:val="000A5F12"/>
    <w:rsid w:val="000A687D"/>
    <w:rsid w:val="000A77B3"/>
    <w:rsid w:val="000A7952"/>
    <w:rsid w:val="000A7C7E"/>
    <w:rsid w:val="000A7D91"/>
    <w:rsid w:val="000B0A20"/>
    <w:rsid w:val="000B0BAC"/>
    <w:rsid w:val="000B17E6"/>
    <w:rsid w:val="000B1D63"/>
    <w:rsid w:val="000B2729"/>
    <w:rsid w:val="000B276C"/>
    <w:rsid w:val="000B2E5B"/>
    <w:rsid w:val="000B3001"/>
    <w:rsid w:val="000B3437"/>
    <w:rsid w:val="000B3E46"/>
    <w:rsid w:val="000B418D"/>
    <w:rsid w:val="000B4A2C"/>
    <w:rsid w:val="000B4E17"/>
    <w:rsid w:val="000B7526"/>
    <w:rsid w:val="000B786B"/>
    <w:rsid w:val="000C1EA9"/>
    <w:rsid w:val="000C1EE5"/>
    <w:rsid w:val="000C2123"/>
    <w:rsid w:val="000C2570"/>
    <w:rsid w:val="000C29B5"/>
    <w:rsid w:val="000C2F80"/>
    <w:rsid w:val="000C31B8"/>
    <w:rsid w:val="000C437C"/>
    <w:rsid w:val="000C44FB"/>
    <w:rsid w:val="000C47A7"/>
    <w:rsid w:val="000C47D7"/>
    <w:rsid w:val="000C4E57"/>
    <w:rsid w:val="000C4F8C"/>
    <w:rsid w:val="000C5D62"/>
    <w:rsid w:val="000C5E43"/>
    <w:rsid w:val="000C5F03"/>
    <w:rsid w:val="000C6054"/>
    <w:rsid w:val="000C611E"/>
    <w:rsid w:val="000C665C"/>
    <w:rsid w:val="000C6F86"/>
    <w:rsid w:val="000C7677"/>
    <w:rsid w:val="000D02D2"/>
    <w:rsid w:val="000D0840"/>
    <w:rsid w:val="000D0919"/>
    <w:rsid w:val="000D0C91"/>
    <w:rsid w:val="000D12B1"/>
    <w:rsid w:val="000D1613"/>
    <w:rsid w:val="000D2583"/>
    <w:rsid w:val="000D2831"/>
    <w:rsid w:val="000D2C30"/>
    <w:rsid w:val="000D2FDE"/>
    <w:rsid w:val="000D3768"/>
    <w:rsid w:val="000D41EF"/>
    <w:rsid w:val="000D43D8"/>
    <w:rsid w:val="000D5209"/>
    <w:rsid w:val="000D577D"/>
    <w:rsid w:val="000D5A9A"/>
    <w:rsid w:val="000D669F"/>
    <w:rsid w:val="000D727B"/>
    <w:rsid w:val="000D79EB"/>
    <w:rsid w:val="000E0280"/>
    <w:rsid w:val="000E094B"/>
    <w:rsid w:val="000E1489"/>
    <w:rsid w:val="000E3392"/>
    <w:rsid w:val="000E3979"/>
    <w:rsid w:val="000E3A4E"/>
    <w:rsid w:val="000E45BA"/>
    <w:rsid w:val="000E54E8"/>
    <w:rsid w:val="000E57B6"/>
    <w:rsid w:val="000E5919"/>
    <w:rsid w:val="000E5ACF"/>
    <w:rsid w:val="000E5DC5"/>
    <w:rsid w:val="000E6D9A"/>
    <w:rsid w:val="000F05C9"/>
    <w:rsid w:val="000F0AB3"/>
    <w:rsid w:val="000F1002"/>
    <w:rsid w:val="000F170B"/>
    <w:rsid w:val="000F1819"/>
    <w:rsid w:val="000F1B59"/>
    <w:rsid w:val="000F1BA6"/>
    <w:rsid w:val="000F1F6B"/>
    <w:rsid w:val="000F22B9"/>
    <w:rsid w:val="000F2931"/>
    <w:rsid w:val="000F32EB"/>
    <w:rsid w:val="000F34F1"/>
    <w:rsid w:val="000F3704"/>
    <w:rsid w:val="000F3BB0"/>
    <w:rsid w:val="000F3C90"/>
    <w:rsid w:val="000F3E4C"/>
    <w:rsid w:val="000F4956"/>
    <w:rsid w:val="000F4E9B"/>
    <w:rsid w:val="000F56D9"/>
    <w:rsid w:val="000F5713"/>
    <w:rsid w:val="000F5DAB"/>
    <w:rsid w:val="000F6D08"/>
    <w:rsid w:val="000F6FB5"/>
    <w:rsid w:val="000F74F8"/>
    <w:rsid w:val="000F7CA4"/>
    <w:rsid w:val="00100576"/>
    <w:rsid w:val="00101BE6"/>
    <w:rsid w:val="0010218B"/>
    <w:rsid w:val="001024DA"/>
    <w:rsid w:val="00102BCD"/>
    <w:rsid w:val="00102D26"/>
    <w:rsid w:val="00103067"/>
    <w:rsid w:val="0010353A"/>
    <w:rsid w:val="00103574"/>
    <w:rsid w:val="00103654"/>
    <w:rsid w:val="001039D5"/>
    <w:rsid w:val="001042C3"/>
    <w:rsid w:val="00104627"/>
    <w:rsid w:val="00105048"/>
    <w:rsid w:val="00105455"/>
    <w:rsid w:val="00105D99"/>
    <w:rsid w:val="00105E62"/>
    <w:rsid w:val="00106A87"/>
    <w:rsid w:val="00106D94"/>
    <w:rsid w:val="00107143"/>
    <w:rsid w:val="00107429"/>
    <w:rsid w:val="00107492"/>
    <w:rsid w:val="00107685"/>
    <w:rsid w:val="00110B71"/>
    <w:rsid w:val="00111339"/>
    <w:rsid w:val="0011156A"/>
    <w:rsid w:val="00111925"/>
    <w:rsid w:val="0011235F"/>
    <w:rsid w:val="00113503"/>
    <w:rsid w:val="00113866"/>
    <w:rsid w:val="00113AB3"/>
    <w:rsid w:val="001149E8"/>
    <w:rsid w:val="00114D18"/>
    <w:rsid w:val="00115BC8"/>
    <w:rsid w:val="00115CE5"/>
    <w:rsid w:val="001163FD"/>
    <w:rsid w:val="00117575"/>
    <w:rsid w:val="00117C14"/>
    <w:rsid w:val="00117CA1"/>
    <w:rsid w:val="00117D3A"/>
    <w:rsid w:val="001205A3"/>
    <w:rsid w:val="001205C8"/>
    <w:rsid w:val="001220CB"/>
    <w:rsid w:val="001221BF"/>
    <w:rsid w:val="00122F0A"/>
    <w:rsid w:val="0012348C"/>
    <w:rsid w:val="00123A22"/>
    <w:rsid w:val="0012444A"/>
    <w:rsid w:val="00124C6E"/>
    <w:rsid w:val="001253E0"/>
    <w:rsid w:val="0012577E"/>
    <w:rsid w:val="0012653F"/>
    <w:rsid w:val="00126A1E"/>
    <w:rsid w:val="00126AD6"/>
    <w:rsid w:val="0013009C"/>
    <w:rsid w:val="001307C7"/>
    <w:rsid w:val="00130856"/>
    <w:rsid w:val="00130BF6"/>
    <w:rsid w:val="0013118C"/>
    <w:rsid w:val="001314DD"/>
    <w:rsid w:val="001320A2"/>
    <w:rsid w:val="001326A1"/>
    <w:rsid w:val="00133249"/>
    <w:rsid w:val="00133378"/>
    <w:rsid w:val="0013367B"/>
    <w:rsid w:val="0013410F"/>
    <w:rsid w:val="0013480A"/>
    <w:rsid w:val="00134A0A"/>
    <w:rsid w:val="00135422"/>
    <w:rsid w:val="001358E8"/>
    <w:rsid w:val="00135C59"/>
    <w:rsid w:val="00135DE0"/>
    <w:rsid w:val="00136699"/>
    <w:rsid w:val="00136AEC"/>
    <w:rsid w:val="00136CBC"/>
    <w:rsid w:val="00136D6A"/>
    <w:rsid w:val="00136DAC"/>
    <w:rsid w:val="0013727F"/>
    <w:rsid w:val="00137407"/>
    <w:rsid w:val="00137E48"/>
    <w:rsid w:val="00137FF4"/>
    <w:rsid w:val="001413E5"/>
    <w:rsid w:val="00141602"/>
    <w:rsid w:val="0014193A"/>
    <w:rsid w:val="0014193B"/>
    <w:rsid w:val="00143280"/>
    <w:rsid w:val="00143287"/>
    <w:rsid w:val="0014344D"/>
    <w:rsid w:val="0014364F"/>
    <w:rsid w:val="00143E4C"/>
    <w:rsid w:val="001452B1"/>
    <w:rsid w:val="00145DD3"/>
    <w:rsid w:val="00146219"/>
    <w:rsid w:val="00146306"/>
    <w:rsid w:val="001464CC"/>
    <w:rsid w:val="001466CC"/>
    <w:rsid w:val="00147460"/>
    <w:rsid w:val="00150848"/>
    <w:rsid w:val="00150B37"/>
    <w:rsid w:val="00151A10"/>
    <w:rsid w:val="00151A1D"/>
    <w:rsid w:val="00151CA5"/>
    <w:rsid w:val="00151E48"/>
    <w:rsid w:val="0015246F"/>
    <w:rsid w:val="00152DF4"/>
    <w:rsid w:val="00152DFF"/>
    <w:rsid w:val="00153D68"/>
    <w:rsid w:val="0015405F"/>
    <w:rsid w:val="001549E2"/>
    <w:rsid w:val="00154D26"/>
    <w:rsid w:val="00155F27"/>
    <w:rsid w:val="00155F34"/>
    <w:rsid w:val="00155F92"/>
    <w:rsid w:val="00157665"/>
    <w:rsid w:val="00160429"/>
    <w:rsid w:val="00161724"/>
    <w:rsid w:val="0016237E"/>
    <w:rsid w:val="001630D4"/>
    <w:rsid w:val="0016318C"/>
    <w:rsid w:val="00163B11"/>
    <w:rsid w:val="00163EEA"/>
    <w:rsid w:val="00164245"/>
    <w:rsid w:val="001643FB"/>
    <w:rsid w:val="00164655"/>
    <w:rsid w:val="00165EF8"/>
    <w:rsid w:val="00167BE5"/>
    <w:rsid w:val="00170484"/>
    <w:rsid w:val="00170C88"/>
    <w:rsid w:val="00170DD8"/>
    <w:rsid w:val="0017153E"/>
    <w:rsid w:val="00171E5F"/>
    <w:rsid w:val="001731A8"/>
    <w:rsid w:val="00173333"/>
    <w:rsid w:val="001739B8"/>
    <w:rsid w:val="001743A1"/>
    <w:rsid w:val="0017507D"/>
    <w:rsid w:val="00175593"/>
    <w:rsid w:val="001756B2"/>
    <w:rsid w:val="00176235"/>
    <w:rsid w:val="00176488"/>
    <w:rsid w:val="00176FFA"/>
    <w:rsid w:val="001776D9"/>
    <w:rsid w:val="00177D47"/>
    <w:rsid w:val="001814C2"/>
    <w:rsid w:val="0018273E"/>
    <w:rsid w:val="001829C1"/>
    <w:rsid w:val="001841C3"/>
    <w:rsid w:val="00184984"/>
    <w:rsid w:val="001852EF"/>
    <w:rsid w:val="0018565B"/>
    <w:rsid w:val="00185848"/>
    <w:rsid w:val="00185C6B"/>
    <w:rsid w:val="00185E78"/>
    <w:rsid w:val="0018643A"/>
    <w:rsid w:val="0018764C"/>
    <w:rsid w:val="00187770"/>
    <w:rsid w:val="0018792D"/>
    <w:rsid w:val="00187F17"/>
    <w:rsid w:val="00191502"/>
    <w:rsid w:val="001917DD"/>
    <w:rsid w:val="00191EA5"/>
    <w:rsid w:val="00192A41"/>
    <w:rsid w:val="0019341B"/>
    <w:rsid w:val="00193F4A"/>
    <w:rsid w:val="00194C68"/>
    <w:rsid w:val="00195320"/>
    <w:rsid w:val="0019549C"/>
    <w:rsid w:val="00195AFF"/>
    <w:rsid w:val="0019605E"/>
    <w:rsid w:val="00196FA3"/>
    <w:rsid w:val="00197E5D"/>
    <w:rsid w:val="001A00DB"/>
    <w:rsid w:val="001A04B1"/>
    <w:rsid w:val="001A0710"/>
    <w:rsid w:val="001A156C"/>
    <w:rsid w:val="001A1990"/>
    <w:rsid w:val="001A1C4A"/>
    <w:rsid w:val="001A29FE"/>
    <w:rsid w:val="001A2C3B"/>
    <w:rsid w:val="001A38A2"/>
    <w:rsid w:val="001A3F6A"/>
    <w:rsid w:val="001A49F3"/>
    <w:rsid w:val="001A4DC2"/>
    <w:rsid w:val="001A60C3"/>
    <w:rsid w:val="001A66FE"/>
    <w:rsid w:val="001A7170"/>
    <w:rsid w:val="001A7917"/>
    <w:rsid w:val="001A7D7E"/>
    <w:rsid w:val="001B097A"/>
    <w:rsid w:val="001B0C37"/>
    <w:rsid w:val="001B1760"/>
    <w:rsid w:val="001B1843"/>
    <w:rsid w:val="001B2B22"/>
    <w:rsid w:val="001B2CE0"/>
    <w:rsid w:val="001B2D62"/>
    <w:rsid w:val="001B2F37"/>
    <w:rsid w:val="001B30B8"/>
    <w:rsid w:val="001B432B"/>
    <w:rsid w:val="001B4361"/>
    <w:rsid w:val="001B45E3"/>
    <w:rsid w:val="001B49FA"/>
    <w:rsid w:val="001B4F5E"/>
    <w:rsid w:val="001B5DB3"/>
    <w:rsid w:val="001B6999"/>
    <w:rsid w:val="001B6E0E"/>
    <w:rsid w:val="001B72EB"/>
    <w:rsid w:val="001B732D"/>
    <w:rsid w:val="001C0B1B"/>
    <w:rsid w:val="001C0BB3"/>
    <w:rsid w:val="001C123E"/>
    <w:rsid w:val="001C293F"/>
    <w:rsid w:val="001C3802"/>
    <w:rsid w:val="001C3AF0"/>
    <w:rsid w:val="001C468A"/>
    <w:rsid w:val="001C4CDD"/>
    <w:rsid w:val="001C4E4C"/>
    <w:rsid w:val="001C4E93"/>
    <w:rsid w:val="001C718B"/>
    <w:rsid w:val="001C739C"/>
    <w:rsid w:val="001C7888"/>
    <w:rsid w:val="001C7DB8"/>
    <w:rsid w:val="001C7EBA"/>
    <w:rsid w:val="001D02FC"/>
    <w:rsid w:val="001D07CB"/>
    <w:rsid w:val="001D0ED5"/>
    <w:rsid w:val="001D1619"/>
    <w:rsid w:val="001D211D"/>
    <w:rsid w:val="001D21B9"/>
    <w:rsid w:val="001D292B"/>
    <w:rsid w:val="001D330F"/>
    <w:rsid w:val="001D445E"/>
    <w:rsid w:val="001D44BE"/>
    <w:rsid w:val="001D4B8C"/>
    <w:rsid w:val="001D5278"/>
    <w:rsid w:val="001D551D"/>
    <w:rsid w:val="001D6690"/>
    <w:rsid w:val="001D690C"/>
    <w:rsid w:val="001D7B44"/>
    <w:rsid w:val="001E07D9"/>
    <w:rsid w:val="001E092A"/>
    <w:rsid w:val="001E2546"/>
    <w:rsid w:val="001E26C8"/>
    <w:rsid w:val="001E2C0D"/>
    <w:rsid w:val="001E2CCB"/>
    <w:rsid w:val="001E3A88"/>
    <w:rsid w:val="001E3F3F"/>
    <w:rsid w:val="001E44C8"/>
    <w:rsid w:val="001E480D"/>
    <w:rsid w:val="001E4B94"/>
    <w:rsid w:val="001E4CCC"/>
    <w:rsid w:val="001E5869"/>
    <w:rsid w:val="001E6324"/>
    <w:rsid w:val="001E64E7"/>
    <w:rsid w:val="001E6D11"/>
    <w:rsid w:val="001E7771"/>
    <w:rsid w:val="001E77F9"/>
    <w:rsid w:val="001F0935"/>
    <w:rsid w:val="001F1473"/>
    <w:rsid w:val="001F1726"/>
    <w:rsid w:val="001F183F"/>
    <w:rsid w:val="001F307C"/>
    <w:rsid w:val="001F3220"/>
    <w:rsid w:val="001F3248"/>
    <w:rsid w:val="001F439F"/>
    <w:rsid w:val="001F4AFA"/>
    <w:rsid w:val="001F5CBF"/>
    <w:rsid w:val="001F5EC5"/>
    <w:rsid w:val="001F641E"/>
    <w:rsid w:val="001F6E44"/>
    <w:rsid w:val="001F7606"/>
    <w:rsid w:val="001F7738"/>
    <w:rsid w:val="001F7B9D"/>
    <w:rsid w:val="002010B5"/>
    <w:rsid w:val="0020303D"/>
    <w:rsid w:val="00203728"/>
    <w:rsid w:val="00203F81"/>
    <w:rsid w:val="00204609"/>
    <w:rsid w:val="00204D44"/>
    <w:rsid w:val="002050CF"/>
    <w:rsid w:val="00206079"/>
    <w:rsid w:val="00206253"/>
    <w:rsid w:val="00206CC2"/>
    <w:rsid w:val="0020709E"/>
    <w:rsid w:val="0021030E"/>
    <w:rsid w:val="0021085E"/>
    <w:rsid w:val="00210A48"/>
    <w:rsid w:val="002135F5"/>
    <w:rsid w:val="0021463A"/>
    <w:rsid w:val="002150BE"/>
    <w:rsid w:val="00215405"/>
    <w:rsid w:val="00216441"/>
    <w:rsid w:val="002165EA"/>
    <w:rsid w:val="002167BA"/>
    <w:rsid w:val="002168F8"/>
    <w:rsid w:val="0021709E"/>
    <w:rsid w:val="00217A04"/>
    <w:rsid w:val="00220B58"/>
    <w:rsid w:val="00220D9A"/>
    <w:rsid w:val="002212A1"/>
    <w:rsid w:val="0022133E"/>
    <w:rsid w:val="002218BE"/>
    <w:rsid w:val="00221F3A"/>
    <w:rsid w:val="002223CF"/>
    <w:rsid w:val="0022260E"/>
    <w:rsid w:val="002227D0"/>
    <w:rsid w:val="00222B85"/>
    <w:rsid w:val="00223363"/>
    <w:rsid w:val="0022461A"/>
    <w:rsid w:val="0022548F"/>
    <w:rsid w:val="00226A52"/>
    <w:rsid w:val="0022788A"/>
    <w:rsid w:val="00227A05"/>
    <w:rsid w:val="00230AEC"/>
    <w:rsid w:val="00230E92"/>
    <w:rsid w:val="0023197B"/>
    <w:rsid w:val="0023224B"/>
    <w:rsid w:val="00232EE4"/>
    <w:rsid w:val="0023332D"/>
    <w:rsid w:val="00233C6F"/>
    <w:rsid w:val="002340FD"/>
    <w:rsid w:val="00234676"/>
    <w:rsid w:val="002346B8"/>
    <w:rsid w:val="002348FF"/>
    <w:rsid w:val="0023490C"/>
    <w:rsid w:val="00235080"/>
    <w:rsid w:val="00235F43"/>
    <w:rsid w:val="00237206"/>
    <w:rsid w:val="00237416"/>
    <w:rsid w:val="0023789F"/>
    <w:rsid w:val="00240B0A"/>
    <w:rsid w:val="002418A6"/>
    <w:rsid w:val="00241B42"/>
    <w:rsid w:val="00242974"/>
    <w:rsid w:val="002430AB"/>
    <w:rsid w:val="00244086"/>
    <w:rsid w:val="002440F9"/>
    <w:rsid w:val="0024490E"/>
    <w:rsid w:val="00245658"/>
    <w:rsid w:val="002463DB"/>
    <w:rsid w:val="00246651"/>
    <w:rsid w:val="002466F3"/>
    <w:rsid w:val="00247751"/>
    <w:rsid w:val="002477C8"/>
    <w:rsid w:val="00247A59"/>
    <w:rsid w:val="00247A68"/>
    <w:rsid w:val="00247BF6"/>
    <w:rsid w:val="002504A8"/>
    <w:rsid w:val="00250665"/>
    <w:rsid w:val="002511BE"/>
    <w:rsid w:val="00251483"/>
    <w:rsid w:val="002515C9"/>
    <w:rsid w:val="00251E56"/>
    <w:rsid w:val="00251F9A"/>
    <w:rsid w:val="0025280D"/>
    <w:rsid w:val="00252E6D"/>
    <w:rsid w:val="0025370B"/>
    <w:rsid w:val="00254A7E"/>
    <w:rsid w:val="00254E99"/>
    <w:rsid w:val="0025530D"/>
    <w:rsid w:val="00255BFE"/>
    <w:rsid w:val="00255F45"/>
    <w:rsid w:val="002560A3"/>
    <w:rsid w:val="00256164"/>
    <w:rsid w:val="00256A2A"/>
    <w:rsid w:val="00256A73"/>
    <w:rsid w:val="00257643"/>
    <w:rsid w:val="002578C7"/>
    <w:rsid w:val="00257D81"/>
    <w:rsid w:val="00260CBE"/>
    <w:rsid w:val="002615CC"/>
    <w:rsid w:val="00261686"/>
    <w:rsid w:val="002619A4"/>
    <w:rsid w:val="00261A4C"/>
    <w:rsid w:val="00261AFB"/>
    <w:rsid w:val="0026275D"/>
    <w:rsid w:val="0026305F"/>
    <w:rsid w:val="00263514"/>
    <w:rsid w:val="0026367A"/>
    <w:rsid w:val="00263AF2"/>
    <w:rsid w:val="00264F75"/>
    <w:rsid w:val="00265499"/>
    <w:rsid w:val="00265E0B"/>
    <w:rsid w:val="00265EAE"/>
    <w:rsid w:val="002660C9"/>
    <w:rsid w:val="002662DB"/>
    <w:rsid w:val="002664FB"/>
    <w:rsid w:val="002666C2"/>
    <w:rsid w:val="0026674F"/>
    <w:rsid w:val="00266EF5"/>
    <w:rsid w:val="00267EE0"/>
    <w:rsid w:val="0027145E"/>
    <w:rsid w:val="0027147B"/>
    <w:rsid w:val="00271BD0"/>
    <w:rsid w:val="00271F82"/>
    <w:rsid w:val="0027240A"/>
    <w:rsid w:val="002728A5"/>
    <w:rsid w:val="002732AD"/>
    <w:rsid w:val="0027331B"/>
    <w:rsid w:val="002736F8"/>
    <w:rsid w:val="0027492A"/>
    <w:rsid w:val="00274B5A"/>
    <w:rsid w:val="00274F32"/>
    <w:rsid w:val="0027524E"/>
    <w:rsid w:val="0027587A"/>
    <w:rsid w:val="00275E3C"/>
    <w:rsid w:val="00276843"/>
    <w:rsid w:val="00277575"/>
    <w:rsid w:val="00277950"/>
    <w:rsid w:val="00280126"/>
    <w:rsid w:val="00280264"/>
    <w:rsid w:val="00280C9C"/>
    <w:rsid w:val="00281A55"/>
    <w:rsid w:val="00281D03"/>
    <w:rsid w:val="002821BF"/>
    <w:rsid w:val="00282510"/>
    <w:rsid w:val="002826AB"/>
    <w:rsid w:val="00282862"/>
    <w:rsid w:val="002836A6"/>
    <w:rsid w:val="00283EA2"/>
    <w:rsid w:val="00284452"/>
    <w:rsid w:val="00284645"/>
    <w:rsid w:val="00284CB7"/>
    <w:rsid w:val="00284CEF"/>
    <w:rsid w:val="00285316"/>
    <w:rsid w:val="0028769A"/>
    <w:rsid w:val="00287E7B"/>
    <w:rsid w:val="002900A6"/>
    <w:rsid w:val="002900E4"/>
    <w:rsid w:val="002901C8"/>
    <w:rsid w:val="00290C99"/>
    <w:rsid w:val="002911C2"/>
    <w:rsid w:val="002913A4"/>
    <w:rsid w:val="002921E0"/>
    <w:rsid w:val="00292CA7"/>
    <w:rsid w:val="00292DC4"/>
    <w:rsid w:val="00293040"/>
    <w:rsid w:val="00293311"/>
    <w:rsid w:val="0029340D"/>
    <w:rsid w:val="00293CC9"/>
    <w:rsid w:val="002942A0"/>
    <w:rsid w:val="002943D0"/>
    <w:rsid w:val="002949F0"/>
    <w:rsid w:val="00294AF7"/>
    <w:rsid w:val="00294B2A"/>
    <w:rsid w:val="00296129"/>
    <w:rsid w:val="0029756A"/>
    <w:rsid w:val="00297FD6"/>
    <w:rsid w:val="002A04C5"/>
    <w:rsid w:val="002A06B6"/>
    <w:rsid w:val="002A0705"/>
    <w:rsid w:val="002A236F"/>
    <w:rsid w:val="002A2751"/>
    <w:rsid w:val="002A353D"/>
    <w:rsid w:val="002A4F1D"/>
    <w:rsid w:val="002A5681"/>
    <w:rsid w:val="002A60E6"/>
    <w:rsid w:val="002A6DA4"/>
    <w:rsid w:val="002A7429"/>
    <w:rsid w:val="002A747B"/>
    <w:rsid w:val="002A74BD"/>
    <w:rsid w:val="002A7809"/>
    <w:rsid w:val="002B0AE2"/>
    <w:rsid w:val="002B10CA"/>
    <w:rsid w:val="002B160A"/>
    <w:rsid w:val="002B1704"/>
    <w:rsid w:val="002B1C3D"/>
    <w:rsid w:val="002B1E99"/>
    <w:rsid w:val="002B3494"/>
    <w:rsid w:val="002B3FD1"/>
    <w:rsid w:val="002B4472"/>
    <w:rsid w:val="002B46DD"/>
    <w:rsid w:val="002B59B2"/>
    <w:rsid w:val="002B5A47"/>
    <w:rsid w:val="002B611B"/>
    <w:rsid w:val="002B6DB8"/>
    <w:rsid w:val="002B7979"/>
    <w:rsid w:val="002C029E"/>
    <w:rsid w:val="002C1734"/>
    <w:rsid w:val="002C19A9"/>
    <w:rsid w:val="002C1BB7"/>
    <w:rsid w:val="002C2A38"/>
    <w:rsid w:val="002C2CB0"/>
    <w:rsid w:val="002C2EF2"/>
    <w:rsid w:val="002C3A53"/>
    <w:rsid w:val="002C421F"/>
    <w:rsid w:val="002C47A4"/>
    <w:rsid w:val="002C4BDB"/>
    <w:rsid w:val="002C4D14"/>
    <w:rsid w:val="002C5F1F"/>
    <w:rsid w:val="002C671E"/>
    <w:rsid w:val="002C6EAE"/>
    <w:rsid w:val="002C7217"/>
    <w:rsid w:val="002C759D"/>
    <w:rsid w:val="002C76E2"/>
    <w:rsid w:val="002C783A"/>
    <w:rsid w:val="002C7CF8"/>
    <w:rsid w:val="002D0296"/>
    <w:rsid w:val="002D09E8"/>
    <w:rsid w:val="002D101B"/>
    <w:rsid w:val="002D2E05"/>
    <w:rsid w:val="002D3D39"/>
    <w:rsid w:val="002D4752"/>
    <w:rsid w:val="002D6752"/>
    <w:rsid w:val="002D679B"/>
    <w:rsid w:val="002D6899"/>
    <w:rsid w:val="002D7897"/>
    <w:rsid w:val="002E104B"/>
    <w:rsid w:val="002E130D"/>
    <w:rsid w:val="002E1817"/>
    <w:rsid w:val="002E1BE2"/>
    <w:rsid w:val="002E287A"/>
    <w:rsid w:val="002E31FE"/>
    <w:rsid w:val="002E3B0D"/>
    <w:rsid w:val="002E4D6D"/>
    <w:rsid w:val="002E59C3"/>
    <w:rsid w:val="002E698A"/>
    <w:rsid w:val="002E7815"/>
    <w:rsid w:val="002E7FB4"/>
    <w:rsid w:val="002F0995"/>
    <w:rsid w:val="002F0C0F"/>
    <w:rsid w:val="002F2202"/>
    <w:rsid w:val="002F389E"/>
    <w:rsid w:val="002F3C8E"/>
    <w:rsid w:val="002F3D75"/>
    <w:rsid w:val="002F4055"/>
    <w:rsid w:val="002F4C6F"/>
    <w:rsid w:val="002F59C6"/>
    <w:rsid w:val="002F5F17"/>
    <w:rsid w:val="002F797E"/>
    <w:rsid w:val="00301297"/>
    <w:rsid w:val="00301852"/>
    <w:rsid w:val="00301BDA"/>
    <w:rsid w:val="00301CC4"/>
    <w:rsid w:val="00301D29"/>
    <w:rsid w:val="00302B49"/>
    <w:rsid w:val="00302B94"/>
    <w:rsid w:val="00302D0E"/>
    <w:rsid w:val="0030327B"/>
    <w:rsid w:val="00303961"/>
    <w:rsid w:val="00303F14"/>
    <w:rsid w:val="0030446D"/>
    <w:rsid w:val="00305705"/>
    <w:rsid w:val="00305707"/>
    <w:rsid w:val="00305A6C"/>
    <w:rsid w:val="00305E3F"/>
    <w:rsid w:val="003063C7"/>
    <w:rsid w:val="00306B22"/>
    <w:rsid w:val="00307123"/>
    <w:rsid w:val="00307214"/>
    <w:rsid w:val="003074EB"/>
    <w:rsid w:val="00307CC2"/>
    <w:rsid w:val="00310B10"/>
    <w:rsid w:val="00310E65"/>
    <w:rsid w:val="003115A0"/>
    <w:rsid w:val="003121B1"/>
    <w:rsid w:val="003123C5"/>
    <w:rsid w:val="003123EF"/>
    <w:rsid w:val="00312BDD"/>
    <w:rsid w:val="00313663"/>
    <w:rsid w:val="00314690"/>
    <w:rsid w:val="00314937"/>
    <w:rsid w:val="00314FC3"/>
    <w:rsid w:val="00314FF1"/>
    <w:rsid w:val="0031533D"/>
    <w:rsid w:val="003154DD"/>
    <w:rsid w:val="003160A1"/>
    <w:rsid w:val="003165C7"/>
    <w:rsid w:val="00316BD1"/>
    <w:rsid w:val="00316BD3"/>
    <w:rsid w:val="00316F4F"/>
    <w:rsid w:val="003173DE"/>
    <w:rsid w:val="003176D9"/>
    <w:rsid w:val="00317903"/>
    <w:rsid w:val="00321D6A"/>
    <w:rsid w:val="00322725"/>
    <w:rsid w:val="003229DA"/>
    <w:rsid w:val="003236C8"/>
    <w:rsid w:val="00323CA8"/>
    <w:rsid w:val="00323D41"/>
    <w:rsid w:val="003252E8"/>
    <w:rsid w:val="003254C8"/>
    <w:rsid w:val="0032566F"/>
    <w:rsid w:val="00327C30"/>
    <w:rsid w:val="003300FD"/>
    <w:rsid w:val="00330352"/>
    <w:rsid w:val="00330CAB"/>
    <w:rsid w:val="003319CC"/>
    <w:rsid w:val="00331E0F"/>
    <w:rsid w:val="00331F35"/>
    <w:rsid w:val="003325DA"/>
    <w:rsid w:val="003334C9"/>
    <w:rsid w:val="003340C8"/>
    <w:rsid w:val="00334BAA"/>
    <w:rsid w:val="00335518"/>
    <w:rsid w:val="00335DA1"/>
    <w:rsid w:val="00337B38"/>
    <w:rsid w:val="00340601"/>
    <w:rsid w:val="0034089A"/>
    <w:rsid w:val="0034171D"/>
    <w:rsid w:val="00341B2D"/>
    <w:rsid w:val="00341B4D"/>
    <w:rsid w:val="0034229F"/>
    <w:rsid w:val="00342616"/>
    <w:rsid w:val="00342E08"/>
    <w:rsid w:val="00343395"/>
    <w:rsid w:val="00343DAA"/>
    <w:rsid w:val="00344192"/>
    <w:rsid w:val="00344557"/>
    <w:rsid w:val="00344BAC"/>
    <w:rsid w:val="00344BE0"/>
    <w:rsid w:val="003451A3"/>
    <w:rsid w:val="00346476"/>
    <w:rsid w:val="003464DF"/>
    <w:rsid w:val="00346656"/>
    <w:rsid w:val="00346719"/>
    <w:rsid w:val="00346FDF"/>
    <w:rsid w:val="00347054"/>
    <w:rsid w:val="0035030C"/>
    <w:rsid w:val="003507D3"/>
    <w:rsid w:val="00350911"/>
    <w:rsid w:val="00351213"/>
    <w:rsid w:val="00352AE6"/>
    <w:rsid w:val="00352AE9"/>
    <w:rsid w:val="0035407A"/>
    <w:rsid w:val="0035430C"/>
    <w:rsid w:val="003544A0"/>
    <w:rsid w:val="00354FA3"/>
    <w:rsid w:val="00355072"/>
    <w:rsid w:val="00355093"/>
    <w:rsid w:val="0035520B"/>
    <w:rsid w:val="00355354"/>
    <w:rsid w:val="00355D1C"/>
    <w:rsid w:val="00355F75"/>
    <w:rsid w:val="003567AD"/>
    <w:rsid w:val="00356A97"/>
    <w:rsid w:val="00356C15"/>
    <w:rsid w:val="00357447"/>
    <w:rsid w:val="00357A27"/>
    <w:rsid w:val="0036033A"/>
    <w:rsid w:val="00360FEC"/>
    <w:rsid w:val="003612D3"/>
    <w:rsid w:val="00361600"/>
    <w:rsid w:val="0036188D"/>
    <w:rsid w:val="00361BF2"/>
    <w:rsid w:val="00362AC8"/>
    <w:rsid w:val="00362BE3"/>
    <w:rsid w:val="00362DAF"/>
    <w:rsid w:val="003631FA"/>
    <w:rsid w:val="003643A9"/>
    <w:rsid w:val="00364407"/>
    <w:rsid w:val="00364A39"/>
    <w:rsid w:val="00365000"/>
    <w:rsid w:val="003657A6"/>
    <w:rsid w:val="00365878"/>
    <w:rsid w:val="00365934"/>
    <w:rsid w:val="00365B89"/>
    <w:rsid w:val="00365C0A"/>
    <w:rsid w:val="003665A0"/>
    <w:rsid w:val="00366740"/>
    <w:rsid w:val="00366A0E"/>
    <w:rsid w:val="00366F3D"/>
    <w:rsid w:val="00370F53"/>
    <w:rsid w:val="00371BB8"/>
    <w:rsid w:val="00371C77"/>
    <w:rsid w:val="00371EF8"/>
    <w:rsid w:val="003721A5"/>
    <w:rsid w:val="00372274"/>
    <w:rsid w:val="0037291C"/>
    <w:rsid w:val="00374853"/>
    <w:rsid w:val="00374C36"/>
    <w:rsid w:val="003762C2"/>
    <w:rsid w:val="00376DA4"/>
    <w:rsid w:val="00376ED4"/>
    <w:rsid w:val="00376FC1"/>
    <w:rsid w:val="00377003"/>
    <w:rsid w:val="003802F1"/>
    <w:rsid w:val="0038093C"/>
    <w:rsid w:val="00380EAA"/>
    <w:rsid w:val="00381C08"/>
    <w:rsid w:val="00381D0D"/>
    <w:rsid w:val="00381D32"/>
    <w:rsid w:val="0038206C"/>
    <w:rsid w:val="003820CB"/>
    <w:rsid w:val="00382948"/>
    <w:rsid w:val="00382E59"/>
    <w:rsid w:val="0038352E"/>
    <w:rsid w:val="00383BB8"/>
    <w:rsid w:val="00384591"/>
    <w:rsid w:val="003845A9"/>
    <w:rsid w:val="00384A08"/>
    <w:rsid w:val="0038508C"/>
    <w:rsid w:val="00385713"/>
    <w:rsid w:val="00385ACC"/>
    <w:rsid w:val="0038683F"/>
    <w:rsid w:val="00386A92"/>
    <w:rsid w:val="0038727C"/>
    <w:rsid w:val="00387771"/>
    <w:rsid w:val="003877AC"/>
    <w:rsid w:val="00387C80"/>
    <w:rsid w:val="00390E2B"/>
    <w:rsid w:val="00391BF3"/>
    <w:rsid w:val="00391CE6"/>
    <w:rsid w:val="003926D0"/>
    <w:rsid w:val="00392C03"/>
    <w:rsid w:val="0039303F"/>
    <w:rsid w:val="00393326"/>
    <w:rsid w:val="00393449"/>
    <w:rsid w:val="0039361A"/>
    <w:rsid w:val="00393A30"/>
    <w:rsid w:val="0039517B"/>
    <w:rsid w:val="00396E95"/>
    <w:rsid w:val="00397CEE"/>
    <w:rsid w:val="003A09BE"/>
    <w:rsid w:val="003A1154"/>
    <w:rsid w:val="003A1996"/>
    <w:rsid w:val="003A2267"/>
    <w:rsid w:val="003A2279"/>
    <w:rsid w:val="003A2AA3"/>
    <w:rsid w:val="003A2F3B"/>
    <w:rsid w:val="003A3290"/>
    <w:rsid w:val="003A3331"/>
    <w:rsid w:val="003A3A8A"/>
    <w:rsid w:val="003A3DA3"/>
    <w:rsid w:val="003A3FA0"/>
    <w:rsid w:val="003A3FC2"/>
    <w:rsid w:val="003A46DF"/>
    <w:rsid w:val="003A59B3"/>
    <w:rsid w:val="003A722F"/>
    <w:rsid w:val="003B1792"/>
    <w:rsid w:val="003B1B69"/>
    <w:rsid w:val="003B20E9"/>
    <w:rsid w:val="003B256A"/>
    <w:rsid w:val="003B31D2"/>
    <w:rsid w:val="003B38DC"/>
    <w:rsid w:val="003B608C"/>
    <w:rsid w:val="003B72D3"/>
    <w:rsid w:val="003B7368"/>
    <w:rsid w:val="003B7C5D"/>
    <w:rsid w:val="003B7D2B"/>
    <w:rsid w:val="003B7FD3"/>
    <w:rsid w:val="003C009E"/>
    <w:rsid w:val="003C02A7"/>
    <w:rsid w:val="003C13D6"/>
    <w:rsid w:val="003C1761"/>
    <w:rsid w:val="003C1F75"/>
    <w:rsid w:val="003C2121"/>
    <w:rsid w:val="003C2335"/>
    <w:rsid w:val="003C3A24"/>
    <w:rsid w:val="003C4173"/>
    <w:rsid w:val="003C4D8C"/>
    <w:rsid w:val="003C5E2F"/>
    <w:rsid w:val="003C5ED6"/>
    <w:rsid w:val="003C631E"/>
    <w:rsid w:val="003C6A8F"/>
    <w:rsid w:val="003C78F4"/>
    <w:rsid w:val="003C7B4E"/>
    <w:rsid w:val="003D0BDA"/>
    <w:rsid w:val="003D2DE6"/>
    <w:rsid w:val="003D3579"/>
    <w:rsid w:val="003D484B"/>
    <w:rsid w:val="003D5186"/>
    <w:rsid w:val="003D53E6"/>
    <w:rsid w:val="003D585A"/>
    <w:rsid w:val="003D6409"/>
    <w:rsid w:val="003D714E"/>
    <w:rsid w:val="003D7BFE"/>
    <w:rsid w:val="003D7E1B"/>
    <w:rsid w:val="003E061D"/>
    <w:rsid w:val="003E18BF"/>
    <w:rsid w:val="003E1CBF"/>
    <w:rsid w:val="003E24C7"/>
    <w:rsid w:val="003E2578"/>
    <w:rsid w:val="003E26BC"/>
    <w:rsid w:val="003E2AE1"/>
    <w:rsid w:val="003E2B74"/>
    <w:rsid w:val="003E43F3"/>
    <w:rsid w:val="003E6255"/>
    <w:rsid w:val="003E6BB5"/>
    <w:rsid w:val="003E6EEB"/>
    <w:rsid w:val="003E7B46"/>
    <w:rsid w:val="003E7F42"/>
    <w:rsid w:val="003E7F79"/>
    <w:rsid w:val="003F01A7"/>
    <w:rsid w:val="003F041C"/>
    <w:rsid w:val="003F0552"/>
    <w:rsid w:val="003F0B94"/>
    <w:rsid w:val="003F11F6"/>
    <w:rsid w:val="003F1228"/>
    <w:rsid w:val="003F18F0"/>
    <w:rsid w:val="003F1F89"/>
    <w:rsid w:val="003F204B"/>
    <w:rsid w:val="003F23BF"/>
    <w:rsid w:val="003F25E2"/>
    <w:rsid w:val="003F4544"/>
    <w:rsid w:val="003F538D"/>
    <w:rsid w:val="003F5454"/>
    <w:rsid w:val="003F564C"/>
    <w:rsid w:val="003F58BA"/>
    <w:rsid w:val="003F59BB"/>
    <w:rsid w:val="003F5BC5"/>
    <w:rsid w:val="003F5CE5"/>
    <w:rsid w:val="003F61EF"/>
    <w:rsid w:val="003F633E"/>
    <w:rsid w:val="003F63C3"/>
    <w:rsid w:val="003F7742"/>
    <w:rsid w:val="0040126E"/>
    <w:rsid w:val="004021FB"/>
    <w:rsid w:val="004023E1"/>
    <w:rsid w:val="00402CA4"/>
    <w:rsid w:val="00402E34"/>
    <w:rsid w:val="0040437A"/>
    <w:rsid w:val="00404791"/>
    <w:rsid w:val="00404B46"/>
    <w:rsid w:val="004050AD"/>
    <w:rsid w:val="00405343"/>
    <w:rsid w:val="004058C4"/>
    <w:rsid w:val="00405AC9"/>
    <w:rsid w:val="0040642A"/>
    <w:rsid w:val="00406B99"/>
    <w:rsid w:val="0040740C"/>
    <w:rsid w:val="004107E3"/>
    <w:rsid w:val="004116E0"/>
    <w:rsid w:val="004116ED"/>
    <w:rsid w:val="004118B0"/>
    <w:rsid w:val="00412724"/>
    <w:rsid w:val="00412AC7"/>
    <w:rsid w:val="004130AE"/>
    <w:rsid w:val="0041339C"/>
    <w:rsid w:val="004136EB"/>
    <w:rsid w:val="004137BB"/>
    <w:rsid w:val="004141F0"/>
    <w:rsid w:val="0041433F"/>
    <w:rsid w:val="004157A7"/>
    <w:rsid w:val="00415A95"/>
    <w:rsid w:val="00415E1D"/>
    <w:rsid w:val="0041606F"/>
    <w:rsid w:val="00416242"/>
    <w:rsid w:val="004165ED"/>
    <w:rsid w:val="00416AF1"/>
    <w:rsid w:val="00416B6D"/>
    <w:rsid w:val="00417281"/>
    <w:rsid w:val="004174DE"/>
    <w:rsid w:val="00417A61"/>
    <w:rsid w:val="00417B82"/>
    <w:rsid w:val="00420F59"/>
    <w:rsid w:val="00420FA2"/>
    <w:rsid w:val="0042353D"/>
    <w:rsid w:val="00425CB8"/>
    <w:rsid w:val="00425DA7"/>
    <w:rsid w:val="00426871"/>
    <w:rsid w:val="00427176"/>
    <w:rsid w:val="00427492"/>
    <w:rsid w:val="00427C5D"/>
    <w:rsid w:val="00427E66"/>
    <w:rsid w:val="00430739"/>
    <w:rsid w:val="004321F4"/>
    <w:rsid w:val="0043323B"/>
    <w:rsid w:val="004332AD"/>
    <w:rsid w:val="004336C2"/>
    <w:rsid w:val="0043452E"/>
    <w:rsid w:val="00434D86"/>
    <w:rsid w:val="004354AE"/>
    <w:rsid w:val="0043553A"/>
    <w:rsid w:val="00435FDC"/>
    <w:rsid w:val="004367F3"/>
    <w:rsid w:val="00436A52"/>
    <w:rsid w:val="004374AC"/>
    <w:rsid w:val="00437A30"/>
    <w:rsid w:val="004405AE"/>
    <w:rsid w:val="00440951"/>
    <w:rsid w:val="00440DFA"/>
    <w:rsid w:val="00441593"/>
    <w:rsid w:val="0044220B"/>
    <w:rsid w:val="00442CCA"/>
    <w:rsid w:val="00442D95"/>
    <w:rsid w:val="00442DB7"/>
    <w:rsid w:val="004445BB"/>
    <w:rsid w:val="00444ABC"/>
    <w:rsid w:val="004450DB"/>
    <w:rsid w:val="00445127"/>
    <w:rsid w:val="00445693"/>
    <w:rsid w:val="004456A4"/>
    <w:rsid w:val="00445F32"/>
    <w:rsid w:val="00446354"/>
    <w:rsid w:val="00447196"/>
    <w:rsid w:val="00447866"/>
    <w:rsid w:val="004506E2"/>
    <w:rsid w:val="0045142C"/>
    <w:rsid w:val="004518C2"/>
    <w:rsid w:val="004519F2"/>
    <w:rsid w:val="0045203F"/>
    <w:rsid w:val="004536C0"/>
    <w:rsid w:val="0045513E"/>
    <w:rsid w:val="004554C0"/>
    <w:rsid w:val="00455A16"/>
    <w:rsid w:val="004565CF"/>
    <w:rsid w:val="00456B88"/>
    <w:rsid w:val="00457514"/>
    <w:rsid w:val="00457E74"/>
    <w:rsid w:val="00460076"/>
    <w:rsid w:val="0046018E"/>
    <w:rsid w:val="004602B8"/>
    <w:rsid w:val="004605E0"/>
    <w:rsid w:val="00461E02"/>
    <w:rsid w:val="0046284F"/>
    <w:rsid w:val="00462E61"/>
    <w:rsid w:val="0046373A"/>
    <w:rsid w:val="00463AE2"/>
    <w:rsid w:val="00464564"/>
    <w:rsid w:val="004645DA"/>
    <w:rsid w:val="00464CDC"/>
    <w:rsid w:val="004652DB"/>
    <w:rsid w:val="004662FB"/>
    <w:rsid w:val="00471894"/>
    <w:rsid w:val="00471A7A"/>
    <w:rsid w:val="00471F75"/>
    <w:rsid w:val="0047241A"/>
    <w:rsid w:val="004733FD"/>
    <w:rsid w:val="00473CE9"/>
    <w:rsid w:val="00473F19"/>
    <w:rsid w:val="0047528D"/>
    <w:rsid w:val="0047536D"/>
    <w:rsid w:val="00475806"/>
    <w:rsid w:val="004760F7"/>
    <w:rsid w:val="0047627F"/>
    <w:rsid w:val="00476289"/>
    <w:rsid w:val="0047647F"/>
    <w:rsid w:val="00477FEF"/>
    <w:rsid w:val="004803C3"/>
    <w:rsid w:val="00480AA6"/>
    <w:rsid w:val="00480CCA"/>
    <w:rsid w:val="004811F6"/>
    <w:rsid w:val="004823CF"/>
    <w:rsid w:val="00483FD8"/>
    <w:rsid w:val="004840E5"/>
    <w:rsid w:val="004846B6"/>
    <w:rsid w:val="004846F9"/>
    <w:rsid w:val="00484B60"/>
    <w:rsid w:val="00484E8E"/>
    <w:rsid w:val="00485330"/>
    <w:rsid w:val="004854B6"/>
    <w:rsid w:val="0048599D"/>
    <w:rsid w:val="004859A5"/>
    <w:rsid w:val="00486A64"/>
    <w:rsid w:val="00486F72"/>
    <w:rsid w:val="0048774D"/>
    <w:rsid w:val="00487753"/>
    <w:rsid w:val="0048798A"/>
    <w:rsid w:val="00487C2C"/>
    <w:rsid w:val="00490204"/>
    <w:rsid w:val="00490A55"/>
    <w:rsid w:val="00490A6D"/>
    <w:rsid w:val="0049138E"/>
    <w:rsid w:val="00491393"/>
    <w:rsid w:val="00492BA7"/>
    <w:rsid w:val="004933A1"/>
    <w:rsid w:val="0049399A"/>
    <w:rsid w:val="00493D3A"/>
    <w:rsid w:val="00493F09"/>
    <w:rsid w:val="0049425A"/>
    <w:rsid w:val="00494E9E"/>
    <w:rsid w:val="00496004"/>
    <w:rsid w:val="00496759"/>
    <w:rsid w:val="004968B9"/>
    <w:rsid w:val="00497116"/>
    <w:rsid w:val="00497B42"/>
    <w:rsid w:val="00497F3C"/>
    <w:rsid w:val="004A0B9F"/>
    <w:rsid w:val="004A1479"/>
    <w:rsid w:val="004A2227"/>
    <w:rsid w:val="004A2236"/>
    <w:rsid w:val="004A2CAA"/>
    <w:rsid w:val="004A40BD"/>
    <w:rsid w:val="004A40E2"/>
    <w:rsid w:val="004A4B65"/>
    <w:rsid w:val="004A4F94"/>
    <w:rsid w:val="004A587A"/>
    <w:rsid w:val="004A5ACD"/>
    <w:rsid w:val="004A6484"/>
    <w:rsid w:val="004A7693"/>
    <w:rsid w:val="004A7ECC"/>
    <w:rsid w:val="004B099C"/>
    <w:rsid w:val="004B12AA"/>
    <w:rsid w:val="004B1363"/>
    <w:rsid w:val="004B1DD9"/>
    <w:rsid w:val="004B22C6"/>
    <w:rsid w:val="004B2861"/>
    <w:rsid w:val="004B2BF0"/>
    <w:rsid w:val="004B33CF"/>
    <w:rsid w:val="004B3CCE"/>
    <w:rsid w:val="004B40CA"/>
    <w:rsid w:val="004B427A"/>
    <w:rsid w:val="004B4408"/>
    <w:rsid w:val="004B4C0E"/>
    <w:rsid w:val="004B526F"/>
    <w:rsid w:val="004B5F0F"/>
    <w:rsid w:val="004B5FC2"/>
    <w:rsid w:val="004B5FDD"/>
    <w:rsid w:val="004B6701"/>
    <w:rsid w:val="004B672A"/>
    <w:rsid w:val="004B68D7"/>
    <w:rsid w:val="004B6E01"/>
    <w:rsid w:val="004B7262"/>
    <w:rsid w:val="004B7451"/>
    <w:rsid w:val="004B7FC4"/>
    <w:rsid w:val="004C0342"/>
    <w:rsid w:val="004C0FB4"/>
    <w:rsid w:val="004C1096"/>
    <w:rsid w:val="004C1D13"/>
    <w:rsid w:val="004C1EF3"/>
    <w:rsid w:val="004C20A0"/>
    <w:rsid w:val="004C2137"/>
    <w:rsid w:val="004C2527"/>
    <w:rsid w:val="004C27D1"/>
    <w:rsid w:val="004C292A"/>
    <w:rsid w:val="004C2E82"/>
    <w:rsid w:val="004C316C"/>
    <w:rsid w:val="004C3246"/>
    <w:rsid w:val="004C5DC2"/>
    <w:rsid w:val="004C6198"/>
    <w:rsid w:val="004C62CE"/>
    <w:rsid w:val="004C640D"/>
    <w:rsid w:val="004C69CB"/>
    <w:rsid w:val="004C6B00"/>
    <w:rsid w:val="004C6B46"/>
    <w:rsid w:val="004C6BA0"/>
    <w:rsid w:val="004D03D2"/>
    <w:rsid w:val="004D04F4"/>
    <w:rsid w:val="004D0524"/>
    <w:rsid w:val="004D0BAC"/>
    <w:rsid w:val="004D0C92"/>
    <w:rsid w:val="004D104E"/>
    <w:rsid w:val="004D1205"/>
    <w:rsid w:val="004D1358"/>
    <w:rsid w:val="004D140E"/>
    <w:rsid w:val="004D260D"/>
    <w:rsid w:val="004D273A"/>
    <w:rsid w:val="004D2E1D"/>
    <w:rsid w:val="004D3FC0"/>
    <w:rsid w:val="004D46CF"/>
    <w:rsid w:val="004D57EF"/>
    <w:rsid w:val="004D59DF"/>
    <w:rsid w:val="004D655C"/>
    <w:rsid w:val="004D7551"/>
    <w:rsid w:val="004E0AAC"/>
    <w:rsid w:val="004E1C3A"/>
    <w:rsid w:val="004E24B2"/>
    <w:rsid w:val="004E2691"/>
    <w:rsid w:val="004E288D"/>
    <w:rsid w:val="004E53A8"/>
    <w:rsid w:val="004E53B9"/>
    <w:rsid w:val="004E556C"/>
    <w:rsid w:val="004E5980"/>
    <w:rsid w:val="004E5DF4"/>
    <w:rsid w:val="004E6FFF"/>
    <w:rsid w:val="004E77CD"/>
    <w:rsid w:val="004E797A"/>
    <w:rsid w:val="004E7EAF"/>
    <w:rsid w:val="004F0FB5"/>
    <w:rsid w:val="004F10D8"/>
    <w:rsid w:val="004F1735"/>
    <w:rsid w:val="004F1A79"/>
    <w:rsid w:val="004F1AE1"/>
    <w:rsid w:val="004F1B70"/>
    <w:rsid w:val="004F20AB"/>
    <w:rsid w:val="004F2199"/>
    <w:rsid w:val="004F23DE"/>
    <w:rsid w:val="004F2CB3"/>
    <w:rsid w:val="004F59C4"/>
    <w:rsid w:val="004F643D"/>
    <w:rsid w:val="004F6945"/>
    <w:rsid w:val="004F6B5C"/>
    <w:rsid w:val="004F7E38"/>
    <w:rsid w:val="00500730"/>
    <w:rsid w:val="00501259"/>
    <w:rsid w:val="005013AD"/>
    <w:rsid w:val="00501910"/>
    <w:rsid w:val="00502196"/>
    <w:rsid w:val="00502756"/>
    <w:rsid w:val="00503638"/>
    <w:rsid w:val="00503AB3"/>
    <w:rsid w:val="00503B75"/>
    <w:rsid w:val="0050416E"/>
    <w:rsid w:val="0050491F"/>
    <w:rsid w:val="0050697E"/>
    <w:rsid w:val="00507668"/>
    <w:rsid w:val="00507B38"/>
    <w:rsid w:val="00510270"/>
    <w:rsid w:val="005106DA"/>
    <w:rsid w:val="005109A3"/>
    <w:rsid w:val="00510AB3"/>
    <w:rsid w:val="00510C3C"/>
    <w:rsid w:val="00512666"/>
    <w:rsid w:val="005126F7"/>
    <w:rsid w:val="00512AC0"/>
    <w:rsid w:val="00514708"/>
    <w:rsid w:val="005149B2"/>
    <w:rsid w:val="00514BDB"/>
    <w:rsid w:val="0051532C"/>
    <w:rsid w:val="0051558F"/>
    <w:rsid w:val="0051579A"/>
    <w:rsid w:val="00515842"/>
    <w:rsid w:val="00515BC9"/>
    <w:rsid w:val="005164FC"/>
    <w:rsid w:val="0051664B"/>
    <w:rsid w:val="005174DC"/>
    <w:rsid w:val="00517E1D"/>
    <w:rsid w:val="00520D53"/>
    <w:rsid w:val="00523FEC"/>
    <w:rsid w:val="005243A8"/>
    <w:rsid w:val="00524637"/>
    <w:rsid w:val="00524C64"/>
    <w:rsid w:val="00525189"/>
    <w:rsid w:val="005251CB"/>
    <w:rsid w:val="00525883"/>
    <w:rsid w:val="00525CE0"/>
    <w:rsid w:val="005261BE"/>
    <w:rsid w:val="00527239"/>
    <w:rsid w:val="0052782C"/>
    <w:rsid w:val="00530149"/>
    <w:rsid w:val="005306F8"/>
    <w:rsid w:val="0053083F"/>
    <w:rsid w:val="00530BCB"/>
    <w:rsid w:val="0053115C"/>
    <w:rsid w:val="0053172C"/>
    <w:rsid w:val="0053195B"/>
    <w:rsid w:val="00531E1D"/>
    <w:rsid w:val="00531EF3"/>
    <w:rsid w:val="005321D5"/>
    <w:rsid w:val="00532511"/>
    <w:rsid w:val="005330B3"/>
    <w:rsid w:val="00533B94"/>
    <w:rsid w:val="00533BD5"/>
    <w:rsid w:val="00534040"/>
    <w:rsid w:val="005346CF"/>
    <w:rsid w:val="0053490B"/>
    <w:rsid w:val="00535D7F"/>
    <w:rsid w:val="005360DB"/>
    <w:rsid w:val="00537004"/>
    <w:rsid w:val="00540513"/>
    <w:rsid w:val="0054082D"/>
    <w:rsid w:val="00540CD1"/>
    <w:rsid w:val="00540DDB"/>
    <w:rsid w:val="0054217D"/>
    <w:rsid w:val="005421E5"/>
    <w:rsid w:val="00542A61"/>
    <w:rsid w:val="00543869"/>
    <w:rsid w:val="005438AB"/>
    <w:rsid w:val="00543DC0"/>
    <w:rsid w:val="00543F82"/>
    <w:rsid w:val="00544BD0"/>
    <w:rsid w:val="00545398"/>
    <w:rsid w:val="0054545E"/>
    <w:rsid w:val="005457FD"/>
    <w:rsid w:val="005458CF"/>
    <w:rsid w:val="00546746"/>
    <w:rsid w:val="00546EA6"/>
    <w:rsid w:val="00547029"/>
    <w:rsid w:val="0055052D"/>
    <w:rsid w:val="00551B00"/>
    <w:rsid w:val="00551C55"/>
    <w:rsid w:val="005521C9"/>
    <w:rsid w:val="00552C7B"/>
    <w:rsid w:val="00552F07"/>
    <w:rsid w:val="005538AF"/>
    <w:rsid w:val="00553BD2"/>
    <w:rsid w:val="00554268"/>
    <w:rsid w:val="00554AE8"/>
    <w:rsid w:val="00554AFA"/>
    <w:rsid w:val="00554BDA"/>
    <w:rsid w:val="0055503F"/>
    <w:rsid w:val="0055667E"/>
    <w:rsid w:val="00556DDF"/>
    <w:rsid w:val="00556ECF"/>
    <w:rsid w:val="0055709B"/>
    <w:rsid w:val="00557973"/>
    <w:rsid w:val="005579BD"/>
    <w:rsid w:val="00557D47"/>
    <w:rsid w:val="00557E50"/>
    <w:rsid w:val="0056118C"/>
    <w:rsid w:val="00561466"/>
    <w:rsid w:val="005614CC"/>
    <w:rsid w:val="005617D4"/>
    <w:rsid w:val="005618A6"/>
    <w:rsid w:val="00561CBF"/>
    <w:rsid w:val="00562436"/>
    <w:rsid w:val="00562E4C"/>
    <w:rsid w:val="005633DB"/>
    <w:rsid w:val="005639B5"/>
    <w:rsid w:val="00564FC1"/>
    <w:rsid w:val="0056515C"/>
    <w:rsid w:val="00565BD9"/>
    <w:rsid w:val="00565D4C"/>
    <w:rsid w:val="00565DD0"/>
    <w:rsid w:val="00565F46"/>
    <w:rsid w:val="00566A04"/>
    <w:rsid w:val="00567238"/>
    <w:rsid w:val="005674D8"/>
    <w:rsid w:val="00567B62"/>
    <w:rsid w:val="00570287"/>
    <w:rsid w:val="00570D7B"/>
    <w:rsid w:val="00570EA9"/>
    <w:rsid w:val="00571777"/>
    <w:rsid w:val="005718E8"/>
    <w:rsid w:val="00571B83"/>
    <w:rsid w:val="00572808"/>
    <w:rsid w:val="00573073"/>
    <w:rsid w:val="005730D7"/>
    <w:rsid w:val="00573555"/>
    <w:rsid w:val="00573F7A"/>
    <w:rsid w:val="00573FE6"/>
    <w:rsid w:val="0057485B"/>
    <w:rsid w:val="00574B3D"/>
    <w:rsid w:val="00574E7D"/>
    <w:rsid w:val="0057603C"/>
    <w:rsid w:val="00576195"/>
    <w:rsid w:val="005761A1"/>
    <w:rsid w:val="005778EF"/>
    <w:rsid w:val="00577A11"/>
    <w:rsid w:val="0058035D"/>
    <w:rsid w:val="005810A5"/>
    <w:rsid w:val="005811DE"/>
    <w:rsid w:val="0058144B"/>
    <w:rsid w:val="00581A98"/>
    <w:rsid w:val="00582AEE"/>
    <w:rsid w:val="00583909"/>
    <w:rsid w:val="00583FEE"/>
    <w:rsid w:val="00584557"/>
    <w:rsid w:val="0058464D"/>
    <w:rsid w:val="00584A6A"/>
    <w:rsid w:val="0058509D"/>
    <w:rsid w:val="00585208"/>
    <w:rsid w:val="005859A4"/>
    <w:rsid w:val="00585ECA"/>
    <w:rsid w:val="005865B3"/>
    <w:rsid w:val="00587D61"/>
    <w:rsid w:val="005908F1"/>
    <w:rsid w:val="00591267"/>
    <w:rsid w:val="005919B7"/>
    <w:rsid w:val="005933AE"/>
    <w:rsid w:val="00593A64"/>
    <w:rsid w:val="0059513C"/>
    <w:rsid w:val="00595314"/>
    <w:rsid w:val="00595329"/>
    <w:rsid w:val="00595B8A"/>
    <w:rsid w:val="005961B8"/>
    <w:rsid w:val="005967CE"/>
    <w:rsid w:val="0059686F"/>
    <w:rsid w:val="00596C1E"/>
    <w:rsid w:val="00596EB7"/>
    <w:rsid w:val="005A0E67"/>
    <w:rsid w:val="005A1F49"/>
    <w:rsid w:val="005A27D3"/>
    <w:rsid w:val="005A2E69"/>
    <w:rsid w:val="005A2E74"/>
    <w:rsid w:val="005A2F6E"/>
    <w:rsid w:val="005A3A90"/>
    <w:rsid w:val="005A3BF0"/>
    <w:rsid w:val="005A3C7A"/>
    <w:rsid w:val="005A450F"/>
    <w:rsid w:val="005A4D87"/>
    <w:rsid w:val="005A566B"/>
    <w:rsid w:val="005A57D3"/>
    <w:rsid w:val="005A5AAB"/>
    <w:rsid w:val="005A70AF"/>
    <w:rsid w:val="005A71AF"/>
    <w:rsid w:val="005B0A09"/>
    <w:rsid w:val="005B2838"/>
    <w:rsid w:val="005B30E4"/>
    <w:rsid w:val="005B3265"/>
    <w:rsid w:val="005B3E82"/>
    <w:rsid w:val="005B4220"/>
    <w:rsid w:val="005B453B"/>
    <w:rsid w:val="005B5596"/>
    <w:rsid w:val="005B61A9"/>
    <w:rsid w:val="005B6664"/>
    <w:rsid w:val="005B6A9B"/>
    <w:rsid w:val="005B7125"/>
    <w:rsid w:val="005B79AC"/>
    <w:rsid w:val="005B7B86"/>
    <w:rsid w:val="005C07C4"/>
    <w:rsid w:val="005C084B"/>
    <w:rsid w:val="005C09E9"/>
    <w:rsid w:val="005C13A9"/>
    <w:rsid w:val="005C1CE3"/>
    <w:rsid w:val="005C23F0"/>
    <w:rsid w:val="005C287C"/>
    <w:rsid w:val="005C2E75"/>
    <w:rsid w:val="005C33EB"/>
    <w:rsid w:val="005C3D40"/>
    <w:rsid w:val="005C4074"/>
    <w:rsid w:val="005C4C70"/>
    <w:rsid w:val="005C5331"/>
    <w:rsid w:val="005C5494"/>
    <w:rsid w:val="005C550E"/>
    <w:rsid w:val="005C56EE"/>
    <w:rsid w:val="005C585E"/>
    <w:rsid w:val="005C5BF2"/>
    <w:rsid w:val="005C5DAB"/>
    <w:rsid w:val="005C67A1"/>
    <w:rsid w:val="005C6BEB"/>
    <w:rsid w:val="005C6CDB"/>
    <w:rsid w:val="005C6DDE"/>
    <w:rsid w:val="005C7349"/>
    <w:rsid w:val="005D0340"/>
    <w:rsid w:val="005D0860"/>
    <w:rsid w:val="005D088B"/>
    <w:rsid w:val="005D09F8"/>
    <w:rsid w:val="005D0BBF"/>
    <w:rsid w:val="005D16A1"/>
    <w:rsid w:val="005D1A67"/>
    <w:rsid w:val="005D1C5A"/>
    <w:rsid w:val="005D1F0D"/>
    <w:rsid w:val="005D2981"/>
    <w:rsid w:val="005D2AC3"/>
    <w:rsid w:val="005D3464"/>
    <w:rsid w:val="005D3B4C"/>
    <w:rsid w:val="005D40B5"/>
    <w:rsid w:val="005D4664"/>
    <w:rsid w:val="005D5259"/>
    <w:rsid w:val="005D56CC"/>
    <w:rsid w:val="005D5F46"/>
    <w:rsid w:val="005D6434"/>
    <w:rsid w:val="005D66E8"/>
    <w:rsid w:val="005D7A73"/>
    <w:rsid w:val="005E0D02"/>
    <w:rsid w:val="005E15BB"/>
    <w:rsid w:val="005E2697"/>
    <w:rsid w:val="005E2745"/>
    <w:rsid w:val="005E3089"/>
    <w:rsid w:val="005E3ABF"/>
    <w:rsid w:val="005E3D7C"/>
    <w:rsid w:val="005E480F"/>
    <w:rsid w:val="005E4E90"/>
    <w:rsid w:val="005E56B3"/>
    <w:rsid w:val="005E56B5"/>
    <w:rsid w:val="005E59CF"/>
    <w:rsid w:val="005E697D"/>
    <w:rsid w:val="005E6A19"/>
    <w:rsid w:val="005E6F83"/>
    <w:rsid w:val="005F03B4"/>
    <w:rsid w:val="005F08C6"/>
    <w:rsid w:val="005F3043"/>
    <w:rsid w:val="005F3109"/>
    <w:rsid w:val="005F3CB1"/>
    <w:rsid w:val="005F3F20"/>
    <w:rsid w:val="005F4C15"/>
    <w:rsid w:val="005F4D0B"/>
    <w:rsid w:val="005F5062"/>
    <w:rsid w:val="005F6023"/>
    <w:rsid w:val="005F610E"/>
    <w:rsid w:val="005F699B"/>
    <w:rsid w:val="005F6A44"/>
    <w:rsid w:val="005F6A98"/>
    <w:rsid w:val="005F6D8B"/>
    <w:rsid w:val="005F7049"/>
    <w:rsid w:val="005F76D9"/>
    <w:rsid w:val="005F7AA7"/>
    <w:rsid w:val="00601106"/>
    <w:rsid w:val="0060110A"/>
    <w:rsid w:val="00601A1F"/>
    <w:rsid w:val="00601A81"/>
    <w:rsid w:val="00602159"/>
    <w:rsid w:val="00602C98"/>
    <w:rsid w:val="00603272"/>
    <w:rsid w:val="00603657"/>
    <w:rsid w:val="00604205"/>
    <w:rsid w:val="00604C72"/>
    <w:rsid w:val="00604D6B"/>
    <w:rsid w:val="0060546A"/>
    <w:rsid w:val="00605E85"/>
    <w:rsid w:val="00605F24"/>
    <w:rsid w:val="006062C2"/>
    <w:rsid w:val="00606FDD"/>
    <w:rsid w:val="00607143"/>
    <w:rsid w:val="0060715B"/>
    <w:rsid w:val="00607625"/>
    <w:rsid w:val="0060780B"/>
    <w:rsid w:val="0061149F"/>
    <w:rsid w:val="00611522"/>
    <w:rsid w:val="0061170E"/>
    <w:rsid w:val="0061177B"/>
    <w:rsid w:val="006121E5"/>
    <w:rsid w:val="006122E0"/>
    <w:rsid w:val="00612A69"/>
    <w:rsid w:val="00612F85"/>
    <w:rsid w:val="006132CD"/>
    <w:rsid w:val="006135FB"/>
    <w:rsid w:val="00614BE8"/>
    <w:rsid w:val="00614C22"/>
    <w:rsid w:val="00615644"/>
    <w:rsid w:val="006164EE"/>
    <w:rsid w:val="006165C7"/>
    <w:rsid w:val="00616787"/>
    <w:rsid w:val="006168D8"/>
    <w:rsid w:val="0061690D"/>
    <w:rsid w:val="00616A16"/>
    <w:rsid w:val="00616A3C"/>
    <w:rsid w:val="00620D23"/>
    <w:rsid w:val="00621F29"/>
    <w:rsid w:val="0062243E"/>
    <w:rsid w:val="00622546"/>
    <w:rsid w:val="00622982"/>
    <w:rsid w:val="00623254"/>
    <w:rsid w:val="00623B7D"/>
    <w:rsid w:val="00623E06"/>
    <w:rsid w:val="0062416F"/>
    <w:rsid w:val="00624A6D"/>
    <w:rsid w:val="00624A9C"/>
    <w:rsid w:val="00624F4A"/>
    <w:rsid w:val="00624FB2"/>
    <w:rsid w:val="00624FB8"/>
    <w:rsid w:val="00625BC5"/>
    <w:rsid w:val="00625EA2"/>
    <w:rsid w:val="00625F09"/>
    <w:rsid w:val="00626152"/>
    <w:rsid w:val="0062636E"/>
    <w:rsid w:val="00627FD4"/>
    <w:rsid w:val="00630F56"/>
    <w:rsid w:val="006310C7"/>
    <w:rsid w:val="0063113E"/>
    <w:rsid w:val="00631350"/>
    <w:rsid w:val="0063167E"/>
    <w:rsid w:val="00633653"/>
    <w:rsid w:val="006345E8"/>
    <w:rsid w:val="00634CA6"/>
    <w:rsid w:val="006351C9"/>
    <w:rsid w:val="006355A4"/>
    <w:rsid w:val="0063616E"/>
    <w:rsid w:val="00636739"/>
    <w:rsid w:val="00636ADC"/>
    <w:rsid w:val="006370FB"/>
    <w:rsid w:val="0063721E"/>
    <w:rsid w:val="00637C2C"/>
    <w:rsid w:val="00637DD9"/>
    <w:rsid w:val="0064045A"/>
    <w:rsid w:val="00640597"/>
    <w:rsid w:val="00640F2E"/>
    <w:rsid w:val="006416DB"/>
    <w:rsid w:val="00641BA9"/>
    <w:rsid w:val="00641F53"/>
    <w:rsid w:val="00641FD8"/>
    <w:rsid w:val="006421C2"/>
    <w:rsid w:val="00642EF5"/>
    <w:rsid w:val="00643051"/>
    <w:rsid w:val="00643124"/>
    <w:rsid w:val="0064345C"/>
    <w:rsid w:val="00643AA0"/>
    <w:rsid w:val="00643B2B"/>
    <w:rsid w:val="0064452D"/>
    <w:rsid w:val="00644997"/>
    <w:rsid w:val="00644B35"/>
    <w:rsid w:val="00644B58"/>
    <w:rsid w:val="00645E51"/>
    <w:rsid w:val="0064606A"/>
    <w:rsid w:val="006460CE"/>
    <w:rsid w:val="00650545"/>
    <w:rsid w:val="00650D18"/>
    <w:rsid w:val="00650F13"/>
    <w:rsid w:val="0065100B"/>
    <w:rsid w:val="00651073"/>
    <w:rsid w:val="006518F1"/>
    <w:rsid w:val="00651B30"/>
    <w:rsid w:val="00652240"/>
    <w:rsid w:val="00652269"/>
    <w:rsid w:val="00652888"/>
    <w:rsid w:val="00653AAD"/>
    <w:rsid w:val="00654070"/>
    <w:rsid w:val="00654258"/>
    <w:rsid w:val="00654EC6"/>
    <w:rsid w:val="0065558F"/>
    <w:rsid w:val="00655687"/>
    <w:rsid w:val="00656636"/>
    <w:rsid w:val="006568A4"/>
    <w:rsid w:val="0065695A"/>
    <w:rsid w:val="006569B0"/>
    <w:rsid w:val="00657118"/>
    <w:rsid w:val="00662385"/>
    <w:rsid w:val="00662BEA"/>
    <w:rsid w:val="006631A9"/>
    <w:rsid w:val="00664DE7"/>
    <w:rsid w:val="006667FA"/>
    <w:rsid w:val="00666B99"/>
    <w:rsid w:val="006671C8"/>
    <w:rsid w:val="006678AE"/>
    <w:rsid w:val="0067092B"/>
    <w:rsid w:val="00670A37"/>
    <w:rsid w:val="00670A94"/>
    <w:rsid w:val="00670D96"/>
    <w:rsid w:val="00672A45"/>
    <w:rsid w:val="00672AB9"/>
    <w:rsid w:val="0067386E"/>
    <w:rsid w:val="00673A49"/>
    <w:rsid w:val="00673B4D"/>
    <w:rsid w:val="0067406A"/>
    <w:rsid w:val="006747BA"/>
    <w:rsid w:val="006755D5"/>
    <w:rsid w:val="00675644"/>
    <w:rsid w:val="006758C1"/>
    <w:rsid w:val="00676ADC"/>
    <w:rsid w:val="00677B1C"/>
    <w:rsid w:val="00677E72"/>
    <w:rsid w:val="00680C08"/>
    <w:rsid w:val="00681198"/>
    <w:rsid w:val="006825DF"/>
    <w:rsid w:val="00682B4D"/>
    <w:rsid w:val="00682DCB"/>
    <w:rsid w:val="00682FA0"/>
    <w:rsid w:val="00682FDA"/>
    <w:rsid w:val="00682FEB"/>
    <w:rsid w:val="006832FA"/>
    <w:rsid w:val="006833F3"/>
    <w:rsid w:val="00683E4C"/>
    <w:rsid w:val="006847B5"/>
    <w:rsid w:val="006849C9"/>
    <w:rsid w:val="006852BF"/>
    <w:rsid w:val="00685A79"/>
    <w:rsid w:val="00686023"/>
    <w:rsid w:val="00686FE9"/>
    <w:rsid w:val="006870DD"/>
    <w:rsid w:val="0068799C"/>
    <w:rsid w:val="00687A06"/>
    <w:rsid w:val="00690071"/>
    <w:rsid w:val="00690AFD"/>
    <w:rsid w:val="00690CFD"/>
    <w:rsid w:val="00691218"/>
    <w:rsid w:val="006919AA"/>
    <w:rsid w:val="00691CD0"/>
    <w:rsid w:val="006922B1"/>
    <w:rsid w:val="0069268A"/>
    <w:rsid w:val="00692904"/>
    <w:rsid w:val="006935CB"/>
    <w:rsid w:val="006939DC"/>
    <w:rsid w:val="0069426A"/>
    <w:rsid w:val="00694515"/>
    <w:rsid w:val="00694AEA"/>
    <w:rsid w:val="0069546F"/>
    <w:rsid w:val="006966EB"/>
    <w:rsid w:val="00696F0B"/>
    <w:rsid w:val="00697135"/>
    <w:rsid w:val="00697271"/>
    <w:rsid w:val="00697575"/>
    <w:rsid w:val="00697A38"/>
    <w:rsid w:val="006A03C6"/>
    <w:rsid w:val="006A04A8"/>
    <w:rsid w:val="006A08C1"/>
    <w:rsid w:val="006A0945"/>
    <w:rsid w:val="006A0A61"/>
    <w:rsid w:val="006A0D17"/>
    <w:rsid w:val="006A18ED"/>
    <w:rsid w:val="006A1B67"/>
    <w:rsid w:val="006A1EC6"/>
    <w:rsid w:val="006A23B6"/>
    <w:rsid w:val="006A2BBB"/>
    <w:rsid w:val="006A302A"/>
    <w:rsid w:val="006A3D9D"/>
    <w:rsid w:val="006A48BB"/>
    <w:rsid w:val="006A4A7D"/>
    <w:rsid w:val="006A4F84"/>
    <w:rsid w:val="006A4FDA"/>
    <w:rsid w:val="006A4FDD"/>
    <w:rsid w:val="006A5133"/>
    <w:rsid w:val="006A51AE"/>
    <w:rsid w:val="006A544A"/>
    <w:rsid w:val="006A556F"/>
    <w:rsid w:val="006A5CF8"/>
    <w:rsid w:val="006A5EC3"/>
    <w:rsid w:val="006A5FA5"/>
    <w:rsid w:val="006A607A"/>
    <w:rsid w:val="006A64B1"/>
    <w:rsid w:val="006A67EC"/>
    <w:rsid w:val="006A7316"/>
    <w:rsid w:val="006A77C9"/>
    <w:rsid w:val="006A7E97"/>
    <w:rsid w:val="006B0A52"/>
    <w:rsid w:val="006B0BA3"/>
    <w:rsid w:val="006B0CC2"/>
    <w:rsid w:val="006B1186"/>
    <w:rsid w:val="006B16F7"/>
    <w:rsid w:val="006B1736"/>
    <w:rsid w:val="006B1BEF"/>
    <w:rsid w:val="006B2B7D"/>
    <w:rsid w:val="006B3032"/>
    <w:rsid w:val="006B3938"/>
    <w:rsid w:val="006B3C2A"/>
    <w:rsid w:val="006B3D86"/>
    <w:rsid w:val="006B3DF0"/>
    <w:rsid w:val="006B42D8"/>
    <w:rsid w:val="006B42F6"/>
    <w:rsid w:val="006B43B2"/>
    <w:rsid w:val="006B43DD"/>
    <w:rsid w:val="006B462D"/>
    <w:rsid w:val="006B4A0D"/>
    <w:rsid w:val="006B4C46"/>
    <w:rsid w:val="006B645D"/>
    <w:rsid w:val="006B6C2B"/>
    <w:rsid w:val="006B7773"/>
    <w:rsid w:val="006B7A7C"/>
    <w:rsid w:val="006C09F2"/>
    <w:rsid w:val="006C0CEC"/>
    <w:rsid w:val="006C0CEF"/>
    <w:rsid w:val="006C1533"/>
    <w:rsid w:val="006C1AA0"/>
    <w:rsid w:val="006C1C99"/>
    <w:rsid w:val="006C22A0"/>
    <w:rsid w:val="006C2424"/>
    <w:rsid w:val="006C3263"/>
    <w:rsid w:val="006C336C"/>
    <w:rsid w:val="006C3678"/>
    <w:rsid w:val="006C4D81"/>
    <w:rsid w:val="006C4E27"/>
    <w:rsid w:val="006C4F3B"/>
    <w:rsid w:val="006C5457"/>
    <w:rsid w:val="006C5B06"/>
    <w:rsid w:val="006C6267"/>
    <w:rsid w:val="006C6290"/>
    <w:rsid w:val="006C6CD4"/>
    <w:rsid w:val="006C6FD3"/>
    <w:rsid w:val="006C700C"/>
    <w:rsid w:val="006C7E87"/>
    <w:rsid w:val="006D02B3"/>
    <w:rsid w:val="006D0FEB"/>
    <w:rsid w:val="006D110A"/>
    <w:rsid w:val="006D1238"/>
    <w:rsid w:val="006D1B61"/>
    <w:rsid w:val="006D1BB8"/>
    <w:rsid w:val="006D240C"/>
    <w:rsid w:val="006D304D"/>
    <w:rsid w:val="006D3470"/>
    <w:rsid w:val="006D3A91"/>
    <w:rsid w:val="006D3E49"/>
    <w:rsid w:val="006D3F23"/>
    <w:rsid w:val="006D3F76"/>
    <w:rsid w:val="006D49D5"/>
    <w:rsid w:val="006D51C0"/>
    <w:rsid w:val="006D5EB2"/>
    <w:rsid w:val="006D63E7"/>
    <w:rsid w:val="006D6BD4"/>
    <w:rsid w:val="006D7936"/>
    <w:rsid w:val="006D79E4"/>
    <w:rsid w:val="006D7A22"/>
    <w:rsid w:val="006D7B1C"/>
    <w:rsid w:val="006D7B7D"/>
    <w:rsid w:val="006D7D8A"/>
    <w:rsid w:val="006D7E8D"/>
    <w:rsid w:val="006E0A92"/>
    <w:rsid w:val="006E0C31"/>
    <w:rsid w:val="006E10C7"/>
    <w:rsid w:val="006E1138"/>
    <w:rsid w:val="006E12DE"/>
    <w:rsid w:val="006E171F"/>
    <w:rsid w:val="006E1A94"/>
    <w:rsid w:val="006E20E3"/>
    <w:rsid w:val="006E2211"/>
    <w:rsid w:val="006E230F"/>
    <w:rsid w:val="006E2648"/>
    <w:rsid w:val="006E31AB"/>
    <w:rsid w:val="006E32D0"/>
    <w:rsid w:val="006E336A"/>
    <w:rsid w:val="006E3B4E"/>
    <w:rsid w:val="006E3BA5"/>
    <w:rsid w:val="006E3DF4"/>
    <w:rsid w:val="006E3E59"/>
    <w:rsid w:val="006E3E7E"/>
    <w:rsid w:val="006E4274"/>
    <w:rsid w:val="006E46A6"/>
    <w:rsid w:val="006E547F"/>
    <w:rsid w:val="006E627D"/>
    <w:rsid w:val="006E63AE"/>
    <w:rsid w:val="006E6642"/>
    <w:rsid w:val="006E66E6"/>
    <w:rsid w:val="006E6D1C"/>
    <w:rsid w:val="006F0334"/>
    <w:rsid w:val="006F0ADB"/>
    <w:rsid w:val="006F0D14"/>
    <w:rsid w:val="006F1E11"/>
    <w:rsid w:val="006F1F70"/>
    <w:rsid w:val="006F20A4"/>
    <w:rsid w:val="006F27AE"/>
    <w:rsid w:val="006F328C"/>
    <w:rsid w:val="006F3BFD"/>
    <w:rsid w:val="006F42DC"/>
    <w:rsid w:val="006F477C"/>
    <w:rsid w:val="006F4887"/>
    <w:rsid w:val="006F4AFE"/>
    <w:rsid w:val="006F55DA"/>
    <w:rsid w:val="006F55FD"/>
    <w:rsid w:val="006F618C"/>
    <w:rsid w:val="006F6B89"/>
    <w:rsid w:val="006F74BB"/>
    <w:rsid w:val="006F74C3"/>
    <w:rsid w:val="006F769B"/>
    <w:rsid w:val="006F7ECC"/>
    <w:rsid w:val="0070019C"/>
    <w:rsid w:val="00700248"/>
    <w:rsid w:val="007009C8"/>
    <w:rsid w:val="00700AF8"/>
    <w:rsid w:val="00701293"/>
    <w:rsid w:val="00701470"/>
    <w:rsid w:val="00703145"/>
    <w:rsid w:val="007031AC"/>
    <w:rsid w:val="0070332F"/>
    <w:rsid w:val="00703735"/>
    <w:rsid w:val="007053F2"/>
    <w:rsid w:val="00705F6B"/>
    <w:rsid w:val="0070610D"/>
    <w:rsid w:val="007062A8"/>
    <w:rsid w:val="00707BA1"/>
    <w:rsid w:val="00707CD1"/>
    <w:rsid w:val="0071002B"/>
    <w:rsid w:val="007109B8"/>
    <w:rsid w:val="00710C2B"/>
    <w:rsid w:val="00711913"/>
    <w:rsid w:val="00711AF4"/>
    <w:rsid w:val="00712147"/>
    <w:rsid w:val="007124DD"/>
    <w:rsid w:val="00713008"/>
    <w:rsid w:val="0071301E"/>
    <w:rsid w:val="007131AF"/>
    <w:rsid w:val="0071320B"/>
    <w:rsid w:val="007139EB"/>
    <w:rsid w:val="00713ECA"/>
    <w:rsid w:val="00714048"/>
    <w:rsid w:val="007144A9"/>
    <w:rsid w:val="00714AF8"/>
    <w:rsid w:val="00714F4C"/>
    <w:rsid w:val="0071529C"/>
    <w:rsid w:val="00715688"/>
    <w:rsid w:val="00715E39"/>
    <w:rsid w:val="007175D5"/>
    <w:rsid w:val="007176F5"/>
    <w:rsid w:val="007177C7"/>
    <w:rsid w:val="00717CAE"/>
    <w:rsid w:val="007203AB"/>
    <w:rsid w:val="007209FE"/>
    <w:rsid w:val="00720AE2"/>
    <w:rsid w:val="00720C8D"/>
    <w:rsid w:val="00720DA3"/>
    <w:rsid w:val="00720DEA"/>
    <w:rsid w:val="00720F92"/>
    <w:rsid w:val="0072129C"/>
    <w:rsid w:val="00721DF9"/>
    <w:rsid w:val="0072229D"/>
    <w:rsid w:val="00722540"/>
    <w:rsid w:val="00722702"/>
    <w:rsid w:val="007229F9"/>
    <w:rsid w:val="00722B89"/>
    <w:rsid w:val="00722D67"/>
    <w:rsid w:val="00722EDF"/>
    <w:rsid w:val="007230EF"/>
    <w:rsid w:val="007253A5"/>
    <w:rsid w:val="00725AA0"/>
    <w:rsid w:val="00725FD7"/>
    <w:rsid w:val="00725FE5"/>
    <w:rsid w:val="0072630F"/>
    <w:rsid w:val="007267B7"/>
    <w:rsid w:val="0072727F"/>
    <w:rsid w:val="007301E1"/>
    <w:rsid w:val="0073054C"/>
    <w:rsid w:val="00730A84"/>
    <w:rsid w:val="00730BBF"/>
    <w:rsid w:val="007315DD"/>
    <w:rsid w:val="007318AC"/>
    <w:rsid w:val="00731BA3"/>
    <w:rsid w:val="00732472"/>
    <w:rsid w:val="00732552"/>
    <w:rsid w:val="00732897"/>
    <w:rsid w:val="007329C0"/>
    <w:rsid w:val="00732F4C"/>
    <w:rsid w:val="0073340A"/>
    <w:rsid w:val="007334BE"/>
    <w:rsid w:val="00733880"/>
    <w:rsid w:val="00734805"/>
    <w:rsid w:val="0073497D"/>
    <w:rsid w:val="00734BE4"/>
    <w:rsid w:val="00734BF6"/>
    <w:rsid w:val="00734E85"/>
    <w:rsid w:val="00735D93"/>
    <w:rsid w:val="00736489"/>
    <w:rsid w:val="007368FF"/>
    <w:rsid w:val="00736DB4"/>
    <w:rsid w:val="00740345"/>
    <w:rsid w:val="00740933"/>
    <w:rsid w:val="00741952"/>
    <w:rsid w:val="00741971"/>
    <w:rsid w:val="007425D5"/>
    <w:rsid w:val="007425F9"/>
    <w:rsid w:val="00743B6C"/>
    <w:rsid w:val="00743C80"/>
    <w:rsid w:val="00744CCD"/>
    <w:rsid w:val="00744FA7"/>
    <w:rsid w:val="00745BAE"/>
    <w:rsid w:val="00745E85"/>
    <w:rsid w:val="00745E9D"/>
    <w:rsid w:val="007462BC"/>
    <w:rsid w:val="007463F2"/>
    <w:rsid w:val="00746498"/>
    <w:rsid w:val="00746517"/>
    <w:rsid w:val="0074780C"/>
    <w:rsid w:val="0075000B"/>
    <w:rsid w:val="00750203"/>
    <w:rsid w:val="007506B9"/>
    <w:rsid w:val="00750C5B"/>
    <w:rsid w:val="007511B3"/>
    <w:rsid w:val="007513B2"/>
    <w:rsid w:val="00752B12"/>
    <w:rsid w:val="007537EF"/>
    <w:rsid w:val="00754803"/>
    <w:rsid w:val="00754D7B"/>
    <w:rsid w:val="0075540F"/>
    <w:rsid w:val="0075680F"/>
    <w:rsid w:val="00756934"/>
    <w:rsid w:val="007570E4"/>
    <w:rsid w:val="00757413"/>
    <w:rsid w:val="00760805"/>
    <w:rsid w:val="00760C28"/>
    <w:rsid w:val="00760E72"/>
    <w:rsid w:val="0076111F"/>
    <w:rsid w:val="00761625"/>
    <w:rsid w:val="00762A10"/>
    <w:rsid w:val="00763C5D"/>
    <w:rsid w:val="007646C2"/>
    <w:rsid w:val="00764704"/>
    <w:rsid w:val="00764975"/>
    <w:rsid w:val="00765BEF"/>
    <w:rsid w:val="007665F6"/>
    <w:rsid w:val="0076673D"/>
    <w:rsid w:val="0076751B"/>
    <w:rsid w:val="00770473"/>
    <w:rsid w:val="00770A78"/>
    <w:rsid w:val="00771520"/>
    <w:rsid w:val="00771FD2"/>
    <w:rsid w:val="00772012"/>
    <w:rsid w:val="00773165"/>
    <w:rsid w:val="007735C7"/>
    <w:rsid w:val="00773DD7"/>
    <w:rsid w:val="007740CD"/>
    <w:rsid w:val="007749A2"/>
    <w:rsid w:val="00775E2A"/>
    <w:rsid w:val="007771D1"/>
    <w:rsid w:val="00777D27"/>
    <w:rsid w:val="00777E9E"/>
    <w:rsid w:val="0078126A"/>
    <w:rsid w:val="0078163B"/>
    <w:rsid w:val="0078259C"/>
    <w:rsid w:val="007827B1"/>
    <w:rsid w:val="00782C92"/>
    <w:rsid w:val="00783FC9"/>
    <w:rsid w:val="007841B4"/>
    <w:rsid w:val="00784591"/>
    <w:rsid w:val="00785B49"/>
    <w:rsid w:val="00785FA0"/>
    <w:rsid w:val="007866BA"/>
    <w:rsid w:val="00786D43"/>
    <w:rsid w:val="00786F2C"/>
    <w:rsid w:val="007874AB"/>
    <w:rsid w:val="00787C34"/>
    <w:rsid w:val="007908D9"/>
    <w:rsid w:val="00791548"/>
    <w:rsid w:val="00792205"/>
    <w:rsid w:val="00792329"/>
    <w:rsid w:val="0079274C"/>
    <w:rsid w:val="0079291C"/>
    <w:rsid w:val="00792B00"/>
    <w:rsid w:val="007932CB"/>
    <w:rsid w:val="007933C5"/>
    <w:rsid w:val="00793956"/>
    <w:rsid w:val="00794522"/>
    <w:rsid w:val="00795373"/>
    <w:rsid w:val="0079598F"/>
    <w:rsid w:val="00795A87"/>
    <w:rsid w:val="00796832"/>
    <w:rsid w:val="007968A4"/>
    <w:rsid w:val="0079690D"/>
    <w:rsid w:val="00797690"/>
    <w:rsid w:val="007976ED"/>
    <w:rsid w:val="00797B45"/>
    <w:rsid w:val="007A0299"/>
    <w:rsid w:val="007A0EF5"/>
    <w:rsid w:val="007A13A4"/>
    <w:rsid w:val="007A2F07"/>
    <w:rsid w:val="007A3DA5"/>
    <w:rsid w:val="007A410B"/>
    <w:rsid w:val="007A50A1"/>
    <w:rsid w:val="007A59D4"/>
    <w:rsid w:val="007A60B5"/>
    <w:rsid w:val="007A6B18"/>
    <w:rsid w:val="007A741F"/>
    <w:rsid w:val="007A7BDE"/>
    <w:rsid w:val="007B0214"/>
    <w:rsid w:val="007B061E"/>
    <w:rsid w:val="007B1650"/>
    <w:rsid w:val="007B202E"/>
    <w:rsid w:val="007B2232"/>
    <w:rsid w:val="007B24C9"/>
    <w:rsid w:val="007B27DF"/>
    <w:rsid w:val="007B2F18"/>
    <w:rsid w:val="007B3F6F"/>
    <w:rsid w:val="007B5026"/>
    <w:rsid w:val="007B601F"/>
    <w:rsid w:val="007B67E6"/>
    <w:rsid w:val="007C0951"/>
    <w:rsid w:val="007C16FE"/>
    <w:rsid w:val="007C379F"/>
    <w:rsid w:val="007C3D63"/>
    <w:rsid w:val="007C44A8"/>
    <w:rsid w:val="007C49B5"/>
    <w:rsid w:val="007C5218"/>
    <w:rsid w:val="007C5DC2"/>
    <w:rsid w:val="007C6644"/>
    <w:rsid w:val="007C6A7A"/>
    <w:rsid w:val="007C6ADE"/>
    <w:rsid w:val="007C6B1B"/>
    <w:rsid w:val="007C795D"/>
    <w:rsid w:val="007D0AB4"/>
    <w:rsid w:val="007D0DE9"/>
    <w:rsid w:val="007D1D0E"/>
    <w:rsid w:val="007D244A"/>
    <w:rsid w:val="007D2A23"/>
    <w:rsid w:val="007D312A"/>
    <w:rsid w:val="007D4857"/>
    <w:rsid w:val="007D4C20"/>
    <w:rsid w:val="007D4C59"/>
    <w:rsid w:val="007D581D"/>
    <w:rsid w:val="007D5C9B"/>
    <w:rsid w:val="007D6FB8"/>
    <w:rsid w:val="007D7407"/>
    <w:rsid w:val="007D75CE"/>
    <w:rsid w:val="007D7C87"/>
    <w:rsid w:val="007D7EDF"/>
    <w:rsid w:val="007E0EE3"/>
    <w:rsid w:val="007E1A87"/>
    <w:rsid w:val="007E25B3"/>
    <w:rsid w:val="007E25B7"/>
    <w:rsid w:val="007E3F59"/>
    <w:rsid w:val="007E42F4"/>
    <w:rsid w:val="007E44D9"/>
    <w:rsid w:val="007E4858"/>
    <w:rsid w:val="007E4A86"/>
    <w:rsid w:val="007E5533"/>
    <w:rsid w:val="007E5CBB"/>
    <w:rsid w:val="007E6049"/>
    <w:rsid w:val="007E7040"/>
    <w:rsid w:val="007F0104"/>
    <w:rsid w:val="007F0246"/>
    <w:rsid w:val="007F0529"/>
    <w:rsid w:val="007F0C5A"/>
    <w:rsid w:val="007F0E41"/>
    <w:rsid w:val="007F0FA9"/>
    <w:rsid w:val="007F124A"/>
    <w:rsid w:val="007F256C"/>
    <w:rsid w:val="007F2EB2"/>
    <w:rsid w:val="007F3C2D"/>
    <w:rsid w:val="007F45FD"/>
    <w:rsid w:val="007F5440"/>
    <w:rsid w:val="007F56EC"/>
    <w:rsid w:val="007F5C26"/>
    <w:rsid w:val="007F7445"/>
    <w:rsid w:val="007F7A18"/>
    <w:rsid w:val="00800545"/>
    <w:rsid w:val="00800820"/>
    <w:rsid w:val="0080117B"/>
    <w:rsid w:val="0080145C"/>
    <w:rsid w:val="00801532"/>
    <w:rsid w:val="008023B5"/>
    <w:rsid w:val="00802791"/>
    <w:rsid w:val="008028DF"/>
    <w:rsid w:val="00802DC3"/>
    <w:rsid w:val="0080348F"/>
    <w:rsid w:val="00803B99"/>
    <w:rsid w:val="00804170"/>
    <w:rsid w:val="00804878"/>
    <w:rsid w:val="00804B81"/>
    <w:rsid w:val="0080565C"/>
    <w:rsid w:val="0080649E"/>
    <w:rsid w:val="00806BD9"/>
    <w:rsid w:val="00806C21"/>
    <w:rsid w:val="008077B9"/>
    <w:rsid w:val="00807828"/>
    <w:rsid w:val="00810098"/>
    <w:rsid w:val="00810A5A"/>
    <w:rsid w:val="00810BD5"/>
    <w:rsid w:val="0081193F"/>
    <w:rsid w:val="00811AD1"/>
    <w:rsid w:val="00811EAA"/>
    <w:rsid w:val="00811F76"/>
    <w:rsid w:val="0081200E"/>
    <w:rsid w:val="008126F0"/>
    <w:rsid w:val="0081282B"/>
    <w:rsid w:val="00812AEE"/>
    <w:rsid w:val="00812CD3"/>
    <w:rsid w:val="00812E52"/>
    <w:rsid w:val="00812F32"/>
    <w:rsid w:val="00813105"/>
    <w:rsid w:val="00813AD6"/>
    <w:rsid w:val="00813E83"/>
    <w:rsid w:val="00813EAB"/>
    <w:rsid w:val="00815632"/>
    <w:rsid w:val="00815815"/>
    <w:rsid w:val="00815E56"/>
    <w:rsid w:val="008173FC"/>
    <w:rsid w:val="008178E0"/>
    <w:rsid w:val="00817A07"/>
    <w:rsid w:val="00820187"/>
    <w:rsid w:val="0082086D"/>
    <w:rsid w:val="00820B8B"/>
    <w:rsid w:val="0082117D"/>
    <w:rsid w:val="0082117E"/>
    <w:rsid w:val="00821969"/>
    <w:rsid w:val="00822144"/>
    <w:rsid w:val="008222F6"/>
    <w:rsid w:val="00824603"/>
    <w:rsid w:val="00825EEC"/>
    <w:rsid w:val="00826021"/>
    <w:rsid w:val="008269F0"/>
    <w:rsid w:val="00826DD8"/>
    <w:rsid w:val="00826DD9"/>
    <w:rsid w:val="00827B38"/>
    <w:rsid w:val="00827E1E"/>
    <w:rsid w:val="00830193"/>
    <w:rsid w:val="00830E71"/>
    <w:rsid w:val="008311C0"/>
    <w:rsid w:val="0083130F"/>
    <w:rsid w:val="00831A99"/>
    <w:rsid w:val="00831C7D"/>
    <w:rsid w:val="00831DB1"/>
    <w:rsid w:val="0083268F"/>
    <w:rsid w:val="00832F7D"/>
    <w:rsid w:val="00833194"/>
    <w:rsid w:val="00833F1F"/>
    <w:rsid w:val="008344A4"/>
    <w:rsid w:val="008351C3"/>
    <w:rsid w:val="008352A7"/>
    <w:rsid w:val="00835627"/>
    <w:rsid w:val="008359F3"/>
    <w:rsid w:val="00835F9F"/>
    <w:rsid w:val="008362AA"/>
    <w:rsid w:val="008366B9"/>
    <w:rsid w:val="0083715E"/>
    <w:rsid w:val="008372B9"/>
    <w:rsid w:val="00837407"/>
    <w:rsid w:val="0084017E"/>
    <w:rsid w:val="00840C59"/>
    <w:rsid w:val="0084105D"/>
    <w:rsid w:val="0084114F"/>
    <w:rsid w:val="00841689"/>
    <w:rsid w:val="0084202D"/>
    <w:rsid w:val="00842538"/>
    <w:rsid w:val="00842BEE"/>
    <w:rsid w:val="00844512"/>
    <w:rsid w:val="0084464F"/>
    <w:rsid w:val="0084471D"/>
    <w:rsid w:val="008451B3"/>
    <w:rsid w:val="008457AB"/>
    <w:rsid w:val="00846284"/>
    <w:rsid w:val="008477AC"/>
    <w:rsid w:val="008502F7"/>
    <w:rsid w:val="0085084E"/>
    <w:rsid w:val="00850AA1"/>
    <w:rsid w:val="008512C4"/>
    <w:rsid w:val="00852389"/>
    <w:rsid w:val="0085288E"/>
    <w:rsid w:val="008528A3"/>
    <w:rsid w:val="0085335B"/>
    <w:rsid w:val="008537BD"/>
    <w:rsid w:val="00853CEA"/>
    <w:rsid w:val="008546B8"/>
    <w:rsid w:val="008546CA"/>
    <w:rsid w:val="00854898"/>
    <w:rsid w:val="008550DB"/>
    <w:rsid w:val="008552A8"/>
    <w:rsid w:val="00855DC0"/>
    <w:rsid w:val="008568E0"/>
    <w:rsid w:val="00856B3B"/>
    <w:rsid w:val="00856B9F"/>
    <w:rsid w:val="0085728D"/>
    <w:rsid w:val="00857EA8"/>
    <w:rsid w:val="00860C61"/>
    <w:rsid w:val="008616CB"/>
    <w:rsid w:val="00861FD4"/>
    <w:rsid w:val="00862393"/>
    <w:rsid w:val="00862715"/>
    <w:rsid w:val="00862C9A"/>
    <w:rsid w:val="00862D59"/>
    <w:rsid w:val="008631AA"/>
    <w:rsid w:val="00863AC5"/>
    <w:rsid w:val="00865598"/>
    <w:rsid w:val="00865D9D"/>
    <w:rsid w:val="008667F0"/>
    <w:rsid w:val="00867064"/>
    <w:rsid w:val="008678EB"/>
    <w:rsid w:val="00867D3F"/>
    <w:rsid w:val="00867E0C"/>
    <w:rsid w:val="00870244"/>
    <w:rsid w:val="00870881"/>
    <w:rsid w:val="008708BD"/>
    <w:rsid w:val="008709C8"/>
    <w:rsid w:val="008716B9"/>
    <w:rsid w:val="00871767"/>
    <w:rsid w:val="00873773"/>
    <w:rsid w:val="00873D90"/>
    <w:rsid w:val="008745A2"/>
    <w:rsid w:val="00874772"/>
    <w:rsid w:val="00875927"/>
    <w:rsid w:val="00875D45"/>
    <w:rsid w:val="0087646B"/>
    <w:rsid w:val="00876C33"/>
    <w:rsid w:val="00877C8D"/>
    <w:rsid w:val="0088054E"/>
    <w:rsid w:val="00880780"/>
    <w:rsid w:val="00880903"/>
    <w:rsid w:val="0088273D"/>
    <w:rsid w:val="008827CD"/>
    <w:rsid w:val="008831E4"/>
    <w:rsid w:val="008847D3"/>
    <w:rsid w:val="0088510E"/>
    <w:rsid w:val="0088539E"/>
    <w:rsid w:val="00885FCD"/>
    <w:rsid w:val="0088617B"/>
    <w:rsid w:val="00886451"/>
    <w:rsid w:val="00886784"/>
    <w:rsid w:val="0088742A"/>
    <w:rsid w:val="008900FE"/>
    <w:rsid w:val="00890689"/>
    <w:rsid w:val="0089097A"/>
    <w:rsid w:val="00892288"/>
    <w:rsid w:val="00892801"/>
    <w:rsid w:val="00892AE3"/>
    <w:rsid w:val="00892C89"/>
    <w:rsid w:val="008933DC"/>
    <w:rsid w:val="00894449"/>
    <w:rsid w:val="00894893"/>
    <w:rsid w:val="008948A9"/>
    <w:rsid w:val="008954D9"/>
    <w:rsid w:val="00895CDF"/>
    <w:rsid w:val="008962C0"/>
    <w:rsid w:val="008965CC"/>
    <w:rsid w:val="00897321"/>
    <w:rsid w:val="00897B25"/>
    <w:rsid w:val="008A009F"/>
    <w:rsid w:val="008A0613"/>
    <w:rsid w:val="008A066D"/>
    <w:rsid w:val="008A08B7"/>
    <w:rsid w:val="008A158B"/>
    <w:rsid w:val="008A1951"/>
    <w:rsid w:val="008A1A20"/>
    <w:rsid w:val="008A1CCA"/>
    <w:rsid w:val="008A2ED2"/>
    <w:rsid w:val="008A33B1"/>
    <w:rsid w:val="008A41E7"/>
    <w:rsid w:val="008A4B95"/>
    <w:rsid w:val="008A6A6A"/>
    <w:rsid w:val="008A7183"/>
    <w:rsid w:val="008A74D9"/>
    <w:rsid w:val="008A76EA"/>
    <w:rsid w:val="008A7D02"/>
    <w:rsid w:val="008B05AB"/>
    <w:rsid w:val="008B1689"/>
    <w:rsid w:val="008B1A20"/>
    <w:rsid w:val="008B1BC9"/>
    <w:rsid w:val="008B22B5"/>
    <w:rsid w:val="008B2547"/>
    <w:rsid w:val="008B282B"/>
    <w:rsid w:val="008B2BAE"/>
    <w:rsid w:val="008B2CD4"/>
    <w:rsid w:val="008B3645"/>
    <w:rsid w:val="008B4464"/>
    <w:rsid w:val="008B53F0"/>
    <w:rsid w:val="008B55AB"/>
    <w:rsid w:val="008B5AA3"/>
    <w:rsid w:val="008B68E0"/>
    <w:rsid w:val="008B6BC1"/>
    <w:rsid w:val="008B78BD"/>
    <w:rsid w:val="008B7D95"/>
    <w:rsid w:val="008C00D2"/>
    <w:rsid w:val="008C11AB"/>
    <w:rsid w:val="008C2522"/>
    <w:rsid w:val="008C29EB"/>
    <w:rsid w:val="008C3171"/>
    <w:rsid w:val="008C35FA"/>
    <w:rsid w:val="008C3884"/>
    <w:rsid w:val="008C40C4"/>
    <w:rsid w:val="008C4B83"/>
    <w:rsid w:val="008C4CBC"/>
    <w:rsid w:val="008C4FAF"/>
    <w:rsid w:val="008C6550"/>
    <w:rsid w:val="008C6F03"/>
    <w:rsid w:val="008D0477"/>
    <w:rsid w:val="008D09F3"/>
    <w:rsid w:val="008D0BDF"/>
    <w:rsid w:val="008D10B5"/>
    <w:rsid w:val="008D11C0"/>
    <w:rsid w:val="008D2045"/>
    <w:rsid w:val="008D2393"/>
    <w:rsid w:val="008D23B4"/>
    <w:rsid w:val="008D2852"/>
    <w:rsid w:val="008D36F9"/>
    <w:rsid w:val="008D3719"/>
    <w:rsid w:val="008D40B9"/>
    <w:rsid w:val="008D4152"/>
    <w:rsid w:val="008D4593"/>
    <w:rsid w:val="008D47B8"/>
    <w:rsid w:val="008D49FC"/>
    <w:rsid w:val="008D4E6A"/>
    <w:rsid w:val="008D51E8"/>
    <w:rsid w:val="008D6003"/>
    <w:rsid w:val="008D610F"/>
    <w:rsid w:val="008D653D"/>
    <w:rsid w:val="008D67D0"/>
    <w:rsid w:val="008D6F27"/>
    <w:rsid w:val="008D6FBB"/>
    <w:rsid w:val="008D79B6"/>
    <w:rsid w:val="008D7AEF"/>
    <w:rsid w:val="008D7E80"/>
    <w:rsid w:val="008D7F63"/>
    <w:rsid w:val="008E0448"/>
    <w:rsid w:val="008E0758"/>
    <w:rsid w:val="008E098F"/>
    <w:rsid w:val="008E0A3B"/>
    <w:rsid w:val="008E1E1C"/>
    <w:rsid w:val="008E2003"/>
    <w:rsid w:val="008E243E"/>
    <w:rsid w:val="008E2678"/>
    <w:rsid w:val="008E2959"/>
    <w:rsid w:val="008E43F0"/>
    <w:rsid w:val="008E47CD"/>
    <w:rsid w:val="008E583E"/>
    <w:rsid w:val="008E5865"/>
    <w:rsid w:val="008E59B0"/>
    <w:rsid w:val="008E5C0A"/>
    <w:rsid w:val="008E609E"/>
    <w:rsid w:val="008E6159"/>
    <w:rsid w:val="008E6355"/>
    <w:rsid w:val="008E6F8D"/>
    <w:rsid w:val="008F0110"/>
    <w:rsid w:val="008F0784"/>
    <w:rsid w:val="008F1356"/>
    <w:rsid w:val="008F1CD2"/>
    <w:rsid w:val="008F2034"/>
    <w:rsid w:val="008F2CC7"/>
    <w:rsid w:val="008F3FA9"/>
    <w:rsid w:val="008F4068"/>
    <w:rsid w:val="008F48C1"/>
    <w:rsid w:val="008F552C"/>
    <w:rsid w:val="008F5826"/>
    <w:rsid w:val="008F59E8"/>
    <w:rsid w:val="008F5D6F"/>
    <w:rsid w:val="008F6204"/>
    <w:rsid w:val="008F6D0C"/>
    <w:rsid w:val="008F71AD"/>
    <w:rsid w:val="008F73F9"/>
    <w:rsid w:val="008F7BC6"/>
    <w:rsid w:val="00901250"/>
    <w:rsid w:val="00901EB1"/>
    <w:rsid w:val="0090260E"/>
    <w:rsid w:val="00903827"/>
    <w:rsid w:val="00903D37"/>
    <w:rsid w:val="00904B6A"/>
    <w:rsid w:val="009050E4"/>
    <w:rsid w:val="00906351"/>
    <w:rsid w:val="009069EA"/>
    <w:rsid w:val="00910897"/>
    <w:rsid w:val="009120AE"/>
    <w:rsid w:val="009120DF"/>
    <w:rsid w:val="00912264"/>
    <w:rsid w:val="00912A39"/>
    <w:rsid w:val="00912A40"/>
    <w:rsid w:val="00913784"/>
    <w:rsid w:val="009137BE"/>
    <w:rsid w:val="00913C6D"/>
    <w:rsid w:val="00913DE9"/>
    <w:rsid w:val="00914553"/>
    <w:rsid w:val="00916A7B"/>
    <w:rsid w:val="009170B7"/>
    <w:rsid w:val="009204DF"/>
    <w:rsid w:val="00920605"/>
    <w:rsid w:val="00921B2E"/>
    <w:rsid w:val="0092255C"/>
    <w:rsid w:val="00922562"/>
    <w:rsid w:val="00922DD6"/>
    <w:rsid w:val="00922E9D"/>
    <w:rsid w:val="00923462"/>
    <w:rsid w:val="0092438B"/>
    <w:rsid w:val="00924DC5"/>
    <w:rsid w:val="00925720"/>
    <w:rsid w:val="00925E2E"/>
    <w:rsid w:val="0092722A"/>
    <w:rsid w:val="00927B49"/>
    <w:rsid w:val="00930265"/>
    <w:rsid w:val="00930D15"/>
    <w:rsid w:val="00930EE6"/>
    <w:rsid w:val="00931505"/>
    <w:rsid w:val="00931EF1"/>
    <w:rsid w:val="00932C5D"/>
    <w:rsid w:val="009331FE"/>
    <w:rsid w:val="00933A6A"/>
    <w:rsid w:val="00933AA1"/>
    <w:rsid w:val="00933E3D"/>
    <w:rsid w:val="00933F99"/>
    <w:rsid w:val="00934576"/>
    <w:rsid w:val="009346AF"/>
    <w:rsid w:val="00934797"/>
    <w:rsid w:val="00935148"/>
    <w:rsid w:val="00935152"/>
    <w:rsid w:val="00935D96"/>
    <w:rsid w:val="00936140"/>
    <w:rsid w:val="009368B6"/>
    <w:rsid w:val="009370C0"/>
    <w:rsid w:val="0093739C"/>
    <w:rsid w:val="009376DF"/>
    <w:rsid w:val="0093790D"/>
    <w:rsid w:val="00937BAF"/>
    <w:rsid w:val="00937D4F"/>
    <w:rsid w:val="00940606"/>
    <w:rsid w:val="0094133A"/>
    <w:rsid w:val="00941606"/>
    <w:rsid w:val="0094227A"/>
    <w:rsid w:val="00942418"/>
    <w:rsid w:val="00942A83"/>
    <w:rsid w:val="00942E15"/>
    <w:rsid w:val="00943007"/>
    <w:rsid w:val="0094358C"/>
    <w:rsid w:val="0094376E"/>
    <w:rsid w:val="00944639"/>
    <w:rsid w:val="0094493D"/>
    <w:rsid w:val="00944C11"/>
    <w:rsid w:val="00945416"/>
    <w:rsid w:val="009462ED"/>
    <w:rsid w:val="009465A3"/>
    <w:rsid w:val="00946814"/>
    <w:rsid w:val="00946E97"/>
    <w:rsid w:val="00950422"/>
    <w:rsid w:val="0095079E"/>
    <w:rsid w:val="00950E9D"/>
    <w:rsid w:val="00951E89"/>
    <w:rsid w:val="009527C2"/>
    <w:rsid w:val="00952E78"/>
    <w:rsid w:val="00952EFB"/>
    <w:rsid w:val="00952F3B"/>
    <w:rsid w:val="00953273"/>
    <w:rsid w:val="00953E2A"/>
    <w:rsid w:val="00953EC5"/>
    <w:rsid w:val="0095406B"/>
    <w:rsid w:val="00954E0E"/>
    <w:rsid w:val="0095623B"/>
    <w:rsid w:val="009568A0"/>
    <w:rsid w:val="00956A32"/>
    <w:rsid w:val="00956FCB"/>
    <w:rsid w:val="00956FDF"/>
    <w:rsid w:val="0095736D"/>
    <w:rsid w:val="00960108"/>
    <w:rsid w:val="00960A12"/>
    <w:rsid w:val="00960B66"/>
    <w:rsid w:val="00960BCA"/>
    <w:rsid w:val="009613AE"/>
    <w:rsid w:val="009618CF"/>
    <w:rsid w:val="00962F39"/>
    <w:rsid w:val="00963121"/>
    <w:rsid w:val="009631A0"/>
    <w:rsid w:val="009631A6"/>
    <w:rsid w:val="009636FF"/>
    <w:rsid w:val="00964080"/>
    <w:rsid w:val="00964430"/>
    <w:rsid w:val="0096466B"/>
    <w:rsid w:val="0096494D"/>
    <w:rsid w:val="00964A60"/>
    <w:rsid w:val="00964DF2"/>
    <w:rsid w:val="00966412"/>
    <w:rsid w:val="00966A59"/>
    <w:rsid w:val="00966D5F"/>
    <w:rsid w:val="00967B14"/>
    <w:rsid w:val="0097019E"/>
    <w:rsid w:val="00970D96"/>
    <w:rsid w:val="00970FFE"/>
    <w:rsid w:val="00971B70"/>
    <w:rsid w:val="00973073"/>
    <w:rsid w:val="00973C26"/>
    <w:rsid w:val="00974171"/>
    <w:rsid w:val="00974440"/>
    <w:rsid w:val="00974A0F"/>
    <w:rsid w:val="0097555B"/>
    <w:rsid w:val="00975944"/>
    <w:rsid w:val="009759A7"/>
    <w:rsid w:val="009760D4"/>
    <w:rsid w:val="00977474"/>
    <w:rsid w:val="00977ACD"/>
    <w:rsid w:val="00977CA2"/>
    <w:rsid w:val="009800BB"/>
    <w:rsid w:val="00980A89"/>
    <w:rsid w:val="00980AC6"/>
    <w:rsid w:val="00982C17"/>
    <w:rsid w:val="0098301E"/>
    <w:rsid w:val="0098340E"/>
    <w:rsid w:val="0098400C"/>
    <w:rsid w:val="009843E0"/>
    <w:rsid w:val="009844E5"/>
    <w:rsid w:val="009845BA"/>
    <w:rsid w:val="00984B10"/>
    <w:rsid w:val="0098500E"/>
    <w:rsid w:val="009858B4"/>
    <w:rsid w:val="00985E7C"/>
    <w:rsid w:val="009860E4"/>
    <w:rsid w:val="0098786E"/>
    <w:rsid w:val="00987A20"/>
    <w:rsid w:val="00987E28"/>
    <w:rsid w:val="009903C9"/>
    <w:rsid w:val="00991B07"/>
    <w:rsid w:val="00991C41"/>
    <w:rsid w:val="00992662"/>
    <w:rsid w:val="00993097"/>
    <w:rsid w:val="009940D5"/>
    <w:rsid w:val="0099578E"/>
    <w:rsid w:val="009959AA"/>
    <w:rsid w:val="00995C61"/>
    <w:rsid w:val="00995DBD"/>
    <w:rsid w:val="00997187"/>
    <w:rsid w:val="009971BA"/>
    <w:rsid w:val="00997599"/>
    <w:rsid w:val="00997B80"/>
    <w:rsid w:val="00997C2C"/>
    <w:rsid w:val="00997F2A"/>
    <w:rsid w:val="00997F9C"/>
    <w:rsid w:val="009A04E1"/>
    <w:rsid w:val="009A0748"/>
    <w:rsid w:val="009A0929"/>
    <w:rsid w:val="009A21E3"/>
    <w:rsid w:val="009A2D19"/>
    <w:rsid w:val="009A3295"/>
    <w:rsid w:val="009A32DB"/>
    <w:rsid w:val="009A3B68"/>
    <w:rsid w:val="009A47BF"/>
    <w:rsid w:val="009A4EB5"/>
    <w:rsid w:val="009A5597"/>
    <w:rsid w:val="009A5CF9"/>
    <w:rsid w:val="009A5E06"/>
    <w:rsid w:val="009A6339"/>
    <w:rsid w:val="009A6711"/>
    <w:rsid w:val="009A6888"/>
    <w:rsid w:val="009A7809"/>
    <w:rsid w:val="009B04BE"/>
    <w:rsid w:val="009B0F95"/>
    <w:rsid w:val="009B2425"/>
    <w:rsid w:val="009B26A3"/>
    <w:rsid w:val="009B2969"/>
    <w:rsid w:val="009B3892"/>
    <w:rsid w:val="009B3DC8"/>
    <w:rsid w:val="009B4818"/>
    <w:rsid w:val="009B5589"/>
    <w:rsid w:val="009B55A4"/>
    <w:rsid w:val="009B59F7"/>
    <w:rsid w:val="009B651D"/>
    <w:rsid w:val="009B6563"/>
    <w:rsid w:val="009C0343"/>
    <w:rsid w:val="009C13DB"/>
    <w:rsid w:val="009C1413"/>
    <w:rsid w:val="009C1634"/>
    <w:rsid w:val="009C16BC"/>
    <w:rsid w:val="009C19BB"/>
    <w:rsid w:val="009C2451"/>
    <w:rsid w:val="009C2608"/>
    <w:rsid w:val="009C2B5E"/>
    <w:rsid w:val="009C2CB5"/>
    <w:rsid w:val="009C2CD7"/>
    <w:rsid w:val="009C351F"/>
    <w:rsid w:val="009C35D9"/>
    <w:rsid w:val="009C3E10"/>
    <w:rsid w:val="009C4F86"/>
    <w:rsid w:val="009C61F1"/>
    <w:rsid w:val="009C6D05"/>
    <w:rsid w:val="009C7074"/>
    <w:rsid w:val="009C70D8"/>
    <w:rsid w:val="009C78CD"/>
    <w:rsid w:val="009C7B59"/>
    <w:rsid w:val="009C7E60"/>
    <w:rsid w:val="009C7F19"/>
    <w:rsid w:val="009D071C"/>
    <w:rsid w:val="009D075E"/>
    <w:rsid w:val="009D1020"/>
    <w:rsid w:val="009D12E5"/>
    <w:rsid w:val="009D1345"/>
    <w:rsid w:val="009D1E1C"/>
    <w:rsid w:val="009D2018"/>
    <w:rsid w:val="009D2F41"/>
    <w:rsid w:val="009D2FEB"/>
    <w:rsid w:val="009D3666"/>
    <w:rsid w:val="009D3D43"/>
    <w:rsid w:val="009D3D66"/>
    <w:rsid w:val="009D4A47"/>
    <w:rsid w:val="009D4A6E"/>
    <w:rsid w:val="009D4A82"/>
    <w:rsid w:val="009D4B90"/>
    <w:rsid w:val="009D4B95"/>
    <w:rsid w:val="009D513F"/>
    <w:rsid w:val="009D60B6"/>
    <w:rsid w:val="009D6208"/>
    <w:rsid w:val="009D67F5"/>
    <w:rsid w:val="009D69EF"/>
    <w:rsid w:val="009D7271"/>
    <w:rsid w:val="009D7419"/>
    <w:rsid w:val="009D7571"/>
    <w:rsid w:val="009D7895"/>
    <w:rsid w:val="009D79C0"/>
    <w:rsid w:val="009E00EA"/>
    <w:rsid w:val="009E05BC"/>
    <w:rsid w:val="009E151F"/>
    <w:rsid w:val="009E1B53"/>
    <w:rsid w:val="009E1F05"/>
    <w:rsid w:val="009E1FE0"/>
    <w:rsid w:val="009E22D9"/>
    <w:rsid w:val="009E23A0"/>
    <w:rsid w:val="009E336F"/>
    <w:rsid w:val="009E36F9"/>
    <w:rsid w:val="009E5D44"/>
    <w:rsid w:val="009E6E5B"/>
    <w:rsid w:val="009E7006"/>
    <w:rsid w:val="009E709C"/>
    <w:rsid w:val="009E77F8"/>
    <w:rsid w:val="009E7FC8"/>
    <w:rsid w:val="009F03A4"/>
    <w:rsid w:val="009F0AA1"/>
    <w:rsid w:val="009F165C"/>
    <w:rsid w:val="009F1DE3"/>
    <w:rsid w:val="009F21D5"/>
    <w:rsid w:val="009F24D4"/>
    <w:rsid w:val="009F265E"/>
    <w:rsid w:val="009F2937"/>
    <w:rsid w:val="009F3209"/>
    <w:rsid w:val="009F353C"/>
    <w:rsid w:val="009F3656"/>
    <w:rsid w:val="009F3EDD"/>
    <w:rsid w:val="009F43C8"/>
    <w:rsid w:val="009F4C7B"/>
    <w:rsid w:val="009F4F4F"/>
    <w:rsid w:val="009F4FC5"/>
    <w:rsid w:val="009F5C21"/>
    <w:rsid w:val="009F6233"/>
    <w:rsid w:val="009F6348"/>
    <w:rsid w:val="009F64C3"/>
    <w:rsid w:val="009F72CB"/>
    <w:rsid w:val="009F7CB5"/>
    <w:rsid w:val="00A00150"/>
    <w:rsid w:val="00A01643"/>
    <w:rsid w:val="00A01682"/>
    <w:rsid w:val="00A01753"/>
    <w:rsid w:val="00A0211F"/>
    <w:rsid w:val="00A02C0D"/>
    <w:rsid w:val="00A02D8C"/>
    <w:rsid w:val="00A02F7F"/>
    <w:rsid w:val="00A03060"/>
    <w:rsid w:val="00A0387F"/>
    <w:rsid w:val="00A03AF6"/>
    <w:rsid w:val="00A03DA1"/>
    <w:rsid w:val="00A046B5"/>
    <w:rsid w:val="00A04A07"/>
    <w:rsid w:val="00A106FC"/>
    <w:rsid w:val="00A10800"/>
    <w:rsid w:val="00A10B37"/>
    <w:rsid w:val="00A11326"/>
    <w:rsid w:val="00A118B0"/>
    <w:rsid w:val="00A11C0A"/>
    <w:rsid w:val="00A12DB4"/>
    <w:rsid w:val="00A13DF1"/>
    <w:rsid w:val="00A14D53"/>
    <w:rsid w:val="00A1557A"/>
    <w:rsid w:val="00A156BC"/>
    <w:rsid w:val="00A15F7A"/>
    <w:rsid w:val="00A15F7B"/>
    <w:rsid w:val="00A1637A"/>
    <w:rsid w:val="00A1645A"/>
    <w:rsid w:val="00A16CD0"/>
    <w:rsid w:val="00A16E31"/>
    <w:rsid w:val="00A17128"/>
    <w:rsid w:val="00A1756E"/>
    <w:rsid w:val="00A17B26"/>
    <w:rsid w:val="00A2067D"/>
    <w:rsid w:val="00A20B88"/>
    <w:rsid w:val="00A21128"/>
    <w:rsid w:val="00A215D6"/>
    <w:rsid w:val="00A215DF"/>
    <w:rsid w:val="00A21BDC"/>
    <w:rsid w:val="00A22BFD"/>
    <w:rsid w:val="00A22E1A"/>
    <w:rsid w:val="00A22FBD"/>
    <w:rsid w:val="00A2303E"/>
    <w:rsid w:val="00A2307E"/>
    <w:rsid w:val="00A235AF"/>
    <w:rsid w:val="00A238D8"/>
    <w:rsid w:val="00A23B54"/>
    <w:rsid w:val="00A23CDD"/>
    <w:rsid w:val="00A23E56"/>
    <w:rsid w:val="00A24085"/>
    <w:rsid w:val="00A245BA"/>
    <w:rsid w:val="00A247C8"/>
    <w:rsid w:val="00A2601E"/>
    <w:rsid w:val="00A26B51"/>
    <w:rsid w:val="00A27B11"/>
    <w:rsid w:val="00A27C1A"/>
    <w:rsid w:val="00A302EA"/>
    <w:rsid w:val="00A30CCB"/>
    <w:rsid w:val="00A315C4"/>
    <w:rsid w:val="00A31768"/>
    <w:rsid w:val="00A317AB"/>
    <w:rsid w:val="00A318D8"/>
    <w:rsid w:val="00A318F1"/>
    <w:rsid w:val="00A31D84"/>
    <w:rsid w:val="00A32A9C"/>
    <w:rsid w:val="00A32E39"/>
    <w:rsid w:val="00A335F9"/>
    <w:rsid w:val="00A347F0"/>
    <w:rsid w:val="00A3491F"/>
    <w:rsid w:val="00A3558D"/>
    <w:rsid w:val="00A35A1F"/>
    <w:rsid w:val="00A35BF3"/>
    <w:rsid w:val="00A35CBD"/>
    <w:rsid w:val="00A35F0B"/>
    <w:rsid w:val="00A36184"/>
    <w:rsid w:val="00A36746"/>
    <w:rsid w:val="00A37B9F"/>
    <w:rsid w:val="00A419D9"/>
    <w:rsid w:val="00A4233A"/>
    <w:rsid w:val="00A427AA"/>
    <w:rsid w:val="00A42A8E"/>
    <w:rsid w:val="00A42EBD"/>
    <w:rsid w:val="00A4389F"/>
    <w:rsid w:val="00A44164"/>
    <w:rsid w:val="00A4456C"/>
    <w:rsid w:val="00A44811"/>
    <w:rsid w:val="00A4607E"/>
    <w:rsid w:val="00A464B5"/>
    <w:rsid w:val="00A46F19"/>
    <w:rsid w:val="00A4725E"/>
    <w:rsid w:val="00A47E03"/>
    <w:rsid w:val="00A5079C"/>
    <w:rsid w:val="00A51461"/>
    <w:rsid w:val="00A51D16"/>
    <w:rsid w:val="00A5234C"/>
    <w:rsid w:val="00A5271B"/>
    <w:rsid w:val="00A53B8F"/>
    <w:rsid w:val="00A53EF6"/>
    <w:rsid w:val="00A54189"/>
    <w:rsid w:val="00A54D0D"/>
    <w:rsid w:val="00A54FF5"/>
    <w:rsid w:val="00A55472"/>
    <w:rsid w:val="00A55C09"/>
    <w:rsid w:val="00A566E1"/>
    <w:rsid w:val="00A57220"/>
    <w:rsid w:val="00A57320"/>
    <w:rsid w:val="00A573A2"/>
    <w:rsid w:val="00A5783B"/>
    <w:rsid w:val="00A579F7"/>
    <w:rsid w:val="00A57F86"/>
    <w:rsid w:val="00A601EF"/>
    <w:rsid w:val="00A60274"/>
    <w:rsid w:val="00A60F0F"/>
    <w:rsid w:val="00A619B7"/>
    <w:rsid w:val="00A63584"/>
    <w:rsid w:val="00A64CAA"/>
    <w:rsid w:val="00A64CFC"/>
    <w:rsid w:val="00A64F81"/>
    <w:rsid w:val="00A6517B"/>
    <w:rsid w:val="00A66641"/>
    <w:rsid w:val="00A66DE2"/>
    <w:rsid w:val="00A675D2"/>
    <w:rsid w:val="00A70093"/>
    <w:rsid w:val="00A70D46"/>
    <w:rsid w:val="00A722E5"/>
    <w:rsid w:val="00A725CE"/>
    <w:rsid w:val="00A72684"/>
    <w:rsid w:val="00A72943"/>
    <w:rsid w:val="00A72DF2"/>
    <w:rsid w:val="00A72EA0"/>
    <w:rsid w:val="00A74121"/>
    <w:rsid w:val="00A74515"/>
    <w:rsid w:val="00A753CF"/>
    <w:rsid w:val="00A764ED"/>
    <w:rsid w:val="00A768B8"/>
    <w:rsid w:val="00A76D83"/>
    <w:rsid w:val="00A76DC2"/>
    <w:rsid w:val="00A7781C"/>
    <w:rsid w:val="00A77F75"/>
    <w:rsid w:val="00A80584"/>
    <w:rsid w:val="00A80A0C"/>
    <w:rsid w:val="00A812A1"/>
    <w:rsid w:val="00A81933"/>
    <w:rsid w:val="00A8234A"/>
    <w:rsid w:val="00A82FF9"/>
    <w:rsid w:val="00A838B7"/>
    <w:rsid w:val="00A83E93"/>
    <w:rsid w:val="00A84076"/>
    <w:rsid w:val="00A843DA"/>
    <w:rsid w:val="00A84897"/>
    <w:rsid w:val="00A84CB6"/>
    <w:rsid w:val="00A8530F"/>
    <w:rsid w:val="00A8592A"/>
    <w:rsid w:val="00A85A07"/>
    <w:rsid w:val="00A85A17"/>
    <w:rsid w:val="00A860DA"/>
    <w:rsid w:val="00A86E83"/>
    <w:rsid w:val="00A87007"/>
    <w:rsid w:val="00A8729F"/>
    <w:rsid w:val="00A87342"/>
    <w:rsid w:val="00A8760B"/>
    <w:rsid w:val="00A8793D"/>
    <w:rsid w:val="00A87A85"/>
    <w:rsid w:val="00A907FA"/>
    <w:rsid w:val="00A9088D"/>
    <w:rsid w:val="00A9162D"/>
    <w:rsid w:val="00A922B5"/>
    <w:rsid w:val="00A9235C"/>
    <w:rsid w:val="00A92776"/>
    <w:rsid w:val="00A939F8"/>
    <w:rsid w:val="00A93FC8"/>
    <w:rsid w:val="00A94182"/>
    <w:rsid w:val="00A94BA9"/>
    <w:rsid w:val="00A94C43"/>
    <w:rsid w:val="00A95826"/>
    <w:rsid w:val="00A9601D"/>
    <w:rsid w:val="00A9667C"/>
    <w:rsid w:val="00A96CB7"/>
    <w:rsid w:val="00A96CDC"/>
    <w:rsid w:val="00A96F02"/>
    <w:rsid w:val="00AA0F1A"/>
    <w:rsid w:val="00AA18AD"/>
    <w:rsid w:val="00AA1942"/>
    <w:rsid w:val="00AA1E14"/>
    <w:rsid w:val="00AA21C9"/>
    <w:rsid w:val="00AA2600"/>
    <w:rsid w:val="00AA2D42"/>
    <w:rsid w:val="00AA2DEF"/>
    <w:rsid w:val="00AA341A"/>
    <w:rsid w:val="00AA4D6C"/>
    <w:rsid w:val="00AA5653"/>
    <w:rsid w:val="00AA64CF"/>
    <w:rsid w:val="00AA690A"/>
    <w:rsid w:val="00AA6ED8"/>
    <w:rsid w:val="00AB035E"/>
    <w:rsid w:val="00AB0E7F"/>
    <w:rsid w:val="00AB1C2D"/>
    <w:rsid w:val="00AB3453"/>
    <w:rsid w:val="00AB3D9F"/>
    <w:rsid w:val="00AB4922"/>
    <w:rsid w:val="00AB5179"/>
    <w:rsid w:val="00AB5188"/>
    <w:rsid w:val="00AB52E2"/>
    <w:rsid w:val="00AB571C"/>
    <w:rsid w:val="00AB6A1E"/>
    <w:rsid w:val="00AB6A46"/>
    <w:rsid w:val="00AB7554"/>
    <w:rsid w:val="00AB7F5F"/>
    <w:rsid w:val="00AC05F4"/>
    <w:rsid w:val="00AC07A7"/>
    <w:rsid w:val="00AC1EA5"/>
    <w:rsid w:val="00AC212E"/>
    <w:rsid w:val="00AC2412"/>
    <w:rsid w:val="00AC2523"/>
    <w:rsid w:val="00AC2A22"/>
    <w:rsid w:val="00AC2D84"/>
    <w:rsid w:val="00AC3306"/>
    <w:rsid w:val="00AC3D23"/>
    <w:rsid w:val="00AC4BFF"/>
    <w:rsid w:val="00AC4E99"/>
    <w:rsid w:val="00AC70AA"/>
    <w:rsid w:val="00AC7115"/>
    <w:rsid w:val="00AC7719"/>
    <w:rsid w:val="00AC7C15"/>
    <w:rsid w:val="00AD18E9"/>
    <w:rsid w:val="00AD1A22"/>
    <w:rsid w:val="00AD228D"/>
    <w:rsid w:val="00AD2675"/>
    <w:rsid w:val="00AD28A1"/>
    <w:rsid w:val="00AD2D2B"/>
    <w:rsid w:val="00AD35CF"/>
    <w:rsid w:val="00AD3752"/>
    <w:rsid w:val="00AD3779"/>
    <w:rsid w:val="00AD44A2"/>
    <w:rsid w:val="00AD53B0"/>
    <w:rsid w:val="00AD5C0C"/>
    <w:rsid w:val="00AD6721"/>
    <w:rsid w:val="00AD6841"/>
    <w:rsid w:val="00AD6E5B"/>
    <w:rsid w:val="00AD6F75"/>
    <w:rsid w:val="00AD7235"/>
    <w:rsid w:val="00AD72C7"/>
    <w:rsid w:val="00AD79C5"/>
    <w:rsid w:val="00AE0BF8"/>
    <w:rsid w:val="00AE136B"/>
    <w:rsid w:val="00AE225F"/>
    <w:rsid w:val="00AE240F"/>
    <w:rsid w:val="00AE40FF"/>
    <w:rsid w:val="00AE4283"/>
    <w:rsid w:val="00AE43F5"/>
    <w:rsid w:val="00AE5260"/>
    <w:rsid w:val="00AE649D"/>
    <w:rsid w:val="00AE64D6"/>
    <w:rsid w:val="00AE6E4A"/>
    <w:rsid w:val="00AF0DF9"/>
    <w:rsid w:val="00AF1D1F"/>
    <w:rsid w:val="00AF1FB5"/>
    <w:rsid w:val="00AF3488"/>
    <w:rsid w:val="00AF3A72"/>
    <w:rsid w:val="00AF51FF"/>
    <w:rsid w:val="00AF5244"/>
    <w:rsid w:val="00AF5248"/>
    <w:rsid w:val="00AF5295"/>
    <w:rsid w:val="00AF5532"/>
    <w:rsid w:val="00AF66C2"/>
    <w:rsid w:val="00AF6B2B"/>
    <w:rsid w:val="00AF6C35"/>
    <w:rsid w:val="00AF722E"/>
    <w:rsid w:val="00B001B8"/>
    <w:rsid w:val="00B00E43"/>
    <w:rsid w:val="00B00F67"/>
    <w:rsid w:val="00B01325"/>
    <w:rsid w:val="00B01471"/>
    <w:rsid w:val="00B018FD"/>
    <w:rsid w:val="00B01943"/>
    <w:rsid w:val="00B01FD7"/>
    <w:rsid w:val="00B02112"/>
    <w:rsid w:val="00B0232B"/>
    <w:rsid w:val="00B02652"/>
    <w:rsid w:val="00B04BB5"/>
    <w:rsid w:val="00B04EB2"/>
    <w:rsid w:val="00B05011"/>
    <w:rsid w:val="00B050E6"/>
    <w:rsid w:val="00B059FB"/>
    <w:rsid w:val="00B06139"/>
    <w:rsid w:val="00B0683F"/>
    <w:rsid w:val="00B06FEC"/>
    <w:rsid w:val="00B1033D"/>
    <w:rsid w:val="00B10930"/>
    <w:rsid w:val="00B10DFB"/>
    <w:rsid w:val="00B12B7D"/>
    <w:rsid w:val="00B13935"/>
    <w:rsid w:val="00B13D17"/>
    <w:rsid w:val="00B14410"/>
    <w:rsid w:val="00B14750"/>
    <w:rsid w:val="00B1486C"/>
    <w:rsid w:val="00B1565F"/>
    <w:rsid w:val="00B16461"/>
    <w:rsid w:val="00B1672A"/>
    <w:rsid w:val="00B16C4D"/>
    <w:rsid w:val="00B16EFB"/>
    <w:rsid w:val="00B20388"/>
    <w:rsid w:val="00B208DE"/>
    <w:rsid w:val="00B20A7D"/>
    <w:rsid w:val="00B21013"/>
    <w:rsid w:val="00B21665"/>
    <w:rsid w:val="00B220B9"/>
    <w:rsid w:val="00B22304"/>
    <w:rsid w:val="00B2231D"/>
    <w:rsid w:val="00B22448"/>
    <w:rsid w:val="00B228E2"/>
    <w:rsid w:val="00B23CE9"/>
    <w:rsid w:val="00B243D8"/>
    <w:rsid w:val="00B24909"/>
    <w:rsid w:val="00B25A6B"/>
    <w:rsid w:val="00B25B6E"/>
    <w:rsid w:val="00B2644F"/>
    <w:rsid w:val="00B27068"/>
    <w:rsid w:val="00B27169"/>
    <w:rsid w:val="00B271DC"/>
    <w:rsid w:val="00B27B2A"/>
    <w:rsid w:val="00B27E13"/>
    <w:rsid w:val="00B30C71"/>
    <w:rsid w:val="00B313CE"/>
    <w:rsid w:val="00B31C76"/>
    <w:rsid w:val="00B31DEF"/>
    <w:rsid w:val="00B3228D"/>
    <w:rsid w:val="00B32ED0"/>
    <w:rsid w:val="00B32F23"/>
    <w:rsid w:val="00B33300"/>
    <w:rsid w:val="00B334FA"/>
    <w:rsid w:val="00B33E90"/>
    <w:rsid w:val="00B3443F"/>
    <w:rsid w:val="00B345F6"/>
    <w:rsid w:val="00B34AC7"/>
    <w:rsid w:val="00B35C69"/>
    <w:rsid w:val="00B36797"/>
    <w:rsid w:val="00B368D9"/>
    <w:rsid w:val="00B36A10"/>
    <w:rsid w:val="00B36B38"/>
    <w:rsid w:val="00B36E6C"/>
    <w:rsid w:val="00B4131C"/>
    <w:rsid w:val="00B41BBD"/>
    <w:rsid w:val="00B4278F"/>
    <w:rsid w:val="00B427BF"/>
    <w:rsid w:val="00B42F4C"/>
    <w:rsid w:val="00B43791"/>
    <w:rsid w:val="00B4423E"/>
    <w:rsid w:val="00B44248"/>
    <w:rsid w:val="00B444CD"/>
    <w:rsid w:val="00B44B86"/>
    <w:rsid w:val="00B452D8"/>
    <w:rsid w:val="00B466FA"/>
    <w:rsid w:val="00B46C3E"/>
    <w:rsid w:val="00B46DE9"/>
    <w:rsid w:val="00B471E2"/>
    <w:rsid w:val="00B4734B"/>
    <w:rsid w:val="00B4782E"/>
    <w:rsid w:val="00B47842"/>
    <w:rsid w:val="00B479CD"/>
    <w:rsid w:val="00B50042"/>
    <w:rsid w:val="00B50130"/>
    <w:rsid w:val="00B5018C"/>
    <w:rsid w:val="00B5055B"/>
    <w:rsid w:val="00B50AD5"/>
    <w:rsid w:val="00B515B4"/>
    <w:rsid w:val="00B5175D"/>
    <w:rsid w:val="00B51E3E"/>
    <w:rsid w:val="00B52698"/>
    <w:rsid w:val="00B52BFB"/>
    <w:rsid w:val="00B537A2"/>
    <w:rsid w:val="00B53DF7"/>
    <w:rsid w:val="00B54650"/>
    <w:rsid w:val="00B54D22"/>
    <w:rsid w:val="00B5577C"/>
    <w:rsid w:val="00B55C3A"/>
    <w:rsid w:val="00B570E3"/>
    <w:rsid w:val="00B6018B"/>
    <w:rsid w:val="00B605CB"/>
    <w:rsid w:val="00B61899"/>
    <w:rsid w:val="00B61CEB"/>
    <w:rsid w:val="00B61E28"/>
    <w:rsid w:val="00B61FB8"/>
    <w:rsid w:val="00B62996"/>
    <w:rsid w:val="00B62B11"/>
    <w:rsid w:val="00B62D80"/>
    <w:rsid w:val="00B63162"/>
    <w:rsid w:val="00B637CD"/>
    <w:rsid w:val="00B639FE"/>
    <w:rsid w:val="00B643B8"/>
    <w:rsid w:val="00B64D5F"/>
    <w:rsid w:val="00B64FF5"/>
    <w:rsid w:val="00B657FB"/>
    <w:rsid w:val="00B661F8"/>
    <w:rsid w:val="00B66F22"/>
    <w:rsid w:val="00B66F51"/>
    <w:rsid w:val="00B67D65"/>
    <w:rsid w:val="00B700BB"/>
    <w:rsid w:val="00B70A15"/>
    <w:rsid w:val="00B717C9"/>
    <w:rsid w:val="00B718F1"/>
    <w:rsid w:val="00B71C9C"/>
    <w:rsid w:val="00B72F28"/>
    <w:rsid w:val="00B73E74"/>
    <w:rsid w:val="00B74D6B"/>
    <w:rsid w:val="00B7587A"/>
    <w:rsid w:val="00B76036"/>
    <w:rsid w:val="00B765FE"/>
    <w:rsid w:val="00B77B38"/>
    <w:rsid w:val="00B77FC7"/>
    <w:rsid w:val="00B80582"/>
    <w:rsid w:val="00B80638"/>
    <w:rsid w:val="00B80865"/>
    <w:rsid w:val="00B80894"/>
    <w:rsid w:val="00B80C37"/>
    <w:rsid w:val="00B81632"/>
    <w:rsid w:val="00B826D5"/>
    <w:rsid w:val="00B82A9A"/>
    <w:rsid w:val="00B8316A"/>
    <w:rsid w:val="00B83BD1"/>
    <w:rsid w:val="00B83DF5"/>
    <w:rsid w:val="00B83FD8"/>
    <w:rsid w:val="00B8558A"/>
    <w:rsid w:val="00B86839"/>
    <w:rsid w:val="00B86A6C"/>
    <w:rsid w:val="00B870F1"/>
    <w:rsid w:val="00B87A49"/>
    <w:rsid w:val="00B902E9"/>
    <w:rsid w:val="00B90C8E"/>
    <w:rsid w:val="00B910DF"/>
    <w:rsid w:val="00B91959"/>
    <w:rsid w:val="00B91963"/>
    <w:rsid w:val="00B9237C"/>
    <w:rsid w:val="00B92777"/>
    <w:rsid w:val="00B92CEE"/>
    <w:rsid w:val="00B9386B"/>
    <w:rsid w:val="00B9408B"/>
    <w:rsid w:val="00B940C5"/>
    <w:rsid w:val="00B9486C"/>
    <w:rsid w:val="00B94B51"/>
    <w:rsid w:val="00B95C8E"/>
    <w:rsid w:val="00B96EFA"/>
    <w:rsid w:val="00B974F8"/>
    <w:rsid w:val="00B976D4"/>
    <w:rsid w:val="00B97B41"/>
    <w:rsid w:val="00BA1868"/>
    <w:rsid w:val="00BA2305"/>
    <w:rsid w:val="00BA288F"/>
    <w:rsid w:val="00BA28FB"/>
    <w:rsid w:val="00BA29D8"/>
    <w:rsid w:val="00BA2C11"/>
    <w:rsid w:val="00BA30A8"/>
    <w:rsid w:val="00BA344B"/>
    <w:rsid w:val="00BA3749"/>
    <w:rsid w:val="00BA4762"/>
    <w:rsid w:val="00BA5787"/>
    <w:rsid w:val="00BA596E"/>
    <w:rsid w:val="00BA644B"/>
    <w:rsid w:val="00BA6BCD"/>
    <w:rsid w:val="00BA6BE9"/>
    <w:rsid w:val="00BA6D29"/>
    <w:rsid w:val="00BA79B1"/>
    <w:rsid w:val="00BB0986"/>
    <w:rsid w:val="00BB099D"/>
    <w:rsid w:val="00BB0F50"/>
    <w:rsid w:val="00BB17B7"/>
    <w:rsid w:val="00BB1EF9"/>
    <w:rsid w:val="00BB258B"/>
    <w:rsid w:val="00BB2AF7"/>
    <w:rsid w:val="00BB2F4D"/>
    <w:rsid w:val="00BB3734"/>
    <w:rsid w:val="00BB3E05"/>
    <w:rsid w:val="00BB42F4"/>
    <w:rsid w:val="00BB4FE4"/>
    <w:rsid w:val="00BB5045"/>
    <w:rsid w:val="00BB5991"/>
    <w:rsid w:val="00BB658E"/>
    <w:rsid w:val="00BB7476"/>
    <w:rsid w:val="00BB750B"/>
    <w:rsid w:val="00BB77BD"/>
    <w:rsid w:val="00BC12D5"/>
    <w:rsid w:val="00BC15F3"/>
    <w:rsid w:val="00BC30C1"/>
    <w:rsid w:val="00BC3F8F"/>
    <w:rsid w:val="00BC44DF"/>
    <w:rsid w:val="00BC6005"/>
    <w:rsid w:val="00BC6051"/>
    <w:rsid w:val="00BC6183"/>
    <w:rsid w:val="00BC6324"/>
    <w:rsid w:val="00BC6A79"/>
    <w:rsid w:val="00BC75C1"/>
    <w:rsid w:val="00BD01F8"/>
    <w:rsid w:val="00BD07AE"/>
    <w:rsid w:val="00BD0C0A"/>
    <w:rsid w:val="00BD1C4A"/>
    <w:rsid w:val="00BD2153"/>
    <w:rsid w:val="00BD234E"/>
    <w:rsid w:val="00BD23EE"/>
    <w:rsid w:val="00BD26C4"/>
    <w:rsid w:val="00BD2E70"/>
    <w:rsid w:val="00BD3432"/>
    <w:rsid w:val="00BD4291"/>
    <w:rsid w:val="00BD4F2B"/>
    <w:rsid w:val="00BD59EF"/>
    <w:rsid w:val="00BD71F8"/>
    <w:rsid w:val="00BD7934"/>
    <w:rsid w:val="00BD7C72"/>
    <w:rsid w:val="00BD7DF9"/>
    <w:rsid w:val="00BE0548"/>
    <w:rsid w:val="00BE07CC"/>
    <w:rsid w:val="00BE0A25"/>
    <w:rsid w:val="00BE0ABD"/>
    <w:rsid w:val="00BE0ED6"/>
    <w:rsid w:val="00BE1986"/>
    <w:rsid w:val="00BE1F00"/>
    <w:rsid w:val="00BE1F53"/>
    <w:rsid w:val="00BE21FE"/>
    <w:rsid w:val="00BE2C35"/>
    <w:rsid w:val="00BE2E36"/>
    <w:rsid w:val="00BE3A78"/>
    <w:rsid w:val="00BE3CD9"/>
    <w:rsid w:val="00BE3F8C"/>
    <w:rsid w:val="00BE445A"/>
    <w:rsid w:val="00BE5B88"/>
    <w:rsid w:val="00BE5F23"/>
    <w:rsid w:val="00BE7449"/>
    <w:rsid w:val="00BF0062"/>
    <w:rsid w:val="00BF0A95"/>
    <w:rsid w:val="00BF0AAC"/>
    <w:rsid w:val="00BF0CD9"/>
    <w:rsid w:val="00BF1014"/>
    <w:rsid w:val="00BF10C7"/>
    <w:rsid w:val="00BF1350"/>
    <w:rsid w:val="00BF1678"/>
    <w:rsid w:val="00BF2191"/>
    <w:rsid w:val="00BF2654"/>
    <w:rsid w:val="00BF3305"/>
    <w:rsid w:val="00BF344A"/>
    <w:rsid w:val="00BF3499"/>
    <w:rsid w:val="00BF3562"/>
    <w:rsid w:val="00BF3624"/>
    <w:rsid w:val="00BF3E2D"/>
    <w:rsid w:val="00BF4101"/>
    <w:rsid w:val="00BF4295"/>
    <w:rsid w:val="00BF4AB8"/>
    <w:rsid w:val="00BF5415"/>
    <w:rsid w:val="00BF6222"/>
    <w:rsid w:val="00BF6C8C"/>
    <w:rsid w:val="00BF7CD4"/>
    <w:rsid w:val="00C005E9"/>
    <w:rsid w:val="00C008CA"/>
    <w:rsid w:val="00C009B4"/>
    <w:rsid w:val="00C00A16"/>
    <w:rsid w:val="00C00A23"/>
    <w:rsid w:val="00C0174F"/>
    <w:rsid w:val="00C01BA9"/>
    <w:rsid w:val="00C01CF4"/>
    <w:rsid w:val="00C02491"/>
    <w:rsid w:val="00C025F4"/>
    <w:rsid w:val="00C033F1"/>
    <w:rsid w:val="00C03773"/>
    <w:rsid w:val="00C03A0E"/>
    <w:rsid w:val="00C0442C"/>
    <w:rsid w:val="00C05A01"/>
    <w:rsid w:val="00C05DDE"/>
    <w:rsid w:val="00C06250"/>
    <w:rsid w:val="00C06D7C"/>
    <w:rsid w:val="00C072EA"/>
    <w:rsid w:val="00C07CE2"/>
    <w:rsid w:val="00C07D93"/>
    <w:rsid w:val="00C10529"/>
    <w:rsid w:val="00C111CB"/>
    <w:rsid w:val="00C11F91"/>
    <w:rsid w:val="00C12172"/>
    <w:rsid w:val="00C124CD"/>
    <w:rsid w:val="00C12BE7"/>
    <w:rsid w:val="00C138A7"/>
    <w:rsid w:val="00C13F90"/>
    <w:rsid w:val="00C1406E"/>
    <w:rsid w:val="00C14DBA"/>
    <w:rsid w:val="00C156E4"/>
    <w:rsid w:val="00C15E9D"/>
    <w:rsid w:val="00C160E7"/>
    <w:rsid w:val="00C161BE"/>
    <w:rsid w:val="00C1687F"/>
    <w:rsid w:val="00C16E73"/>
    <w:rsid w:val="00C16FEB"/>
    <w:rsid w:val="00C173E2"/>
    <w:rsid w:val="00C20379"/>
    <w:rsid w:val="00C20394"/>
    <w:rsid w:val="00C203FA"/>
    <w:rsid w:val="00C20584"/>
    <w:rsid w:val="00C20925"/>
    <w:rsid w:val="00C214BB"/>
    <w:rsid w:val="00C21A5E"/>
    <w:rsid w:val="00C223BB"/>
    <w:rsid w:val="00C22640"/>
    <w:rsid w:val="00C22757"/>
    <w:rsid w:val="00C22FBE"/>
    <w:rsid w:val="00C23B8C"/>
    <w:rsid w:val="00C2402A"/>
    <w:rsid w:val="00C241C1"/>
    <w:rsid w:val="00C24ED4"/>
    <w:rsid w:val="00C2547F"/>
    <w:rsid w:val="00C26A6E"/>
    <w:rsid w:val="00C27113"/>
    <w:rsid w:val="00C277A5"/>
    <w:rsid w:val="00C307F6"/>
    <w:rsid w:val="00C30867"/>
    <w:rsid w:val="00C308B7"/>
    <w:rsid w:val="00C30F21"/>
    <w:rsid w:val="00C3129F"/>
    <w:rsid w:val="00C31D3C"/>
    <w:rsid w:val="00C31E3F"/>
    <w:rsid w:val="00C31E83"/>
    <w:rsid w:val="00C32B10"/>
    <w:rsid w:val="00C32C91"/>
    <w:rsid w:val="00C3490F"/>
    <w:rsid w:val="00C34C5B"/>
    <w:rsid w:val="00C3560F"/>
    <w:rsid w:val="00C36F44"/>
    <w:rsid w:val="00C37274"/>
    <w:rsid w:val="00C37D18"/>
    <w:rsid w:val="00C40289"/>
    <w:rsid w:val="00C40423"/>
    <w:rsid w:val="00C40C90"/>
    <w:rsid w:val="00C41030"/>
    <w:rsid w:val="00C4153C"/>
    <w:rsid w:val="00C41E7E"/>
    <w:rsid w:val="00C42397"/>
    <w:rsid w:val="00C425CB"/>
    <w:rsid w:val="00C42AC1"/>
    <w:rsid w:val="00C42C00"/>
    <w:rsid w:val="00C4413B"/>
    <w:rsid w:val="00C44F73"/>
    <w:rsid w:val="00C45515"/>
    <w:rsid w:val="00C45526"/>
    <w:rsid w:val="00C45CF2"/>
    <w:rsid w:val="00C45E44"/>
    <w:rsid w:val="00C46145"/>
    <w:rsid w:val="00C47174"/>
    <w:rsid w:val="00C4745A"/>
    <w:rsid w:val="00C47B2E"/>
    <w:rsid w:val="00C47D73"/>
    <w:rsid w:val="00C50253"/>
    <w:rsid w:val="00C502E7"/>
    <w:rsid w:val="00C505AC"/>
    <w:rsid w:val="00C50BF0"/>
    <w:rsid w:val="00C51535"/>
    <w:rsid w:val="00C518B1"/>
    <w:rsid w:val="00C52846"/>
    <w:rsid w:val="00C53475"/>
    <w:rsid w:val="00C53EE6"/>
    <w:rsid w:val="00C5461D"/>
    <w:rsid w:val="00C54861"/>
    <w:rsid w:val="00C54A09"/>
    <w:rsid w:val="00C5602F"/>
    <w:rsid w:val="00C5667C"/>
    <w:rsid w:val="00C56751"/>
    <w:rsid w:val="00C56AD1"/>
    <w:rsid w:val="00C56C63"/>
    <w:rsid w:val="00C56EA6"/>
    <w:rsid w:val="00C57A5F"/>
    <w:rsid w:val="00C602B5"/>
    <w:rsid w:val="00C604B3"/>
    <w:rsid w:val="00C6092A"/>
    <w:rsid w:val="00C60E92"/>
    <w:rsid w:val="00C61131"/>
    <w:rsid w:val="00C6155F"/>
    <w:rsid w:val="00C615D7"/>
    <w:rsid w:val="00C61647"/>
    <w:rsid w:val="00C61A0B"/>
    <w:rsid w:val="00C6229D"/>
    <w:rsid w:val="00C63999"/>
    <w:rsid w:val="00C641CE"/>
    <w:rsid w:val="00C643F8"/>
    <w:rsid w:val="00C646E9"/>
    <w:rsid w:val="00C65B53"/>
    <w:rsid w:val="00C65C1D"/>
    <w:rsid w:val="00C65EAF"/>
    <w:rsid w:val="00C661E1"/>
    <w:rsid w:val="00C666CE"/>
    <w:rsid w:val="00C70A4D"/>
    <w:rsid w:val="00C70B0C"/>
    <w:rsid w:val="00C70B8C"/>
    <w:rsid w:val="00C70E3F"/>
    <w:rsid w:val="00C714A2"/>
    <w:rsid w:val="00C721DB"/>
    <w:rsid w:val="00C722DC"/>
    <w:rsid w:val="00C723C1"/>
    <w:rsid w:val="00C72524"/>
    <w:rsid w:val="00C72E4F"/>
    <w:rsid w:val="00C73698"/>
    <w:rsid w:val="00C7404B"/>
    <w:rsid w:val="00C745E3"/>
    <w:rsid w:val="00C7489D"/>
    <w:rsid w:val="00C74F48"/>
    <w:rsid w:val="00C7500A"/>
    <w:rsid w:val="00C75436"/>
    <w:rsid w:val="00C7562C"/>
    <w:rsid w:val="00C76EAD"/>
    <w:rsid w:val="00C80307"/>
    <w:rsid w:val="00C80FFF"/>
    <w:rsid w:val="00C81724"/>
    <w:rsid w:val="00C81FC8"/>
    <w:rsid w:val="00C82269"/>
    <w:rsid w:val="00C824FC"/>
    <w:rsid w:val="00C82F6A"/>
    <w:rsid w:val="00C83605"/>
    <w:rsid w:val="00C84108"/>
    <w:rsid w:val="00C8521B"/>
    <w:rsid w:val="00C8610E"/>
    <w:rsid w:val="00C8715F"/>
    <w:rsid w:val="00C90265"/>
    <w:rsid w:val="00C90382"/>
    <w:rsid w:val="00C904E3"/>
    <w:rsid w:val="00C9144E"/>
    <w:rsid w:val="00C9167E"/>
    <w:rsid w:val="00C91D77"/>
    <w:rsid w:val="00C9392D"/>
    <w:rsid w:val="00C93D89"/>
    <w:rsid w:val="00C93E23"/>
    <w:rsid w:val="00C93FE6"/>
    <w:rsid w:val="00C942F6"/>
    <w:rsid w:val="00C945FD"/>
    <w:rsid w:val="00C9503B"/>
    <w:rsid w:val="00C95546"/>
    <w:rsid w:val="00C95E94"/>
    <w:rsid w:val="00C964CC"/>
    <w:rsid w:val="00C96894"/>
    <w:rsid w:val="00C96959"/>
    <w:rsid w:val="00C96E53"/>
    <w:rsid w:val="00C96F96"/>
    <w:rsid w:val="00C97596"/>
    <w:rsid w:val="00CA02FE"/>
    <w:rsid w:val="00CA060D"/>
    <w:rsid w:val="00CA07F0"/>
    <w:rsid w:val="00CA0F67"/>
    <w:rsid w:val="00CA1FFA"/>
    <w:rsid w:val="00CA277C"/>
    <w:rsid w:val="00CA2E9B"/>
    <w:rsid w:val="00CA32E3"/>
    <w:rsid w:val="00CA330E"/>
    <w:rsid w:val="00CA403E"/>
    <w:rsid w:val="00CA466B"/>
    <w:rsid w:val="00CA4746"/>
    <w:rsid w:val="00CA4E58"/>
    <w:rsid w:val="00CA4E66"/>
    <w:rsid w:val="00CA57EC"/>
    <w:rsid w:val="00CA5C93"/>
    <w:rsid w:val="00CA6073"/>
    <w:rsid w:val="00CA638C"/>
    <w:rsid w:val="00CA6510"/>
    <w:rsid w:val="00CA6697"/>
    <w:rsid w:val="00CA7410"/>
    <w:rsid w:val="00CA7D23"/>
    <w:rsid w:val="00CB09A3"/>
    <w:rsid w:val="00CB0AB0"/>
    <w:rsid w:val="00CB1720"/>
    <w:rsid w:val="00CB266C"/>
    <w:rsid w:val="00CB2BC4"/>
    <w:rsid w:val="00CB2D29"/>
    <w:rsid w:val="00CB3B14"/>
    <w:rsid w:val="00CB4203"/>
    <w:rsid w:val="00CB4DEA"/>
    <w:rsid w:val="00CB4FFD"/>
    <w:rsid w:val="00CB526F"/>
    <w:rsid w:val="00CB529A"/>
    <w:rsid w:val="00CB5653"/>
    <w:rsid w:val="00CB5B74"/>
    <w:rsid w:val="00CB5DF9"/>
    <w:rsid w:val="00CB603F"/>
    <w:rsid w:val="00CB60A4"/>
    <w:rsid w:val="00CB643B"/>
    <w:rsid w:val="00CB6ABF"/>
    <w:rsid w:val="00CB71B9"/>
    <w:rsid w:val="00CB7862"/>
    <w:rsid w:val="00CC01FF"/>
    <w:rsid w:val="00CC03FD"/>
    <w:rsid w:val="00CC046B"/>
    <w:rsid w:val="00CC0C62"/>
    <w:rsid w:val="00CC114D"/>
    <w:rsid w:val="00CC23AC"/>
    <w:rsid w:val="00CC3407"/>
    <w:rsid w:val="00CC378C"/>
    <w:rsid w:val="00CC4CC3"/>
    <w:rsid w:val="00CC4E2A"/>
    <w:rsid w:val="00CC4E9F"/>
    <w:rsid w:val="00CC50E8"/>
    <w:rsid w:val="00CC545B"/>
    <w:rsid w:val="00CC5A71"/>
    <w:rsid w:val="00CC673B"/>
    <w:rsid w:val="00CC6B41"/>
    <w:rsid w:val="00CD0E93"/>
    <w:rsid w:val="00CD1020"/>
    <w:rsid w:val="00CD2DF6"/>
    <w:rsid w:val="00CD2F94"/>
    <w:rsid w:val="00CD33E6"/>
    <w:rsid w:val="00CD4D8B"/>
    <w:rsid w:val="00CD4F31"/>
    <w:rsid w:val="00CD5369"/>
    <w:rsid w:val="00CD58FB"/>
    <w:rsid w:val="00CD5E12"/>
    <w:rsid w:val="00CD6C93"/>
    <w:rsid w:val="00CD73C9"/>
    <w:rsid w:val="00CD76F5"/>
    <w:rsid w:val="00CE05EF"/>
    <w:rsid w:val="00CE083C"/>
    <w:rsid w:val="00CE0E2F"/>
    <w:rsid w:val="00CE1889"/>
    <w:rsid w:val="00CE1EF8"/>
    <w:rsid w:val="00CE2197"/>
    <w:rsid w:val="00CE247D"/>
    <w:rsid w:val="00CE2A2D"/>
    <w:rsid w:val="00CE2DA6"/>
    <w:rsid w:val="00CE2E2D"/>
    <w:rsid w:val="00CE498C"/>
    <w:rsid w:val="00CE4CCD"/>
    <w:rsid w:val="00CE4CD5"/>
    <w:rsid w:val="00CE5026"/>
    <w:rsid w:val="00CE55A8"/>
    <w:rsid w:val="00CE5AAE"/>
    <w:rsid w:val="00CE5B75"/>
    <w:rsid w:val="00CE5D4C"/>
    <w:rsid w:val="00CE5E5F"/>
    <w:rsid w:val="00CE60F9"/>
    <w:rsid w:val="00CE61A6"/>
    <w:rsid w:val="00CE7426"/>
    <w:rsid w:val="00CE74CC"/>
    <w:rsid w:val="00CE77F0"/>
    <w:rsid w:val="00CE7930"/>
    <w:rsid w:val="00CF035F"/>
    <w:rsid w:val="00CF0E6F"/>
    <w:rsid w:val="00CF1FCF"/>
    <w:rsid w:val="00CF2746"/>
    <w:rsid w:val="00CF2998"/>
    <w:rsid w:val="00CF30DB"/>
    <w:rsid w:val="00CF31CD"/>
    <w:rsid w:val="00CF3581"/>
    <w:rsid w:val="00CF3AD7"/>
    <w:rsid w:val="00CF3DE2"/>
    <w:rsid w:val="00CF4104"/>
    <w:rsid w:val="00CF460C"/>
    <w:rsid w:val="00CF4A08"/>
    <w:rsid w:val="00CF531E"/>
    <w:rsid w:val="00CF5929"/>
    <w:rsid w:val="00CF5D1C"/>
    <w:rsid w:val="00CF61B8"/>
    <w:rsid w:val="00CF627C"/>
    <w:rsid w:val="00CF6763"/>
    <w:rsid w:val="00CF67A7"/>
    <w:rsid w:val="00CF72C8"/>
    <w:rsid w:val="00CF7890"/>
    <w:rsid w:val="00CF789E"/>
    <w:rsid w:val="00CF7906"/>
    <w:rsid w:val="00CF7D7C"/>
    <w:rsid w:val="00D00272"/>
    <w:rsid w:val="00D00EA6"/>
    <w:rsid w:val="00D00F92"/>
    <w:rsid w:val="00D00FE9"/>
    <w:rsid w:val="00D01347"/>
    <w:rsid w:val="00D01412"/>
    <w:rsid w:val="00D022CE"/>
    <w:rsid w:val="00D026C5"/>
    <w:rsid w:val="00D04DC2"/>
    <w:rsid w:val="00D05480"/>
    <w:rsid w:val="00D0589F"/>
    <w:rsid w:val="00D06843"/>
    <w:rsid w:val="00D06BB2"/>
    <w:rsid w:val="00D07103"/>
    <w:rsid w:val="00D100DB"/>
    <w:rsid w:val="00D102C0"/>
    <w:rsid w:val="00D105BA"/>
    <w:rsid w:val="00D105F8"/>
    <w:rsid w:val="00D10A69"/>
    <w:rsid w:val="00D11052"/>
    <w:rsid w:val="00D1162E"/>
    <w:rsid w:val="00D1176E"/>
    <w:rsid w:val="00D11E16"/>
    <w:rsid w:val="00D12040"/>
    <w:rsid w:val="00D13024"/>
    <w:rsid w:val="00D1425E"/>
    <w:rsid w:val="00D142B5"/>
    <w:rsid w:val="00D145BC"/>
    <w:rsid w:val="00D1479A"/>
    <w:rsid w:val="00D149A7"/>
    <w:rsid w:val="00D14B85"/>
    <w:rsid w:val="00D155B7"/>
    <w:rsid w:val="00D1562A"/>
    <w:rsid w:val="00D1578A"/>
    <w:rsid w:val="00D15D8C"/>
    <w:rsid w:val="00D1610F"/>
    <w:rsid w:val="00D16717"/>
    <w:rsid w:val="00D1676B"/>
    <w:rsid w:val="00D16800"/>
    <w:rsid w:val="00D168D1"/>
    <w:rsid w:val="00D175E8"/>
    <w:rsid w:val="00D17926"/>
    <w:rsid w:val="00D17AC0"/>
    <w:rsid w:val="00D17E91"/>
    <w:rsid w:val="00D17FCC"/>
    <w:rsid w:val="00D20043"/>
    <w:rsid w:val="00D208A2"/>
    <w:rsid w:val="00D2114B"/>
    <w:rsid w:val="00D21B0D"/>
    <w:rsid w:val="00D22024"/>
    <w:rsid w:val="00D22322"/>
    <w:rsid w:val="00D236F5"/>
    <w:rsid w:val="00D240B8"/>
    <w:rsid w:val="00D241F8"/>
    <w:rsid w:val="00D243AB"/>
    <w:rsid w:val="00D26D6C"/>
    <w:rsid w:val="00D26D81"/>
    <w:rsid w:val="00D272A8"/>
    <w:rsid w:val="00D276AC"/>
    <w:rsid w:val="00D27E03"/>
    <w:rsid w:val="00D3023E"/>
    <w:rsid w:val="00D30560"/>
    <w:rsid w:val="00D30685"/>
    <w:rsid w:val="00D31636"/>
    <w:rsid w:val="00D32219"/>
    <w:rsid w:val="00D327E3"/>
    <w:rsid w:val="00D32BAC"/>
    <w:rsid w:val="00D338CE"/>
    <w:rsid w:val="00D339EE"/>
    <w:rsid w:val="00D33E9B"/>
    <w:rsid w:val="00D34B24"/>
    <w:rsid w:val="00D35AEC"/>
    <w:rsid w:val="00D36414"/>
    <w:rsid w:val="00D3738E"/>
    <w:rsid w:val="00D37631"/>
    <w:rsid w:val="00D40A29"/>
    <w:rsid w:val="00D41304"/>
    <w:rsid w:val="00D417FE"/>
    <w:rsid w:val="00D41A69"/>
    <w:rsid w:val="00D41CB6"/>
    <w:rsid w:val="00D433CB"/>
    <w:rsid w:val="00D435E3"/>
    <w:rsid w:val="00D43705"/>
    <w:rsid w:val="00D4406B"/>
    <w:rsid w:val="00D4448C"/>
    <w:rsid w:val="00D44C2F"/>
    <w:rsid w:val="00D44EB3"/>
    <w:rsid w:val="00D4537C"/>
    <w:rsid w:val="00D468C1"/>
    <w:rsid w:val="00D470C7"/>
    <w:rsid w:val="00D4748D"/>
    <w:rsid w:val="00D4753A"/>
    <w:rsid w:val="00D4765B"/>
    <w:rsid w:val="00D47BC1"/>
    <w:rsid w:val="00D47BF8"/>
    <w:rsid w:val="00D51A65"/>
    <w:rsid w:val="00D53251"/>
    <w:rsid w:val="00D54C2B"/>
    <w:rsid w:val="00D54D03"/>
    <w:rsid w:val="00D54EEC"/>
    <w:rsid w:val="00D55FB3"/>
    <w:rsid w:val="00D57E80"/>
    <w:rsid w:val="00D6152D"/>
    <w:rsid w:val="00D61B11"/>
    <w:rsid w:val="00D61B84"/>
    <w:rsid w:val="00D631AE"/>
    <w:rsid w:val="00D638D4"/>
    <w:rsid w:val="00D63A6C"/>
    <w:rsid w:val="00D63EBF"/>
    <w:rsid w:val="00D643CA"/>
    <w:rsid w:val="00D64B63"/>
    <w:rsid w:val="00D64CE5"/>
    <w:rsid w:val="00D65E37"/>
    <w:rsid w:val="00D67479"/>
    <w:rsid w:val="00D67882"/>
    <w:rsid w:val="00D67C0F"/>
    <w:rsid w:val="00D70C46"/>
    <w:rsid w:val="00D7163B"/>
    <w:rsid w:val="00D71D9C"/>
    <w:rsid w:val="00D7309B"/>
    <w:rsid w:val="00D73713"/>
    <w:rsid w:val="00D748E2"/>
    <w:rsid w:val="00D75B17"/>
    <w:rsid w:val="00D75D1A"/>
    <w:rsid w:val="00D76230"/>
    <w:rsid w:val="00D76D20"/>
    <w:rsid w:val="00D8101F"/>
    <w:rsid w:val="00D81257"/>
    <w:rsid w:val="00D82893"/>
    <w:rsid w:val="00D828AB"/>
    <w:rsid w:val="00D82995"/>
    <w:rsid w:val="00D832FD"/>
    <w:rsid w:val="00D83552"/>
    <w:rsid w:val="00D844E8"/>
    <w:rsid w:val="00D85F69"/>
    <w:rsid w:val="00D865D0"/>
    <w:rsid w:val="00D873ED"/>
    <w:rsid w:val="00D87F60"/>
    <w:rsid w:val="00D90526"/>
    <w:rsid w:val="00D91A1E"/>
    <w:rsid w:val="00D928F7"/>
    <w:rsid w:val="00D92FC1"/>
    <w:rsid w:val="00D93B0E"/>
    <w:rsid w:val="00D93EB4"/>
    <w:rsid w:val="00D93EFB"/>
    <w:rsid w:val="00D94094"/>
    <w:rsid w:val="00D94278"/>
    <w:rsid w:val="00D943FA"/>
    <w:rsid w:val="00D94634"/>
    <w:rsid w:val="00D949C1"/>
    <w:rsid w:val="00D94F5E"/>
    <w:rsid w:val="00D9620C"/>
    <w:rsid w:val="00D9693A"/>
    <w:rsid w:val="00D96F77"/>
    <w:rsid w:val="00D97A30"/>
    <w:rsid w:val="00D97F4A"/>
    <w:rsid w:val="00DA0CC4"/>
    <w:rsid w:val="00DA0FF4"/>
    <w:rsid w:val="00DA1874"/>
    <w:rsid w:val="00DA1918"/>
    <w:rsid w:val="00DA1929"/>
    <w:rsid w:val="00DA2368"/>
    <w:rsid w:val="00DA25A2"/>
    <w:rsid w:val="00DA2FF9"/>
    <w:rsid w:val="00DA32F0"/>
    <w:rsid w:val="00DA48AE"/>
    <w:rsid w:val="00DA5D5B"/>
    <w:rsid w:val="00DA67AC"/>
    <w:rsid w:val="00DA6D6D"/>
    <w:rsid w:val="00DA6FD8"/>
    <w:rsid w:val="00DB0047"/>
    <w:rsid w:val="00DB05CE"/>
    <w:rsid w:val="00DB07D3"/>
    <w:rsid w:val="00DB1819"/>
    <w:rsid w:val="00DB1E71"/>
    <w:rsid w:val="00DB1E82"/>
    <w:rsid w:val="00DB2B81"/>
    <w:rsid w:val="00DB334A"/>
    <w:rsid w:val="00DB33B3"/>
    <w:rsid w:val="00DB3834"/>
    <w:rsid w:val="00DB39AD"/>
    <w:rsid w:val="00DB48AB"/>
    <w:rsid w:val="00DB4B34"/>
    <w:rsid w:val="00DB50C4"/>
    <w:rsid w:val="00DB51DE"/>
    <w:rsid w:val="00DB5DEE"/>
    <w:rsid w:val="00DB63D1"/>
    <w:rsid w:val="00DB6D46"/>
    <w:rsid w:val="00DB7051"/>
    <w:rsid w:val="00DB7ABD"/>
    <w:rsid w:val="00DB7FF4"/>
    <w:rsid w:val="00DC066E"/>
    <w:rsid w:val="00DC0B94"/>
    <w:rsid w:val="00DC15C2"/>
    <w:rsid w:val="00DC2AA8"/>
    <w:rsid w:val="00DC2DB0"/>
    <w:rsid w:val="00DC3BBB"/>
    <w:rsid w:val="00DC3C4B"/>
    <w:rsid w:val="00DC42A9"/>
    <w:rsid w:val="00DC46AB"/>
    <w:rsid w:val="00DC59AB"/>
    <w:rsid w:val="00DC5AE6"/>
    <w:rsid w:val="00DC5F4C"/>
    <w:rsid w:val="00DC65BB"/>
    <w:rsid w:val="00DC69C5"/>
    <w:rsid w:val="00DC716E"/>
    <w:rsid w:val="00DC77F8"/>
    <w:rsid w:val="00DC78E5"/>
    <w:rsid w:val="00DC7B00"/>
    <w:rsid w:val="00DD01C5"/>
    <w:rsid w:val="00DD0D07"/>
    <w:rsid w:val="00DD0E22"/>
    <w:rsid w:val="00DD1D62"/>
    <w:rsid w:val="00DD2621"/>
    <w:rsid w:val="00DD2C6B"/>
    <w:rsid w:val="00DD3761"/>
    <w:rsid w:val="00DD38D4"/>
    <w:rsid w:val="00DD3D92"/>
    <w:rsid w:val="00DD43BC"/>
    <w:rsid w:val="00DD4E59"/>
    <w:rsid w:val="00DD509C"/>
    <w:rsid w:val="00DD54F6"/>
    <w:rsid w:val="00DD5956"/>
    <w:rsid w:val="00DD5B19"/>
    <w:rsid w:val="00DD5E99"/>
    <w:rsid w:val="00DD6108"/>
    <w:rsid w:val="00DD699C"/>
    <w:rsid w:val="00DD728E"/>
    <w:rsid w:val="00DE0580"/>
    <w:rsid w:val="00DE09DD"/>
    <w:rsid w:val="00DE0A67"/>
    <w:rsid w:val="00DE111F"/>
    <w:rsid w:val="00DE1144"/>
    <w:rsid w:val="00DE145F"/>
    <w:rsid w:val="00DE1565"/>
    <w:rsid w:val="00DE173B"/>
    <w:rsid w:val="00DE1B4E"/>
    <w:rsid w:val="00DE38FA"/>
    <w:rsid w:val="00DE4008"/>
    <w:rsid w:val="00DE491E"/>
    <w:rsid w:val="00DE4B9C"/>
    <w:rsid w:val="00DE4E2B"/>
    <w:rsid w:val="00DE580E"/>
    <w:rsid w:val="00DE5972"/>
    <w:rsid w:val="00DE5AB5"/>
    <w:rsid w:val="00DE61FA"/>
    <w:rsid w:val="00DE6C9F"/>
    <w:rsid w:val="00DE6FF3"/>
    <w:rsid w:val="00DE7033"/>
    <w:rsid w:val="00DE7746"/>
    <w:rsid w:val="00DE7C20"/>
    <w:rsid w:val="00DF0466"/>
    <w:rsid w:val="00DF0513"/>
    <w:rsid w:val="00DF0FD8"/>
    <w:rsid w:val="00DF1474"/>
    <w:rsid w:val="00DF20F4"/>
    <w:rsid w:val="00DF262B"/>
    <w:rsid w:val="00DF34B7"/>
    <w:rsid w:val="00DF3CCD"/>
    <w:rsid w:val="00DF4024"/>
    <w:rsid w:val="00DF42BE"/>
    <w:rsid w:val="00DF43E8"/>
    <w:rsid w:val="00DF45A5"/>
    <w:rsid w:val="00DF4D9B"/>
    <w:rsid w:val="00DF509C"/>
    <w:rsid w:val="00DF5237"/>
    <w:rsid w:val="00DF523D"/>
    <w:rsid w:val="00DF5CF6"/>
    <w:rsid w:val="00DF5D52"/>
    <w:rsid w:val="00DF6C19"/>
    <w:rsid w:val="00DF6CEC"/>
    <w:rsid w:val="00DF6F07"/>
    <w:rsid w:val="00DF792A"/>
    <w:rsid w:val="00DF79F3"/>
    <w:rsid w:val="00E00E60"/>
    <w:rsid w:val="00E00EBB"/>
    <w:rsid w:val="00E0121F"/>
    <w:rsid w:val="00E01810"/>
    <w:rsid w:val="00E01820"/>
    <w:rsid w:val="00E02224"/>
    <w:rsid w:val="00E023DC"/>
    <w:rsid w:val="00E02452"/>
    <w:rsid w:val="00E0254F"/>
    <w:rsid w:val="00E02E9E"/>
    <w:rsid w:val="00E031A2"/>
    <w:rsid w:val="00E06E08"/>
    <w:rsid w:val="00E078C1"/>
    <w:rsid w:val="00E07C16"/>
    <w:rsid w:val="00E101AB"/>
    <w:rsid w:val="00E1078C"/>
    <w:rsid w:val="00E1158C"/>
    <w:rsid w:val="00E11EF3"/>
    <w:rsid w:val="00E12D4A"/>
    <w:rsid w:val="00E13163"/>
    <w:rsid w:val="00E1322F"/>
    <w:rsid w:val="00E13BCC"/>
    <w:rsid w:val="00E148B9"/>
    <w:rsid w:val="00E1505E"/>
    <w:rsid w:val="00E155FF"/>
    <w:rsid w:val="00E160E9"/>
    <w:rsid w:val="00E160F1"/>
    <w:rsid w:val="00E160F6"/>
    <w:rsid w:val="00E16C43"/>
    <w:rsid w:val="00E17FB8"/>
    <w:rsid w:val="00E20950"/>
    <w:rsid w:val="00E215ED"/>
    <w:rsid w:val="00E21D0D"/>
    <w:rsid w:val="00E22193"/>
    <w:rsid w:val="00E221A6"/>
    <w:rsid w:val="00E22B1C"/>
    <w:rsid w:val="00E24D45"/>
    <w:rsid w:val="00E25284"/>
    <w:rsid w:val="00E254D2"/>
    <w:rsid w:val="00E25901"/>
    <w:rsid w:val="00E25C23"/>
    <w:rsid w:val="00E25FD7"/>
    <w:rsid w:val="00E25FFF"/>
    <w:rsid w:val="00E262D2"/>
    <w:rsid w:val="00E26470"/>
    <w:rsid w:val="00E27F1E"/>
    <w:rsid w:val="00E30A3F"/>
    <w:rsid w:val="00E30E00"/>
    <w:rsid w:val="00E313B9"/>
    <w:rsid w:val="00E32629"/>
    <w:rsid w:val="00E32CA2"/>
    <w:rsid w:val="00E33A6D"/>
    <w:rsid w:val="00E3466A"/>
    <w:rsid w:val="00E34A38"/>
    <w:rsid w:val="00E358EA"/>
    <w:rsid w:val="00E37298"/>
    <w:rsid w:val="00E37F95"/>
    <w:rsid w:val="00E40127"/>
    <w:rsid w:val="00E41FE8"/>
    <w:rsid w:val="00E429DD"/>
    <w:rsid w:val="00E42CE3"/>
    <w:rsid w:val="00E4336C"/>
    <w:rsid w:val="00E43A22"/>
    <w:rsid w:val="00E448C4"/>
    <w:rsid w:val="00E44B49"/>
    <w:rsid w:val="00E4511D"/>
    <w:rsid w:val="00E45928"/>
    <w:rsid w:val="00E45B9C"/>
    <w:rsid w:val="00E46D0F"/>
    <w:rsid w:val="00E47268"/>
    <w:rsid w:val="00E504C5"/>
    <w:rsid w:val="00E5092E"/>
    <w:rsid w:val="00E50B5A"/>
    <w:rsid w:val="00E515FF"/>
    <w:rsid w:val="00E51A45"/>
    <w:rsid w:val="00E51BD3"/>
    <w:rsid w:val="00E52AB6"/>
    <w:rsid w:val="00E52E8D"/>
    <w:rsid w:val="00E52FCE"/>
    <w:rsid w:val="00E54069"/>
    <w:rsid w:val="00E55012"/>
    <w:rsid w:val="00E553C7"/>
    <w:rsid w:val="00E55557"/>
    <w:rsid w:val="00E55C22"/>
    <w:rsid w:val="00E55E81"/>
    <w:rsid w:val="00E56225"/>
    <w:rsid w:val="00E56A10"/>
    <w:rsid w:val="00E5715C"/>
    <w:rsid w:val="00E57854"/>
    <w:rsid w:val="00E57E28"/>
    <w:rsid w:val="00E6021C"/>
    <w:rsid w:val="00E60523"/>
    <w:rsid w:val="00E605FC"/>
    <w:rsid w:val="00E612E6"/>
    <w:rsid w:val="00E61759"/>
    <w:rsid w:val="00E61813"/>
    <w:rsid w:val="00E61FAE"/>
    <w:rsid w:val="00E624AB"/>
    <w:rsid w:val="00E631F2"/>
    <w:rsid w:val="00E63530"/>
    <w:rsid w:val="00E63A7B"/>
    <w:rsid w:val="00E64668"/>
    <w:rsid w:val="00E64F27"/>
    <w:rsid w:val="00E6537E"/>
    <w:rsid w:val="00E658A5"/>
    <w:rsid w:val="00E658D8"/>
    <w:rsid w:val="00E663E5"/>
    <w:rsid w:val="00E665C2"/>
    <w:rsid w:val="00E66AD5"/>
    <w:rsid w:val="00E66C63"/>
    <w:rsid w:val="00E66F56"/>
    <w:rsid w:val="00E67300"/>
    <w:rsid w:val="00E6754D"/>
    <w:rsid w:val="00E705B6"/>
    <w:rsid w:val="00E70EB7"/>
    <w:rsid w:val="00E7154B"/>
    <w:rsid w:val="00E71730"/>
    <w:rsid w:val="00E71EC2"/>
    <w:rsid w:val="00E71EC6"/>
    <w:rsid w:val="00E71F40"/>
    <w:rsid w:val="00E721B7"/>
    <w:rsid w:val="00E72B68"/>
    <w:rsid w:val="00E730EC"/>
    <w:rsid w:val="00E73884"/>
    <w:rsid w:val="00E73E81"/>
    <w:rsid w:val="00E74198"/>
    <w:rsid w:val="00E746E4"/>
    <w:rsid w:val="00E748D6"/>
    <w:rsid w:val="00E74DE5"/>
    <w:rsid w:val="00E75C57"/>
    <w:rsid w:val="00E76285"/>
    <w:rsid w:val="00E762C6"/>
    <w:rsid w:val="00E77431"/>
    <w:rsid w:val="00E774C2"/>
    <w:rsid w:val="00E809E4"/>
    <w:rsid w:val="00E8261E"/>
    <w:rsid w:val="00E82BBB"/>
    <w:rsid w:val="00E82C90"/>
    <w:rsid w:val="00E82D1F"/>
    <w:rsid w:val="00E82F00"/>
    <w:rsid w:val="00E83545"/>
    <w:rsid w:val="00E83A8A"/>
    <w:rsid w:val="00E83CE2"/>
    <w:rsid w:val="00E8426F"/>
    <w:rsid w:val="00E85EED"/>
    <w:rsid w:val="00E8665F"/>
    <w:rsid w:val="00E86744"/>
    <w:rsid w:val="00E874AC"/>
    <w:rsid w:val="00E87924"/>
    <w:rsid w:val="00E904B6"/>
    <w:rsid w:val="00E906B1"/>
    <w:rsid w:val="00E91BEF"/>
    <w:rsid w:val="00E9210A"/>
    <w:rsid w:val="00E9227B"/>
    <w:rsid w:val="00E923A1"/>
    <w:rsid w:val="00E927AF"/>
    <w:rsid w:val="00E9334C"/>
    <w:rsid w:val="00E93851"/>
    <w:rsid w:val="00E93E12"/>
    <w:rsid w:val="00E947C4"/>
    <w:rsid w:val="00E96349"/>
    <w:rsid w:val="00E96F08"/>
    <w:rsid w:val="00E97B91"/>
    <w:rsid w:val="00E97D77"/>
    <w:rsid w:val="00EA021B"/>
    <w:rsid w:val="00EA0231"/>
    <w:rsid w:val="00EA044E"/>
    <w:rsid w:val="00EA04E9"/>
    <w:rsid w:val="00EA1051"/>
    <w:rsid w:val="00EA1249"/>
    <w:rsid w:val="00EA20C1"/>
    <w:rsid w:val="00EA2610"/>
    <w:rsid w:val="00EA30EF"/>
    <w:rsid w:val="00EA3C37"/>
    <w:rsid w:val="00EA50CA"/>
    <w:rsid w:val="00EA5206"/>
    <w:rsid w:val="00EA53C5"/>
    <w:rsid w:val="00EA57FF"/>
    <w:rsid w:val="00EA5C75"/>
    <w:rsid w:val="00EA5D49"/>
    <w:rsid w:val="00EA5D66"/>
    <w:rsid w:val="00EA5F96"/>
    <w:rsid w:val="00EA6BB8"/>
    <w:rsid w:val="00EA6C5E"/>
    <w:rsid w:val="00EB0194"/>
    <w:rsid w:val="00EB041E"/>
    <w:rsid w:val="00EB04AC"/>
    <w:rsid w:val="00EB0AF4"/>
    <w:rsid w:val="00EB0BB4"/>
    <w:rsid w:val="00EB17D4"/>
    <w:rsid w:val="00EB18AE"/>
    <w:rsid w:val="00EB20DB"/>
    <w:rsid w:val="00EB2E8A"/>
    <w:rsid w:val="00EB307F"/>
    <w:rsid w:val="00EB486E"/>
    <w:rsid w:val="00EB4917"/>
    <w:rsid w:val="00EB5DD2"/>
    <w:rsid w:val="00EB64FD"/>
    <w:rsid w:val="00EB6643"/>
    <w:rsid w:val="00EC039A"/>
    <w:rsid w:val="00EC0A2D"/>
    <w:rsid w:val="00EC0C04"/>
    <w:rsid w:val="00EC230F"/>
    <w:rsid w:val="00EC3940"/>
    <w:rsid w:val="00EC3969"/>
    <w:rsid w:val="00EC3C7E"/>
    <w:rsid w:val="00EC4182"/>
    <w:rsid w:val="00EC4220"/>
    <w:rsid w:val="00EC4811"/>
    <w:rsid w:val="00EC49A3"/>
    <w:rsid w:val="00EC4F25"/>
    <w:rsid w:val="00EC4F75"/>
    <w:rsid w:val="00EC4FAD"/>
    <w:rsid w:val="00EC5073"/>
    <w:rsid w:val="00EC5864"/>
    <w:rsid w:val="00EC5B35"/>
    <w:rsid w:val="00EC5FA8"/>
    <w:rsid w:val="00EC6523"/>
    <w:rsid w:val="00EC6AD0"/>
    <w:rsid w:val="00ED03A3"/>
    <w:rsid w:val="00ED168B"/>
    <w:rsid w:val="00ED1B3C"/>
    <w:rsid w:val="00ED2189"/>
    <w:rsid w:val="00ED2FE6"/>
    <w:rsid w:val="00ED305E"/>
    <w:rsid w:val="00ED39B0"/>
    <w:rsid w:val="00ED46E9"/>
    <w:rsid w:val="00ED4910"/>
    <w:rsid w:val="00ED4D8E"/>
    <w:rsid w:val="00ED5084"/>
    <w:rsid w:val="00ED5669"/>
    <w:rsid w:val="00ED5A63"/>
    <w:rsid w:val="00ED668A"/>
    <w:rsid w:val="00ED66D1"/>
    <w:rsid w:val="00ED67B6"/>
    <w:rsid w:val="00ED69E6"/>
    <w:rsid w:val="00ED75BB"/>
    <w:rsid w:val="00ED792C"/>
    <w:rsid w:val="00EE0929"/>
    <w:rsid w:val="00EE149D"/>
    <w:rsid w:val="00EE1792"/>
    <w:rsid w:val="00EE192E"/>
    <w:rsid w:val="00EE1B40"/>
    <w:rsid w:val="00EE22D3"/>
    <w:rsid w:val="00EE22F7"/>
    <w:rsid w:val="00EE23E8"/>
    <w:rsid w:val="00EE29E7"/>
    <w:rsid w:val="00EE3054"/>
    <w:rsid w:val="00EE35D5"/>
    <w:rsid w:val="00EE4036"/>
    <w:rsid w:val="00EE42AC"/>
    <w:rsid w:val="00EE4B6E"/>
    <w:rsid w:val="00EE52A0"/>
    <w:rsid w:val="00EE52DE"/>
    <w:rsid w:val="00EE5921"/>
    <w:rsid w:val="00EE5FE1"/>
    <w:rsid w:val="00EE6F3E"/>
    <w:rsid w:val="00EE70D3"/>
    <w:rsid w:val="00EE73B0"/>
    <w:rsid w:val="00EF0B90"/>
    <w:rsid w:val="00EF0BC8"/>
    <w:rsid w:val="00EF0C65"/>
    <w:rsid w:val="00EF15C1"/>
    <w:rsid w:val="00EF181C"/>
    <w:rsid w:val="00EF18ED"/>
    <w:rsid w:val="00EF1DB9"/>
    <w:rsid w:val="00EF2079"/>
    <w:rsid w:val="00EF282F"/>
    <w:rsid w:val="00EF2917"/>
    <w:rsid w:val="00EF2996"/>
    <w:rsid w:val="00EF2C5D"/>
    <w:rsid w:val="00EF3C06"/>
    <w:rsid w:val="00EF4AAE"/>
    <w:rsid w:val="00EF521F"/>
    <w:rsid w:val="00EF5DCC"/>
    <w:rsid w:val="00EF601E"/>
    <w:rsid w:val="00EF635B"/>
    <w:rsid w:val="00EF6D15"/>
    <w:rsid w:val="00EF6DA6"/>
    <w:rsid w:val="00EF758E"/>
    <w:rsid w:val="00EF7762"/>
    <w:rsid w:val="00EF7765"/>
    <w:rsid w:val="00EF7808"/>
    <w:rsid w:val="00EF7B73"/>
    <w:rsid w:val="00F009D4"/>
    <w:rsid w:val="00F016CD"/>
    <w:rsid w:val="00F017C1"/>
    <w:rsid w:val="00F01831"/>
    <w:rsid w:val="00F01EF8"/>
    <w:rsid w:val="00F02453"/>
    <w:rsid w:val="00F0277F"/>
    <w:rsid w:val="00F02E53"/>
    <w:rsid w:val="00F049BA"/>
    <w:rsid w:val="00F05C3F"/>
    <w:rsid w:val="00F06B92"/>
    <w:rsid w:val="00F07093"/>
    <w:rsid w:val="00F076E5"/>
    <w:rsid w:val="00F079E6"/>
    <w:rsid w:val="00F07A3F"/>
    <w:rsid w:val="00F10116"/>
    <w:rsid w:val="00F109C2"/>
    <w:rsid w:val="00F113F2"/>
    <w:rsid w:val="00F11C4E"/>
    <w:rsid w:val="00F11F07"/>
    <w:rsid w:val="00F126E8"/>
    <w:rsid w:val="00F12CF8"/>
    <w:rsid w:val="00F131BC"/>
    <w:rsid w:val="00F1334D"/>
    <w:rsid w:val="00F149B3"/>
    <w:rsid w:val="00F14BD6"/>
    <w:rsid w:val="00F1563E"/>
    <w:rsid w:val="00F1571F"/>
    <w:rsid w:val="00F15D1C"/>
    <w:rsid w:val="00F16021"/>
    <w:rsid w:val="00F16097"/>
    <w:rsid w:val="00F16BCD"/>
    <w:rsid w:val="00F1799D"/>
    <w:rsid w:val="00F17F6E"/>
    <w:rsid w:val="00F2019E"/>
    <w:rsid w:val="00F207D5"/>
    <w:rsid w:val="00F2123E"/>
    <w:rsid w:val="00F21AD6"/>
    <w:rsid w:val="00F21CDA"/>
    <w:rsid w:val="00F21FBD"/>
    <w:rsid w:val="00F24044"/>
    <w:rsid w:val="00F242E7"/>
    <w:rsid w:val="00F2463B"/>
    <w:rsid w:val="00F24B2C"/>
    <w:rsid w:val="00F24C66"/>
    <w:rsid w:val="00F25005"/>
    <w:rsid w:val="00F25902"/>
    <w:rsid w:val="00F25A83"/>
    <w:rsid w:val="00F2657C"/>
    <w:rsid w:val="00F272A7"/>
    <w:rsid w:val="00F277D8"/>
    <w:rsid w:val="00F27845"/>
    <w:rsid w:val="00F3057C"/>
    <w:rsid w:val="00F316B3"/>
    <w:rsid w:val="00F3179F"/>
    <w:rsid w:val="00F32EC5"/>
    <w:rsid w:val="00F33478"/>
    <w:rsid w:val="00F33B3E"/>
    <w:rsid w:val="00F343F0"/>
    <w:rsid w:val="00F348D5"/>
    <w:rsid w:val="00F34F1B"/>
    <w:rsid w:val="00F35260"/>
    <w:rsid w:val="00F356FB"/>
    <w:rsid w:val="00F35E52"/>
    <w:rsid w:val="00F361E9"/>
    <w:rsid w:val="00F36EB4"/>
    <w:rsid w:val="00F37AEF"/>
    <w:rsid w:val="00F4091F"/>
    <w:rsid w:val="00F40A5B"/>
    <w:rsid w:val="00F4171B"/>
    <w:rsid w:val="00F41871"/>
    <w:rsid w:val="00F41F59"/>
    <w:rsid w:val="00F4218D"/>
    <w:rsid w:val="00F42A91"/>
    <w:rsid w:val="00F42D08"/>
    <w:rsid w:val="00F42E49"/>
    <w:rsid w:val="00F44396"/>
    <w:rsid w:val="00F449AB"/>
    <w:rsid w:val="00F44F8F"/>
    <w:rsid w:val="00F4513C"/>
    <w:rsid w:val="00F459F0"/>
    <w:rsid w:val="00F45C74"/>
    <w:rsid w:val="00F460FA"/>
    <w:rsid w:val="00F464CE"/>
    <w:rsid w:val="00F50BC6"/>
    <w:rsid w:val="00F50EA8"/>
    <w:rsid w:val="00F51512"/>
    <w:rsid w:val="00F51F19"/>
    <w:rsid w:val="00F51F47"/>
    <w:rsid w:val="00F52497"/>
    <w:rsid w:val="00F532F3"/>
    <w:rsid w:val="00F53436"/>
    <w:rsid w:val="00F53785"/>
    <w:rsid w:val="00F559B4"/>
    <w:rsid w:val="00F55C49"/>
    <w:rsid w:val="00F56ACC"/>
    <w:rsid w:val="00F56C0C"/>
    <w:rsid w:val="00F56C3D"/>
    <w:rsid w:val="00F56E7E"/>
    <w:rsid w:val="00F573F5"/>
    <w:rsid w:val="00F574D2"/>
    <w:rsid w:val="00F60037"/>
    <w:rsid w:val="00F6083E"/>
    <w:rsid w:val="00F60C61"/>
    <w:rsid w:val="00F60F4A"/>
    <w:rsid w:val="00F621C5"/>
    <w:rsid w:val="00F628C4"/>
    <w:rsid w:val="00F62A5B"/>
    <w:rsid w:val="00F63C44"/>
    <w:rsid w:val="00F6450B"/>
    <w:rsid w:val="00F650B6"/>
    <w:rsid w:val="00F657E9"/>
    <w:rsid w:val="00F66788"/>
    <w:rsid w:val="00F70074"/>
    <w:rsid w:val="00F7022D"/>
    <w:rsid w:val="00F704C7"/>
    <w:rsid w:val="00F70537"/>
    <w:rsid w:val="00F71AFA"/>
    <w:rsid w:val="00F71C24"/>
    <w:rsid w:val="00F71C28"/>
    <w:rsid w:val="00F71CB2"/>
    <w:rsid w:val="00F72101"/>
    <w:rsid w:val="00F7353F"/>
    <w:rsid w:val="00F7365E"/>
    <w:rsid w:val="00F739D3"/>
    <w:rsid w:val="00F73D31"/>
    <w:rsid w:val="00F74B77"/>
    <w:rsid w:val="00F74F9D"/>
    <w:rsid w:val="00F75AE9"/>
    <w:rsid w:val="00F7613C"/>
    <w:rsid w:val="00F76DA7"/>
    <w:rsid w:val="00F8061D"/>
    <w:rsid w:val="00F8098C"/>
    <w:rsid w:val="00F81347"/>
    <w:rsid w:val="00F8157A"/>
    <w:rsid w:val="00F81E00"/>
    <w:rsid w:val="00F825C0"/>
    <w:rsid w:val="00F82615"/>
    <w:rsid w:val="00F8274F"/>
    <w:rsid w:val="00F8283F"/>
    <w:rsid w:val="00F83817"/>
    <w:rsid w:val="00F83DEA"/>
    <w:rsid w:val="00F8458D"/>
    <w:rsid w:val="00F852D4"/>
    <w:rsid w:val="00F853BA"/>
    <w:rsid w:val="00F8554B"/>
    <w:rsid w:val="00F85D35"/>
    <w:rsid w:val="00F86763"/>
    <w:rsid w:val="00F87BD3"/>
    <w:rsid w:val="00F905E9"/>
    <w:rsid w:val="00F90870"/>
    <w:rsid w:val="00F90D98"/>
    <w:rsid w:val="00F91683"/>
    <w:rsid w:val="00F91E94"/>
    <w:rsid w:val="00F92BA9"/>
    <w:rsid w:val="00F93316"/>
    <w:rsid w:val="00F93438"/>
    <w:rsid w:val="00F9415B"/>
    <w:rsid w:val="00F95882"/>
    <w:rsid w:val="00F95AA5"/>
    <w:rsid w:val="00F95DD0"/>
    <w:rsid w:val="00F96B01"/>
    <w:rsid w:val="00F97EAB"/>
    <w:rsid w:val="00FA059A"/>
    <w:rsid w:val="00FA0A50"/>
    <w:rsid w:val="00FA11DE"/>
    <w:rsid w:val="00FA14D4"/>
    <w:rsid w:val="00FA155A"/>
    <w:rsid w:val="00FA184C"/>
    <w:rsid w:val="00FA186B"/>
    <w:rsid w:val="00FA20C8"/>
    <w:rsid w:val="00FA2916"/>
    <w:rsid w:val="00FA331D"/>
    <w:rsid w:val="00FA3728"/>
    <w:rsid w:val="00FA3813"/>
    <w:rsid w:val="00FA3BC8"/>
    <w:rsid w:val="00FA4080"/>
    <w:rsid w:val="00FA5263"/>
    <w:rsid w:val="00FA627D"/>
    <w:rsid w:val="00FA66C7"/>
    <w:rsid w:val="00FA6B29"/>
    <w:rsid w:val="00FA740C"/>
    <w:rsid w:val="00FA7428"/>
    <w:rsid w:val="00FA7D48"/>
    <w:rsid w:val="00FB0A6B"/>
    <w:rsid w:val="00FB1771"/>
    <w:rsid w:val="00FB1D39"/>
    <w:rsid w:val="00FB2EF7"/>
    <w:rsid w:val="00FB34BB"/>
    <w:rsid w:val="00FB3B01"/>
    <w:rsid w:val="00FB4C83"/>
    <w:rsid w:val="00FB4FD8"/>
    <w:rsid w:val="00FB593C"/>
    <w:rsid w:val="00FB605A"/>
    <w:rsid w:val="00FB6FFA"/>
    <w:rsid w:val="00FB73D7"/>
    <w:rsid w:val="00FB7711"/>
    <w:rsid w:val="00FC0397"/>
    <w:rsid w:val="00FC072A"/>
    <w:rsid w:val="00FC087E"/>
    <w:rsid w:val="00FC0E56"/>
    <w:rsid w:val="00FC1E99"/>
    <w:rsid w:val="00FC23C6"/>
    <w:rsid w:val="00FC2F4F"/>
    <w:rsid w:val="00FC2F5B"/>
    <w:rsid w:val="00FC365D"/>
    <w:rsid w:val="00FC38BD"/>
    <w:rsid w:val="00FC3A2D"/>
    <w:rsid w:val="00FC3BE7"/>
    <w:rsid w:val="00FC46D6"/>
    <w:rsid w:val="00FC4DFB"/>
    <w:rsid w:val="00FC58F9"/>
    <w:rsid w:val="00FC604F"/>
    <w:rsid w:val="00FC6853"/>
    <w:rsid w:val="00FC6FAD"/>
    <w:rsid w:val="00FC7F54"/>
    <w:rsid w:val="00FC7FA9"/>
    <w:rsid w:val="00FD012E"/>
    <w:rsid w:val="00FD0169"/>
    <w:rsid w:val="00FD062A"/>
    <w:rsid w:val="00FD0A9F"/>
    <w:rsid w:val="00FD1823"/>
    <w:rsid w:val="00FD22AB"/>
    <w:rsid w:val="00FD2A51"/>
    <w:rsid w:val="00FD3D8F"/>
    <w:rsid w:val="00FD4987"/>
    <w:rsid w:val="00FD5486"/>
    <w:rsid w:val="00FD60F1"/>
    <w:rsid w:val="00FD6266"/>
    <w:rsid w:val="00FD674A"/>
    <w:rsid w:val="00FD7168"/>
    <w:rsid w:val="00FD7F43"/>
    <w:rsid w:val="00FD7F84"/>
    <w:rsid w:val="00FE07ED"/>
    <w:rsid w:val="00FE09EA"/>
    <w:rsid w:val="00FE0D51"/>
    <w:rsid w:val="00FE1A47"/>
    <w:rsid w:val="00FE1D0B"/>
    <w:rsid w:val="00FE24E0"/>
    <w:rsid w:val="00FE2C85"/>
    <w:rsid w:val="00FE2E03"/>
    <w:rsid w:val="00FE38EE"/>
    <w:rsid w:val="00FE4220"/>
    <w:rsid w:val="00FE554C"/>
    <w:rsid w:val="00FE5AAC"/>
    <w:rsid w:val="00FE76D0"/>
    <w:rsid w:val="00FE7C06"/>
    <w:rsid w:val="00FF0092"/>
    <w:rsid w:val="00FF02B7"/>
    <w:rsid w:val="00FF0B90"/>
    <w:rsid w:val="00FF10A2"/>
    <w:rsid w:val="00FF33CC"/>
    <w:rsid w:val="00FF3A09"/>
    <w:rsid w:val="00FF59E9"/>
    <w:rsid w:val="00FF64E7"/>
    <w:rsid w:val="00FF6931"/>
    <w:rsid w:val="00FF6BE0"/>
    <w:rsid w:val="00FF7838"/>
    <w:rsid w:val="00FF7C1D"/>
    <w:rsid w:val="125E8B63"/>
    <w:rsid w:val="43D7F0DE"/>
    <w:rsid w:val="68B5C4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55B56C3"/>
  <w15:docId w15:val="{947D706B-5A99-4611-9813-6F5AFCDF4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0AC6"/>
    <w:rPr>
      <w:color w:val="000000"/>
      <w:sz w:val="24"/>
    </w:rPr>
  </w:style>
  <w:style w:type="paragraph" w:styleId="Heading1">
    <w:name w:val="heading 1"/>
    <w:next w:val="Normal"/>
    <w:uiPriority w:val="9"/>
    <w:qFormat/>
    <w:rsid w:val="0073340A"/>
    <w:pPr>
      <w:keepNext/>
      <w:numPr>
        <w:numId w:val="1"/>
      </w:numPr>
      <w:pBdr>
        <w:top w:val="single" w:sz="24" w:space="10" w:color="000000"/>
      </w:pBdr>
      <w:spacing w:after="240"/>
      <w:outlineLvl w:val="0"/>
    </w:pPr>
    <w:rPr>
      <w:b/>
      <w:color w:val="000000"/>
      <w:kern w:val="28"/>
      <w:sz w:val="32"/>
      <w:szCs w:val="32"/>
    </w:rPr>
  </w:style>
  <w:style w:type="paragraph" w:styleId="Heading2">
    <w:name w:val="heading 2"/>
    <w:next w:val="Normal"/>
    <w:link w:val="Heading2Char"/>
    <w:uiPriority w:val="9"/>
    <w:qFormat/>
    <w:rsid w:val="0073340A"/>
    <w:pPr>
      <w:keepNext/>
      <w:numPr>
        <w:ilvl w:val="1"/>
        <w:numId w:val="1"/>
      </w:numPr>
      <w:spacing w:before="360" w:after="120"/>
      <w:outlineLvl w:val="1"/>
    </w:pPr>
    <w:rPr>
      <w:b/>
      <w:color w:val="000000"/>
      <w:sz w:val="28"/>
      <w:szCs w:val="28"/>
    </w:rPr>
  </w:style>
  <w:style w:type="paragraph" w:styleId="Heading3">
    <w:name w:val="heading 3"/>
    <w:next w:val="Normal"/>
    <w:link w:val="Heading3Char"/>
    <w:qFormat/>
    <w:rsid w:val="00571777"/>
    <w:pPr>
      <w:keepNext/>
      <w:numPr>
        <w:ilvl w:val="2"/>
        <w:numId w:val="1"/>
      </w:numPr>
      <w:spacing w:before="240" w:after="60"/>
      <w:outlineLvl w:val="2"/>
    </w:pPr>
    <w:rPr>
      <w:b/>
      <w:color w:val="000000"/>
      <w:sz w:val="28"/>
      <w:szCs w:val="28"/>
    </w:rPr>
  </w:style>
  <w:style w:type="paragraph" w:styleId="Heading4">
    <w:name w:val="heading 4"/>
    <w:next w:val="Normal"/>
    <w:link w:val="Heading4Char"/>
    <w:uiPriority w:val="9"/>
    <w:qFormat/>
    <w:rsid w:val="000A1B88"/>
    <w:pPr>
      <w:keepNext/>
      <w:numPr>
        <w:ilvl w:val="3"/>
        <w:numId w:val="1"/>
      </w:numPr>
      <w:spacing w:before="240" w:after="60"/>
      <w:outlineLvl w:val="3"/>
    </w:pPr>
    <w:rPr>
      <w:b/>
      <w:color w:val="000000"/>
      <w:sz w:val="24"/>
    </w:rPr>
  </w:style>
  <w:style w:type="paragraph" w:styleId="Heading5">
    <w:name w:val="heading 5"/>
    <w:basedOn w:val="Normal"/>
    <w:next w:val="Normal"/>
    <w:qFormat/>
    <w:rsid w:val="005D1A67"/>
    <w:pPr>
      <w:numPr>
        <w:ilvl w:val="4"/>
        <w:numId w:val="1"/>
      </w:numPr>
      <w:spacing w:before="240" w:after="60"/>
      <w:outlineLvl w:val="4"/>
    </w:pPr>
    <w:rPr>
      <w:b/>
      <w:sz w:val="22"/>
    </w:rPr>
  </w:style>
  <w:style w:type="paragraph" w:styleId="Heading6">
    <w:name w:val="heading 6"/>
    <w:basedOn w:val="Normal"/>
    <w:next w:val="Normal"/>
    <w:qFormat/>
    <w:rsid w:val="00624FB8"/>
    <w:pPr>
      <w:numPr>
        <w:ilvl w:val="5"/>
        <w:numId w:val="1"/>
      </w:numPr>
      <w:spacing w:before="240" w:after="60"/>
      <w:outlineLvl w:val="5"/>
    </w:pPr>
    <w:rPr>
      <w:i/>
      <w:sz w:val="22"/>
    </w:rPr>
  </w:style>
  <w:style w:type="paragraph" w:styleId="Heading7">
    <w:name w:val="heading 7"/>
    <w:basedOn w:val="Normal"/>
    <w:next w:val="Normal"/>
    <w:qFormat/>
    <w:rsid w:val="00624FB8"/>
    <w:pPr>
      <w:numPr>
        <w:ilvl w:val="6"/>
        <w:numId w:val="1"/>
      </w:numPr>
      <w:spacing w:before="240" w:after="60"/>
      <w:outlineLvl w:val="6"/>
    </w:pPr>
    <w:rPr>
      <w:rFonts w:ascii="Arial" w:hAnsi="Arial"/>
      <w:sz w:val="20"/>
    </w:rPr>
  </w:style>
  <w:style w:type="paragraph" w:styleId="Heading8">
    <w:name w:val="heading 8"/>
    <w:basedOn w:val="Normal"/>
    <w:next w:val="Normal"/>
    <w:qFormat/>
    <w:rsid w:val="00624FB8"/>
    <w:pPr>
      <w:numPr>
        <w:ilvl w:val="7"/>
        <w:numId w:val="1"/>
      </w:numPr>
      <w:spacing w:before="240" w:after="60"/>
      <w:outlineLvl w:val="7"/>
    </w:pPr>
    <w:rPr>
      <w:rFonts w:ascii="Arial" w:hAnsi="Arial"/>
      <w:i/>
      <w:sz w:val="20"/>
    </w:rPr>
  </w:style>
  <w:style w:type="paragraph" w:styleId="Heading9">
    <w:name w:val="heading 9"/>
    <w:basedOn w:val="Normal"/>
    <w:next w:val="Normal"/>
    <w:qFormat/>
    <w:rsid w:val="00624FB8"/>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1"/>
    <w:link w:val="HeaderChar"/>
    <w:uiPriority w:val="99"/>
    <w:rsid w:val="00065236"/>
    <w:pPr>
      <w:tabs>
        <w:tab w:val="center" w:pos="4320"/>
        <w:tab w:val="right" w:pos="8640"/>
      </w:tabs>
    </w:pPr>
    <w:rPr>
      <w:color w:val="000000"/>
      <w:sz w:val="24"/>
    </w:rPr>
  </w:style>
  <w:style w:type="paragraph" w:styleId="Footer">
    <w:name w:val="footer"/>
    <w:basedOn w:val="Normal"/>
    <w:link w:val="FooterChar"/>
    <w:uiPriority w:val="99"/>
    <w:rsid w:val="00624FB8"/>
    <w:pPr>
      <w:tabs>
        <w:tab w:val="center" w:pos="4320"/>
        <w:tab w:val="right" w:pos="8640"/>
      </w:tabs>
    </w:pPr>
  </w:style>
  <w:style w:type="paragraph" w:styleId="BodyText">
    <w:name w:val="Body Text"/>
    <w:basedOn w:val="Normal"/>
    <w:link w:val="BodyTextChar"/>
    <w:uiPriority w:val="99"/>
    <w:rsid w:val="00624FB8"/>
    <w:rPr>
      <w:color w:val="auto"/>
      <w:sz w:val="28"/>
    </w:rPr>
  </w:style>
  <w:style w:type="character" w:styleId="Hyperlink">
    <w:name w:val="Hyperlink"/>
    <w:basedOn w:val="DefaultParagraphFont"/>
    <w:uiPriority w:val="99"/>
    <w:rsid w:val="00624FB8"/>
    <w:rPr>
      <w:color w:val="0000FF"/>
      <w:u w:val="single"/>
    </w:rPr>
  </w:style>
  <w:style w:type="character" w:styleId="PageNumber">
    <w:name w:val="page number"/>
    <w:basedOn w:val="DefaultParagraphFont"/>
    <w:rsid w:val="00624FB8"/>
  </w:style>
  <w:style w:type="paragraph" w:styleId="TOC1">
    <w:name w:val="toc 1"/>
    <w:basedOn w:val="Normal"/>
    <w:next w:val="Normal"/>
    <w:autoRedefine/>
    <w:uiPriority w:val="39"/>
    <w:qFormat/>
    <w:rsid w:val="00B35C69"/>
    <w:pPr>
      <w:tabs>
        <w:tab w:val="left" w:pos="432"/>
        <w:tab w:val="right" w:leader="dot" w:pos="9360"/>
      </w:tabs>
      <w:spacing w:before="80"/>
    </w:pPr>
    <w:rPr>
      <w:b/>
      <w:caps/>
      <w:noProof/>
      <w:szCs w:val="28"/>
    </w:rPr>
  </w:style>
  <w:style w:type="paragraph" w:styleId="TOC2">
    <w:name w:val="toc 2"/>
    <w:basedOn w:val="TOC1"/>
    <w:next w:val="Normal"/>
    <w:autoRedefine/>
    <w:uiPriority w:val="39"/>
    <w:qFormat/>
    <w:rsid w:val="00B35C69"/>
    <w:pPr>
      <w:tabs>
        <w:tab w:val="left" w:leader="dot" w:pos="432"/>
        <w:tab w:val="left" w:pos="1008"/>
      </w:tabs>
      <w:spacing w:before="0" w:after="60"/>
      <w:ind w:left="432"/>
    </w:pPr>
    <w:rPr>
      <w:b w:val="0"/>
      <w:caps w:val="0"/>
      <w:smallCaps/>
      <w:sz w:val="22"/>
    </w:rPr>
  </w:style>
  <w:style w:type="paragraph" w:styleId="TOC3">
    <w:name w:val="toc 3"/>
    <w:basedOn w:val="Normal"/>
    <w:next w:val="Normal"/>
    <w:autoRedefine/>
    <w:uiPriority w:val="39"/>
    <w:qFormat/>
    <w:rsid w:val="00F90D98"/>
    <w:pPr>
      <w:tabs>
        <w:tab w:val="left" w:pos="432"/>
        <w:tab w:val="left" w:leader="dot" w:pos="1008"/>
        <w:tab w:val="left" w:pos="1560"/>
        <w:tab w:val="right" w:leader="dot" w:pos="9360"/>
      </w:tabs>
      <w:spacing w:after="40"/>
      <w:ind w:left="864"/>
    </w:pPr>
    <w:rPr>
      <w:i/>
      <w:noProof/>
      <w:sz w:val="22"/>
    </w:rPr>
  </w:style>
  <w:style w:type="paragraph" w:styleId="TOC4">
    <w:name w:val="toc 4"/>
    <w:basedOn w:val="Normal"/>
    <w:next w:val="Normal"/>
    <w:autoRedefine/>
    <w:uiPriority w:val="39"/>
    <w:rsid w:val="00624FB8"/>
    <w:pPr>
      <w:ind w:left="780"/>
    </w:pPr>
    <w:rPr>
      <w:sz w:val="18"/>
    </w:rPr>
  </w:style>
  <w:style w:type="paragraph" w:styleId="TOC5">
    <w:name w:val="toc 5"/>
    <w:basedOn w:val="Normal"/>
    <w:next w:val="Normal"/>
    <w:autoRedefine/>
    <w:uiPriority w:val="39"/>
    <w:rsid w:val="00624FB8"/>
    <w:pPr>
      <w:ind w:left="1040"/>
    </w:pPr>
    <w:rPr>
      <w:sz w:val="18"/>
    </w:rPr>
  </w:style>
  <w:style w:type="paragraph" w:styleId="TOC6">
    <w:name w:val="toc 6"/>
    <w:basedOn w:val="Normal"/>
    <w:next w:val="Normal"/>
    <w:autoRedefine/>
    <w:uiPriority w:val="39"/>
    <w:rsid w:val="00624FB8"/>
    <w:pPr>
      <w:ind w:left="1300"/>
    </w:pPr>
    <w:rPr>
      <w:sz w:val="18"/>
    </w:rPr>
  </w:style>
  <w:style w:type="paragraph" w:styleId="TOC7">
    <w:name w:val="toc 7"/>
    <w:basedOn w:val="Normal"/>
    <w:next w:val="Normal"/>
    <w:autoRedefine/>
    <w:uiPriority w:val="39"/>
    <w:rsid w:val="00624FB8"/>
    <w:pPr>
      <w:ind w:left="1560"/>
    </w:pPr>
    <w:rPr>
      <w:sz w:val="18"/>
    </w:rPr>
  </w:style>
  <w:style w:type="paragraph" w:styleId="TOC8">
    <w:name w:val="toc 8"/>
    <w:basedOn w:val="Normal"/>
    <w:next w:val="Normal"/>
    <w:autoRedefine/>
    <w:uiPriority w:val="39"/>
    <w:rsid w:val="00624FB8"/>
    <w:pPr>
      <w:ind w:left="1820"/>
    </w:pPr>
    <w:rPr>
      <w:sz w:val="18"/>
    </w:rPr>
  </w:style>
  <w:style w:type="paragraph" w:styleId="TOC9">
    <w:name w:val="toc 9"/>
    <w:basedOn w:val="Normal"/>
    <w:next w:val="Normal"/>
    <w:autoRedefine/>
    <w:uiPriority w:val="39"/>
    <w:rsid w:val="00624FB8"/>
    <w:pPr>
      <w:ind w:left="2080"/>
    </w:pPr>
    <w:rPr>
      <w:sz w:val="18"/>
    </w:rPr>
  </w:style>
  <w:style w:type="character" w:styleId="FollowedHyperlink">
    <w:name w:val="FollowedHyperlink"/>
    <w:basedOn w:val="DefaultParagraphFont"/>
    <w:rsid w:val="00624FB8"/>
    <w:rPr>
      <w:color w:val="800080"/>
      <w:u w:val="single"/>
    </w:rPr>
  </w:style>
  <w:style w:type="paragraph" w:styleId="BodyText2">
    <w:name w:val="Body Text 2"/>
    <w:basedOn w:val="Normal"/>
    <w:rsid w:val="00624FB8"/>
    <w:rPr>
      <w:rFonts w:ascii="Arial" w:hAnsi="Arial"/>
      <w:b/>
      <w:sz w:val="32"/>
    </w:rPr>
  </w:style>
  <w:style w:type="paragraph" w:styleId="BodyText3">
    <w:name w:val="Body Text 3"/>
    <w:basedOn w:val="Normal"/>
    <w:rsid w:val="00624FB8"/>
  </w:style>
  <w:style w:type="paragraph" w:styleId="BodyTextIndent">
    <w:name w:val="Body Text Indent"/>
    <w:basedOn w:val="Normal"/>
    <w:link w:val="BodyTextIndentChar"/>
    <w:rsid w:val="00624FB8"/>
    <w:rPr>
      <w:rFonts w:ascii="Arial" w:hAnsi="Arial"/>
      <w:b/>
      <w:sz w:val="32"/>
    </w:rPr>
  </w:style>
  <w:style w:type="paragraph" w:styleId="BodyTextIndent2">
    <w:name w:val="Body Text Indent 2"/>
    <w:basedOn w:val="Normal"/>
    <w:rsid w:val="00624FB8"/>
    <w:pPr>
      <w:ind w:left="720"/>
    </w:pPr>
  </w:style>
  <w:style w:type="paragraph" w:styleId="Title">
    <w:name w:val="Title"/>
    <w:basedOn w:val="Normal"/>
    <w:link w:val="TitleChar"/>
    <w:qFormat/>
    <w:rsid w:val="00624FB8"/>
    <w:pPr>
      <w:jc w:val="center"/>
    </w:pPr>
    <w:rPr>
      <w:sz w:val="28"/>
    </w:rPr>
  </w:style>
  <w:style w:type="paragraph" w:styleId="Subtitle">
    <w:name w:val="Subtitle"/>
    <w:basedOn w:val="Normal"/>
    <w:qFormat/>
    <w:rsid w:val="00624FB8"/>
    <w:pPr>
      <w:spacing w:after="240"/>
    </w:pPr>
    <w:rPr>
      <w:b/>
      <w:bCs/>
      <w:sz w:val="28"/>
      <w:u w:val="single"/>
    </w:rPr>
  </w:style>
  <w:style w:type="paragraph" w:styleId="BodyTextIndent3">
    <w:name w:val="Body Text Indent 3"/>
    <w:basedOn w:val="Normal"/>
    <w:rsid w:val="00624FB8"/>
    <w:pPr>
      <w:ind w:left="360"/>
    </w:pPr>
  </w:style>
  <w:style w:type="paragraph" w:customStyle="1" w:styleId="bdytxt1">
    <w:name w:val="bdytxt1"/>
    <w:basedOn w:val="Normal"/>
    <w:rsid w:val="00D63EBF"/>
    <w:pPr>
      <w:spacing w:after="240"/>
      <w:ind w:left="1080"/>
    </w:pPr>
    <w:rPr>
      <w:snapToGrid w:val="0"/>
      <w:color w:val="auto"/>
      <w:szCs w:val="24"/>
    </w:rPr>
  </w:style>
  <w:style w:type="paragraph" w:styleId="FootnoteText">
    <w:name w:val="footnote text"/>
    <w:basedOn w:val="Normal"/>
    <w:semiHidden/>
    <w:rsid w:val="00C61131"/>
    <w:rPr>
      <w:color w:val="auto"/>
      <w:sz w:val="20"/>
      <w:szCs w:val="24"/>
    </w:rPr>
  </w:style>
  <w:style w:type="paragraph" w:styleId="BalloonText">
    <w:name w:val="Balloon Text"/>
    <w:basedOn w:val="Normal"/>
    <w:semiHidden/>
    <w:rsid w:val="00302D0E"/>
    <w:rPr>
      <w:rFonts w:ascii="Tahoma" w:hAnsi="Tahoma" w:cs="Tahoma"/>
      <w:sz w:val="16"/>
      <w:szCs w:val="16"/>
    </w:rPr>
  </w:style>
  <w:style w:type="character" w:styleId="CommentReference">
    <w:name w:val="annotation reference"/>
    <w:basedOn w:val="DefaultParagraphFont"/>
    <w:uiPriority w:val="99"/>
    <w:rsid w:val="008D7F63"/>
    <w:rPr>
      <w:sz w:val="16"/>
      <w:szCs w:val="16"/>
    </w:rPr>
  </w:style>
  <w:style w:type="paragraph" w:styleId="CommentText">
    <w:name w:val="annotation text"/>
    <w:basedOn w:val="Normal"/>
    <w:link w:val="CommentTextChar"/>
    <w:rsid w:val="008D7F63"/>
    <w:rPr>
      <w:sz w:val="20"/>
    </w:rPr>
  </w:style>
  <w:style w:type="paragraph" w:styleId="CommentSubject">
    <w:name w:val="annotation subject"/>
    <w:basedOn w:val="CommentText"/>
    <w:next w:val="CommentText"/>
    <w:semiHidden/>
    <w:rsid w:val="008D7F63"/>
    <w:rPr>
      <w:b/>
      <w:bCs/>
    </w:rPr>
  </w:style>
  <w:style w:type="paragraph" w:styleId="NormalWeb">
    <w:name w:val="Normal (Web)"/>
    <w:basedOn w:val="Normal"/>
    <w:uiPriority w:val="99"/>
    <w:rsid w:val="00F009D4"/>
    <w:pPr>
      <w:spacing w:before="100" w:beforeAutospacing="1" w:after="100" w:afterAutospacing="1"/>
    </w:pPr>
    <w:rPr>
      <w:rFonts w:ascii="Verdana" w:hAnsi="Verdana"/>
      <w:szCs w:val="24"/>
    </w:rPr>
  </w:style>
  <w:style w:type="paragraph" w:customStyle="1" w:styleId="Default">
    <w:name w:val="Default"/>
    <w:rsid w:val="0045513E"/>
    <w:pPr>
      <w:autoSpaceDE w:val="0"/>
      <w:autoSpaceDN w:val="0"/>
      <w:adjustRightInd w:val="0"/>
    </w:pPr>
    <w:rPr>
      <w:rFonts w:ascii="Verdana" w:hAnsi="Verdana" w:cs="Verdana"/>
      <w:color w:val="000000"/>
      <w:sz w:val="24"/>
      <w:szCs w:val="24"/>
    </w:rPr>
  </w:style>
  <w:style w:type="paragraph" w:customStyle="1" w:styleId="CM14">
    <w:name w:val="CM14"/>
    <w:basedOn w:val="Default"/>
    <w:next w:val="Default"/>
    <w:rsid w:val="0045513E"/>
    <w:pPr>
      <w:spacing w:after="288"/>
    </w:pPr>
    <w:rPr>
      <w:rFonts w:cs="Times New Roman"/>
      <w:color w:val="auto"/>
    </w:rPr>
  </w:style>
  <w:style w:type="character" w:customStyle="1" w:styleId="textmedium1">
    <w:name w:val="textmedium1"/>
    <w:basedOn w:val="DefaultParagraphFont"/>
    <w:rsid w:val="00BA6BE9"/>
    <w:rPr>
      <w:rFonts w:ascii="Verdana" w:hAnsi="Verdana" w:hint="default"/>
      <w:color w:val="000000"/>
      <w:sz w:val="20"/>
      <w:szCs w:val="20"/>
    </w:rPr>
  </w:style>
  <w:style w:type="character" w:styleId="Emphasis">
    <w:name w:val="Emphasis"/>
    <w:basedOn w:val="DefaultParagraphFont"/>
    <w:uiPriority w:val="20"/>
    <w:qFormat/>
    <w:rsid w:val="003E6EEB"/>
    <w:rPr>
      <w:i/>
      <w:iCs/>
    </w:rPr>
  </w:style>
  <w:style w:type="character" w:customStyle="1" w:styleId="BodyTextIndentChar">
    <w:name w:val="Body Text Indent Char"/>
    <w:basedOn w:val="DefaultParagraphFont"/>
    <w:link w:val="BodyTextIndent"/>
    <w:rsid w:val="00206CC2"/>
    <w:rPr>
      <w:rFonts w:ascii="Arial" w:hAnsi="Arial"/>
      <w:b/>
      <w:color w:val="000000"/>
      <w:sz w:val="32"/>
      <w:lang w:val="en-US" w:eastAsia="en-US" w:bidi="ar-SA"/>
    </w:rPr>
  </w:style>
  <w:style w:type="paragraph" w:styleId="TableofFigures">
    <w:name w:val="table of figures"/>
    <w:basedOn w:val="Normal"/>
    <w:next w:val="Normal"/>
    <w:uiPriority w:val="99"/>
    <w:rsid w:val="002515C9"/>
    <w:pPr>
      <w:tabs>
        <w:tab w:val="right" w:leader="dot" w:pos="9350"/>
      </w:tabs>
    </w:pPr>
    <w:rPr>
      <w:noProof/>
    </w:rPr>
  </w:style>
  <w:style w:type="paragraph" w:customStyle="1" w:styleId="StyleSubtitleCover2TopNoborder">
    <w:name w:val="Style Subtitle Cover2 + Top: (No border)"/>
    <w:basedOn w:val="Normal"/>
    <w:link w:val="StyleSubtitleCover2TopNoborderChar"/>
    <w:rsid w:val="00CB71B9"/>
    <w:pPr>
      <w:keepNext/>
      <w:keepLines/>
      <w:spacing w:line="480" w:lineRule="atLeast"/>
      <w:jc w:val="right"/>
    </w:pPr>
    <w:rPr>
      <w:color w:val="auto"/>
      <w:kern w:val="28"/>
      <w:sz w:val="32"/>
    </w:rPr>
  </w:style>
  <w:style w:type="paragraph" w:customStyle="1" w:styleId="tabletxt">
    <w:name w:val="tabletxt"/>
    <w:basedOn w:val="Normal"/>
    <w:uiPriority w:val="99"/>
    <w:rsid w:val="000F22B9"/>
  </w:style>
  <w:style w:type="paragraph" w:customStyle="1" w:styleId="Tabletext">
    <w:name w:val="Tabletext"/>
    <w:basedOn w:val="Normal"/>
    <w:rsid w:val="00065236"/>
    <w:pPr>
      <w:suppressLineNumbers/>
      <w:suppressAutoHyphens/>
    </w:pPr>
    <w:rPr>
      <w:snapToGrid w:val="0"/>
      <w:color w:val="auto"/>
      <w:szCs w:val="24"/>
    </w:rPr>
  </w:style>
  <w:style w:type="paragraph" w:customStyle="1" w:styleId="InfoBlue">
    <w:name w:val="InfoBlue"/>
    <w:basedOn w:val="Normal"/>
    <w:next w:val="BodyText"/>
    <w:rsid w:val="00CB71B9"/>
    <w:pPr>
      <w:widowControl w:val="0"/>
      <w:spacing w:line="240" w:lineRule="atLeast"/>
      <w:ind w:left="576"/>
    </w:pPr>
    <w:rPr>
      <w:i/>
      <w:color w:val="0000FF"/>
    </w:rPr>
  </w:style>
  <w:style w:type="paragraph" w:customStyle="1" w:styleId="Instructions">
    <w:name w:val="Instructions"/>
    <w:basedOn w:val="Normal"/>
    <w:link w:val="InstructionsChar"/>
    <w:autoRedefine/>
    <w:rsid w:val="00F25A83"/>
    <w:pPr>
      <w:shd w:val="clear" w:color="auto" w:fill="FFFFFF"/>
      <w:ind w:left="360"/>
    </w:pPr>
    <w:rPr>
      <w:i/>
      <w:color w:val="0000FF"/>
    </w:rPr>
  </w:style>
  <w:style w:type="table" w:styleId="TableProfessional">
    <w:name w:val="Table Professional"/>
    <w:basedOn w:val="TableNormal"/>
    <w:rsid w:val="00C60E9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ullet">
    <w:name w:val="bullet"/>
    <w:basedOn w:val="Normal"/>
    <w:rsid w:val="0038683F"/>
    <w:pPr>
      <w:numPr>
        <w:numId w:val="2"/>
      </w:numPr>
      <w:spacing w:after="60"/>
    </w:pPr>
    <w:rPr>
      <w:color w:val="auto"/>
    </w:rPr>
  </w:style>
  <w:style w:type="table" w:styleId="TableGrid">
    <w:name w:val="Table Grid"/>
    <w:basedOn w:val="TableNormal"/>
    <w:uiPriority w:val="59"/>
    <w:rsid w:val="003868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Bold">
    <w:name w:val="Normal Bold"/>
    <w:basedOn w:val="Normal"/>
    <w:rsid w:val="0038683F"/>
    <w:pPr>
      <w:tabs>
        <w:tab w:val="left" w:pos="360"/>
        <w:tab w:val="left" w:pos="720"/>
        <w:tab w:val="left" w:pos="1080"/>
        <w:tab w:val="left" w:pos="1440"/>
      </w:tabs>
      <w:spacing w:line="280" w:lineRule="exact"/>
    </w:pPr>
    <w:rPr>
      <w:rFonts w:ascii="Verdana" w:hAnsi="Verdana"/>
      <w:b/>
      <w:color w:val="auto"/>
      <w:sz w:val="20"/>
    </w:rPr>
  </w:style>
  <w:style w:type="character" w:customStyle="1" w:styleId="Heading2Char">
    <w:name w:val="Heading 2 Char"/>
    <w:basedOn w:val="DefaultParagraphFont"/>
    <w:link w:val="Heading2"/>
    <w:uiPriority w:val="9"/>
    <w:rsid w:val="0073340A"/>
    <w:rPr>
      <w:b/>
      <w:color w:val="000000"/>
      <w:sz w:val="28"/>
      <w:szCs w:val="28"/>
    </w:rPr>
  </w:style>
  <w:style w:type="paragraph" w:styleId="Caption">
    <w:name w:val="caption"/>
    <w:basedOn w:val="Normal"/>
    <w:next w:val="Normal"/>
    <w:link w:val="CaptionChar"/>
    <w:qFormat/>
    <w:rsid w:val="005617D4"/>
    <w:pPr>
      <w:spacing w:before="120" w:after="60"/>
      <w:jc w:val="center"/>
    </w:pPr>
    <w:rPr>
      <w:b/>
      <w:bCs/>
      <w:szCs w:val="24"/>
    </w:rPr>
  </w:style>
  <w:style w:type="paragraph" w:customStyle="1" w:styleId="TableHeader">
    <w:name w:val="Table Header"/>
    <w:rsid w:val="00065236"/>
    <w:pPr>
      <w:keepNext/>
      <w:jc w:val="center"/>
    </w:pPr>
    <w:rPr>
      <w:b/>
      <w:sz w:val="24"/>
    </w:rPr>
  </w:style>
  <w:style w:type="paragraph" w:styleId="ListParagraph">
    <w:name w:val="List Paragraph"/>
    <w:aliases w:val="Alpha List Paragraph"/>
    <w:basedOn w:val="Normal"/>
    <w:link w:val="ListParagraphChar"/>
    <w:uiPriority w:val="34"/>
    <w:qFormat/>
    <w:rsid w:val="00D00272"/>
    <w:pPr>
      <w:ind w:left="720"/>
      <w:contextualSpacing/>
    </w:pPr>
  </w:style>
  <w:style w:type="character" w:customStyle="1" w:styleId="BodyTextChar">
    <w:name w:val="Body Text Char"/>
    <w:basedOn w:val="DefaultParagraphFont"/>
    <w:link w:val="BodyText"/>
    <w:uiPriority w:val="99"/>
    <w:rsid w:val="00A64CAA"/>
    <w:rPr>
      <w:sz w:val="28"/>
    </w:rPr>
  </w:style>
  <w:style w:type="character" w:customStyle="1" w:styleId="st">
    <w:name w:val="st"/>
    <w:basedOn w:val="DefaultParagraphFont"/>
    <w:rsid w:val="009800BB"/>
  </w:style>
  <w:style w:type="paragraph" w:customStyle="1" w:styleId="NumberedList">
    <w:name w:val="Numbered List"/>
    <w:basedOn w:val="Normal"/>
    <w:link w:val="NumberedListChar"/>
    <w:qFormat/>
    <w:rsid w:val="001E4B94"/>
    <w:pPr>
      <w:spacing w:before="120"/>
    </w:pPr>
    <w:rPr>
      <w:rFonts w:ascii="Arial" w:hAnsi="Arial"/>
      <w:color w:val="auto"/>
      <w:sz w:val="22"/>
    </w:rPr>
  </w:style>
  <w:style w:type="paragraph" w:customStyle="1" w:styleId="TableHeading">
    <w:name w:val="TableHeading"/>
    <w:basedOn w:val="Normal"/>
    <w:rsid w:val="00065236"/>
    <w:pPr>
      <w:keepNext/>
      <w:spacing w:before="40" w:after="40"/>
      <w:jc w:val="center"/>
    </w:pPr>
    <w:rPr>
      <w:b/>
      <w:color w:val="auto"/>
    </w:rPr>
  </w:style>
  <w:style w:type="character" w:customStyle="1" w:styleId="NumberedListChar">
    <w:name w:val="Numbered List Char"/>
    <w:basedOn w:val="DefaultParagraphFont"/>
    <w:link w:val="NumberedList"/>
    <w:rsid w:val="000D43D8"/>
    <w:rPr>
      <w:rFonts w:ascii="Arial" w:hAnsi="Arial"/>
      <w:sz w:val="22"/>
    </w:rPr>
  </w:style>
  <w:style w:type="character" w:customStyle="1" w:styleId="InstructionsChar">
    <w:name w:val="Instructions Char"/>
    <w:basedOn w:val="DefaultParagraphFont"/>
    <w:link w:val="Instructions"/>
    <w:rsid w:val="00143287"/>
    <w:rPr>
      <w:i/>
      <w:color w:val="0000FF"/>
      <w:sz w:val="24"/>
      <w:shd w:val="clear" w:color="auto" w:fill="FFFFFF"/>
    </w:rPr>
  </w:style>
  <w:style w:type="paragraph" w:customStyle="1" w:styleId="AcronymDefinition">
    <w:name w:val="Acronym Definition"/>
    <w:autoRedefine/>
    <w:qFormat/>
    <w:rsid w:val="007A60B5"/>
    <w:pPr>
      <w:spacing w:before="60" w:after="60"/>
    </w:pPr>
    <w:rPr>
      <w:rFonts w:ascii="Arial" w:hAnsi="Arial"/>
      <w:sz w:val="22"/>
    </w:rPr>
  </w:style>
  <w:style w:type="paragraph" w:customStyle="1" w:styleId="AcronymTerm">
    <w:name w:val="Acronym Term"/>
    <w:autoRedefine/>
    <w:qFormat/>
    <w:rsid w:val="007A60B5"/>
    <w:pPr>
      <w:spacing w:before="60" w:after="60"/>
    </w:pPr>
    <w:rPr>
      <w:rFonts w:ascii="Arial" w:hAnsi="Arial"/>
      <w:b/>
      <w:sz w:val="24"/>
    </w:rPr>
  </w:style>
  <w:style w:type="paragraph" w:customStyle="1" w:styleId="TableColumnHeading">
    <w:name w:val="TableColumnHeading"/>
    <w:next w:val="Normal"/>
    <w:autoRedefine/>
    <w:rsid w:val="007A60B5"/>
    <w:pPr>
      <w:spacing w:before="60" w:after="60"/>
    </w:pPr>
    <w:rPr>
      <w:rFonts w:ascii="Arial" w:hAnsi="Arial"/>
      <w:b/>
      <w:color w:val="FFFFFF" w:themeColor="background1"/>
      <w:sz w:val="22"/>
    </w:rPr>
  </w:style>
  <w:style w:type="character" w:customStyle="1" w:styleId="StyleSubtitleCover2TopNoborderChar">
    <w:name w:val="Style Subtitle Cover2 + Top: (No border) Char"/>
    <w:basedOn w:val="DefaultParagraphFont"/>
    <w:link w:val="StyleSubtitleCover2TopNoborder"/>
    <w:rsid w:val="007A60B5"/>
    <w:rPr>
      <w:kern w:val="28"/>
      <w:sz w:val="32"/>
    </w:rPr>
  </w:style>
  <w:style w:type="character" w:customStyle="1" w:styleId="CaptionChar">
    <w:name w:val="Caption Char"/>
    <w:link w:val="Caption"/>
    <w:rsid w:val="005617D4"/>
    <w:rPr>
      <w:b/>
      <w:bCs/>
      <w:color w:val="000000"/>
      <w:sz w:val="24"/>
      <w:szCs w:val="24"/>
    </w:rPr>
  </w:style>
  <w:style w:type="paragraph" w:customStyle="1" w:styleId="FrontMatterHeader">
    <w:name w:val="Front Matter Header"/>
    <w:next w:val="Normal"/>
    <w:autoRedefine/>
    <w:rsid w:val="00E43A22"/>
    <w:pPr>
      <w:keepNext/>
      <w:spacing w:after="360"/>
      <w:jc w:val="center"/>
      <w:outlineLvl w:val="0"/>
    </w:pPr>
    <w:rPr>
      <w:rFonts w:ascii="Arial Narrow" w:hAnsi="Arial Narrow"/>
      <w:b/>
      <w:sz w:val="36"/>
    </w:rPr>
  </w:style>
  <w:style w:type="paragraph" w:customStyle="1" w:styleId="ESFigureCaption">
    <w:name w:val="ES FigureCaption"/>
    <w:aliases w:val="efc"/>
    <w:next w:val="Normal"/>
    <w:rsid w:val="00B06139"/>
    <w:pPr>
      <w:keepNext/>
      <w:spacing w:before="120" w:after="240"/>
      <w:jc w:val="center"/>
    </w:pPr>
    <w:rPr>
      <w:rFonts w:ascii="Arial" w:hAnsi="Arial"/>
      <w:b/>
    </w:rPr>
  </w:style>
  <w:style w:type="character" w:customStyle="1" w:styleId="TableText10Char">
    <w:name w:val="Table Text 10 Char"/>
    <w:link w:val="TableText10"/>
    <w:locked/>
    <w:rsid w:val="00977CA2"/>
    <w:rPr>
      <w:rFonts w:ascii="Arial" w:hAnsi="Arial"/>
      <w:szCs w:val="24"/>
    </w:rPr>
  </w:style>
  <w:style w:type="paragraph" w:customStyle="1" w:styleId="TableText10">
    <w:name w:val="Table Text 10"/>
    <w:basedOn w:val="Normal"/>
    <w:link w:val="TableText10Char"/>
    <w:rsid w:val="00977CA2"/>
    <w:pPr>
      <w:spacing w:before="20"/>
    </w:pPr>
    <w:rPr>
      <w:rFonts w:ascii="Arial" w:hAnsi="Arial"/>
      <w:color w:val="auto"/>
      <w:sz w:val="20"/>
      <w:szCs w:val="24"/>
    </w:rPr>
  </w:style>
  <w:style w:type="character" w:customStyle="1" w:styleId="TableText10HeaderCenterChar">
    <w:name w:val="Table Text 10 Header Center Char"/>
    <w:link w:val="TableText10HeaderCenter"/>
    <w:uiPriority w:val="99"/>
    <w:locked/>
    <w:rsid w:val="00977CA2"/>
    <w:rPr>
      <w:rFonts w:ascii="Arial" w:hAnsi="Arial"/>
      <w:b/>
      <w:szCs w:val="24"/>
    </w:rPr>
  </w:style>
  <w:style w:type="paragraph" w:customStyle="1" w:styleId="TableText10HeaderCenter">
    <w:name w:val="Table Text 10 Header Center"/>
    <w:basedOn w:val="Normal"/>
    <w:link w:val="TableText10HeaderCenterChar"/>
    <w:uiPriority w:val="99"/>
    <w:rsid w:val="00977CA2"/>
    <w:pPr>
      <w:keepNext/>
      <w:jc w:val="center"/>
    </w:pPr>
    <w:rPr>
      <w:rFonts w:ascii="Arial" w:hAnsi="Arial"/>
      <w:b/>
      <w:color w:val="auto"/>
      <w:sz w:val="20"/>
      <w:szCs w:val="24"/>
    </w:rPr>
  </w:style>
  <w:style w:type="character" w:customStyle="1" w:styleId="apple-converted-space">
    <w:name w:val="apple-converted-space"/>
    <w:basedOn w:val="DefaultParagraphFont"/>
    <w:rsid w:val="00D4406B"/>
  </w:style>
  <w:style w:type="paragraph" w:customStyle="1" w:styleId="FigureCaption">
    <w:name w:val="Figure Caption"/>
    <w:aliases w:val="FC"/>
    <w:basedOn w:val="Caption"/>
    <w:link w:val="FigureCaptionChar"/>
    <w:qFormat/>
    <w:rsid w:val="00732F4C"/>
    <w:pPr>
      <w:keepNext/>
      <w:ind w:left="360"/>
    </w:pPr>
  </w:style>
  <w:style w:type="paragraph" w:customStyle="1" w:styleId="TableCaption">
    <w:name w:val="Table Caption"/>
    <w:aliases w:val="TC"/>
    <w:basedOn w:val="Caption"/>
    <w:link w:val="TableCaptionChar"/>
    <w:qFormat/>
    <w:rsid w:val="008E5C0A"/>
    <w:pPr>
      <w:keepNext/>
    </w:pPr>
  </w:style>
  <w:style w:type="character" w:customStyle="1" w:styleId="FigureCaptionChar">
    <w:name w:val="Figure Caption Char"/>
    <w:aliases w:val="FC Char"/>
    <w:basedOn w:val="CaptionChar"/>
    <w:link w:val="FigureCaption"/>
    <w:rsid w:val="00732F4C"/>
    <w:rPr>
      <w:b/>
      <w:bCs/>
      <w:color w:val="000000"/>
      <w:sz w:val="24"/>
      <w:szCs w:val="24"/>
    </w:rPr>
  </w:style>
  <w:style w:type="paragraph" w:customStyle="1" w:styleId="Title1">
    <w:name w:val="Title1"/>
    <w:link w:val="Title1Char"/>
    <w:qFormat/>
    <w:rsid w:val="00065236"/>
    <w:pPr>
      <w:jc w:val="center"/>
    </w:pPr>
    <w:rPr>
      <w:rFonts w:ascii="Book Antiqua" w:hAnsi="Book Antiqua"/>
      <w:color w:val="000000"/>
      <w:sz w:val="36"/>
    </w:rPr>
  </w:style>
  <w:style w:type="character" w:customStyle="1" w:styleId="TableCaptionChar">
    <w:name w:val="Table Caption Char"/>
    <w:aliases w:val="TC Char"/>
    <w:basedOn w:val="CaptionChar"/>
    <w:link w:val="TableCaption"/>
    <w:rsid w:val="008E5C0A"/>
    <w:rPr>
      <w:b/>
      <w:bCs/>
      <w:color w:val="000000"/>
      <w:sz w:val="24"/>
      <w:szCs w:val="24"/>
    </w:rPr>
  </w:style>
  <w:style w:type="paragraph" w:customStyle="1" w:styleId="Title2">
    <w:name w:val="Title2"/>
    <w:link w:val="Title2Char"/>
    <w:qFormat/>
    <w:rsid w:val="00065236"/>
    <w:pPr>
      <w:jc w:val="center"/>
    </w:pPr>
    <w:rPr>
      <w:rFonts w:ascii="Book Antiqua" w:hAnsi="Book Antiqua"/>
      <w:bCs/>
      <w:color w:val="0000FF"/>
      <w:sz w:val="36"/>
      <w:szCs w:val="28"/>
    </w:rPr>
  </w:style>
  <w:style w:type="character" w:customStyle="1" w:styleId="Title1Char">
    <w:name w:val="Title1 Char"/>
    <w:basedOn w:val="DefaultParagraphFont"/>
    <w:link w:val="Title1"/>
    <w:rsid w:val="00065236"/>
    <w:rPr>
      <w:rFonts w:ascii="Book Antiqua" w:hAnsi="Book Antiqua"/>
      <w:color w:val="000000"/>
      <w:sz w:val="36"/>
    </w:rPr>
  </w:style>
  <w:style w:type="paragraph" w:customStyle="1" w:styleId="Title3">
    <w:name w:val="Title 3"/>
    <w:link w:val="Title3Char"/>
    <w:qFormat/>
    <w:rsid w:val="00065236"/>
    <w:pPr>
      <w:jc w:val="center"/>
    </w:pPr>
    <w:rPr>
      <w:rFonts w:ascii="Book Antiqua" w:hAnsi="Book Antiqua"/>
      <w:color w:val="000000"/>
      <w:sz w:val="32"/>
      <w:szCs w:val="24"/>
    </w:rPr>
  </w:style>
  <w:style w:type="character" w:customStyle="1" w:styleId="Title2Char">
    <w:name w:val="Title2 Char"/>
    <w:basedOn w:val="DefaultParagraphFont"/>
    <w:link w:val="Title2"/>
    <w:rsid w:val="00065236"/>
    <w:rPr>
      <w:rFonts w:ascii="Book Antiqua" w:hAnsi="Book Antiqua"/>
      <w:bCs/>
      <w:color w:val="0000FF"/>
      <w:sz w:val="36"/>
      <w:szCs w:val="28"/>
    </w:rPr>
  </w:style>
  <w:style w:type="paragraph" w:customStyle="1" w:styleId="Title4">
    <w:name w:val="Title 4"/>
    <w:basedOn w:val="Title"/>
    <w:link w:val="Title4Char"/>
    <w:qFormat/>
    <w:rsid w:val="0078126A"/>
    <w:rPr>
      <w:rFonts w:ascii="Book Antiqua" w:hAnsi="Book Antiqua"/>
      <w:color w:val="auto"/>
      <w:sz w:val="56"/>
      <w:szCs w:val="56"/>
    </w:rPr>
  </w:style>
  <w:style w:type="character" w:customStyle="1" w:styleId="Title3Char">
    <w:name w:val="Title 3 Char"/>
    <w:basedOn w:val="DefaultParagraphFont"/>
    <w:link w:val="Title3"/>
    <w:rsid w:val="00065236"/>
    <w:rPr>
      <w:rFonts w:ascii="Book Antiqua" w:hAnsi="Book Antiqua"/>
      <w:color w:val="000000"/>
      <w:sz w:val="32"/>
      <w:szCs w:val="24"/>
    </w:rPr>
  </w:style>
  <w:style w:type="paragraph" w:customStyle="1" w:styleId="Unformatted">
    <w:name w:val="Unformatted"/>
    <w:link w:val="UnformattedChar"/>
    <w:qFormat/>
    <w:rsid w:val="00065236"/>
    <w:rPr>
      <w:noProof/>
      <w:color w:val="000000"/>
    </w:rPr>
  </w:style>
  <w:style w:type="character" w:customStyle="1" w:styleId="TitleChar">
    <w:name w:val="Title Char"/>
    <w:basedOn w:val="DefaultParagraphFont"/>
    <w:link w:val="Title"/>
    <w:rsid w:val="0078126A"/>
    <w:rPr>
      <w:color w:val="000000"/>
      <w:sz w:val="28"/>
    </w:rPr>
  </w:style>
  <w:style w:type="character" w:customStyle="1" w:styleId="Title4Char">
    <w:name w:val="Title 4 Char"/>
    <w:basedOn w:val="TitleChar"/>
    <w:link w:val="Title4"/>
    <w:rsid w:val="0078126A"/>
    <w:rPr>
      <w:rFonts w:ascii="Book Antiqua" w:hAnsi="Book Antiqua"/>
      <w:color w:val="000000"/>
      <w:sz w:val="56"/>
      <w:szCs w:val="56"/>
    </w:rPr>
  </w:style>
  <w:style w:type="paragraph" w:customStyle="1" w:styleId="Version">
    <w:name w:val="Version"/>
    <w:basedOn w:val="StyleSubtitleCover2TopNoborder"/>
    <w:link w:val="VersionChar"/>
    <w:qFormat/>
    <w:rsid w:val="0078126A"/>
    <w:pPr>
      <w:jc w:val="center"/>
    </w:pPr>
  </w:style>
  <w:style w:type="character" w:customStyle="1" w:styleId="UnformattedChar">
    <w:name w:val="Unformatted Char"/>
    <w:basedOn w:val="DefaultParagraphFont"/>
    <w:link w:val="Unformatted"/>
    <w:rsid w:val="00065236"/>
    <w:rPr>
      <w:noProof/>
      <w:color w:val="000000"/>
    </w:rPr>
  </w:style>
  <w:style w:type="paragraph" w:customStyle="1" w:styleId="DateModified">
    <w:name w:val="Date Modified"/>
    <w:link w:val="DateModifiedChar"/>
    <w:qFormat/>
    <w:rsid w:val="00065236"/>
    <w:pPr>
      <w:jc w:val="center"/>
    </w:pPr>
    <w:rPr>
      <w:b/>
      <w:color w:val="000000"/>
      <w:sz w:val="32"/>
    </w:rPr>
  </w:style>
  <w:style w:type="character" w:customStyle="1" w:styleId="VersionChar">
    <w:name w:val="Version Char"/>
    <w:basedOn w:val="StyleSubtitleCover2TopNoborderChar"/>
    <w:link w:val="Version"/>
    <w:rsid w:val="0078126A"/>
    <w:rPr>
      <w:kern w:val="28"/>
      <w:sz w:val="32"/>
    </w:rPr>
  </w:style>
  <w:style w:type="paragraph" w:customStyle="1" w:styleId="DocNumber">
    <w:name w:val="Doc Number"/>
    <w:link w:val="DocNumberChar"/>
    <w:qFormat/>
    <w:rsid w:val="00065236"/>
    <w:rPr>
      <w:b/>
      <w:color w:val="000000"/>
      <w:sz w:val="24"/>
    </w:rPr>
  </w:style>
  <w:style w:type="character" w:customStyle="1" w:styleId="DateModifiedChar">
    <w:name w:val="Date Modified Char"/>
    <w:basedOn w:val="DefaultParagraphFont"/>
    <w:link w:val="DateModified"/>
    <w:rsid w:val="00065236"/>
    <w:rPr>
      <w:b/>
      <w:color w:val="000000"/>
      <w:sz w:val="32"/>
    </w:rPr>
  </w:style>
  <w:style w:type="paragraph" w:customStyle="1" w:styleId="ContractNumber">
    <w:name w:val="Contract Number"/>
    <w:link w:val="ContractNumberChar"/>
    <w:qFormat/>
    <w:rsid w:val="00065236"/>
    <w:rPr>
      <w:b/>
      <w:color w:val="000000"/>
      <w:sz w:val="24"/>
    </w:rPr>
  </w:style>
  <w:style w:type="character" w:customStyle="1" w:styleId="DocNumberChar">
    <w:name w:val="Doc Number Char"/>
    <w:basedOn w:val="DefaultParagraphFont"/>
    <w:link w:val="DocNumber"/>
    <w:rsid w:val="00065236"/>
    <w:rPr>
      <w:b/>
      <w:color w:val="000000"/>
      <w:sz w:val="24"/>
    </w:rPr>
  </w:style>
  <w:style w:type="paragraph" w:customStyle="1" w:styleId="Header-Forematter">
    <w:name w:val="Header-Forematter"/>
    <w:basedOn w:val="Header"/>
    <w:link w:val="Header-ForematterChar"/>
    <w:qFormat/>
    <w:rsid w:val="00557E50"/>
    <w:pPr>
      <w:tabs>
        <w:tab w:val="clear" w:pos="4320"/>
        <w:tab w:val="clear" w:pos="8640"/>
      </w:tabs>
      <w:spacing w:before="240" w:after="60"/>
      <w:jc w:val="center"/>
    </w:pPr>
    <w:rPr>
      <w:b/>
      <w:sz w:val="32"/>
      <w:szCs w:val="32"/>
    </w:rPr>
  </w:style>
  <w:style w:type="character" w:customStyle="1" w:styleId="ContractNumberChar">
    <w:name w:val="Contract Number Char"/>
    <w:basedOn w:val="DefaultParagraphFont"/>
    <w:link w:val="ContractNumber"/>
    <w:rsid w:val="00065236"/>
    <w:rPr>
      <w:b/>
      <w:color w:val="000000"/>
      <w:sz w:val="24"/>
    </w:rPr>
  </w:style>
  <w:style w:type="paragraph" w:customStyle="1" w:styleId="DocVersion">
    <w:name w:val="DocVersion"/>
    <w:basedOn w:val="DateModified"/>
    <w:link w:val="DocVersionChar"/>
    <w:qFormat/>
    <w:rsid w:val="00065236"/>
    <w:rPr>
      <w:kern w:val="28"/>
    </w:rPr>
  </w:style>
  <w:style w:type="character" w:customStyle="1" w:styleId="HeaderChar">
    <w:name w:val="Header Char"/>
    <w:aliases w:val="h1 Char"/>
    <w:basedOn w:val="DefaultParagraphFont"/>
    <w:link w:val="Header"/>
    <w:uiPriority w:val="99"/>
    <w:rsid w:val="00065236"/>
    <w:rPr>
      <w:color w:val="000000"/>
      <w:sz w:val="24"/>
    </w:rPr>
  </w:style>
  <w:style w:type="character" w:customStyle="1" w:styleId="Header-ForematterChar">
    <w:name w:val="Header-Forematter Char"/>
    <w:basedOn w:val="HeaderChar"/>
    <w:link w:val="Header-Forematter"/>
    <w:rsid w:val="00557E50"/>
    <w:rPr>
      <w:b/>
      <w:color w:val="000000"/>
      <w:sz w:val="32"/>
      <w:szCs w:val="32"/>
    </w:rPr>
  </w:style>
  <w:style w:type="character" w:customStyle="1" w:styleId="DocVersionChar">
    <w:name w:val="DocVersion Char"/>
    <w:basedOn w:val="VersionChar"/>
    <w:link w:val="DocVersion"/>
    <w:rsid w:val="00065236"/>
    <w:rPr>
      <w:b/>
      <w:color w:val="000000"/>
      <w:kern w:val="28"/>
      <w:sz w:val="32"/>
    </w:rPr>
  </w:style>
  <w:style w:type="paragraph" w:customStyle="1" w:styleId="Version-HIX">
    <w:name w:val="Version-HIX"/>
    <w:basedOn w:val="DocVersion"/>
    <w:link w:val="Version-HIXChar"/>
    <w:qFormat/>
    <w:rsid w:val="002D679B"/>
  </w:style>
  <w:style w:type="character" w:customStyle="1" w:styleId="CommentTextChar">
    <w:name w:val="Comment Text Char"/>
    <w:basedOn w:val="DefaultParagraphFont"/>
    <w:link w:val="CommentText"/>
    <w:rsid w:val="00111339"/>
    <w:rPr>
      <w:color w:val="000000"/>
    </w:rPr>
  </w:style>
  <w:style w:type="character" w:customStyle="1" w:styleId="Version-HIXChar">
    <w:name w:val="Version-HIX Char"/>
    <w:basedOn w:val="DocVersionChar"/>
    <w:link w:val="Version-HIX"/>
    <w:rsid w:val="002D679B"/>
    <w:rPr>
      <w:b/>
      <w:color w:val="000000"/>
      <w:kern w:val="28"/>
      <w:sz w:val="32"/>
    </w:rPr>
  </w:style>
  <w:style w:type="paragraph" w:styleId="NoSpacing">
    <w:name w:val="No Spacing"/>
    <w:uiPriority w:val="1"/>
    <w:qFormat/>
    <w:rsid w:val="00DD728E"/>
    <w:rPr>
      <w:color w:val="000000"/>
      <w:sz w:val="24"/>
    </w:rPr>
  </w:style>
  <w:style w:type="paragraph" w:styleId="Revision">
    <w:name w:val="Revision"/>
    <w:hidden/>
    <w:uiPriority w:val="99"/>
    <w:semiHidden/>
    <w:rsid w:val="005B0A09"/>
    <w:rPr>
      <w:color w:val="000000"/>
      <w:sz w:val="24"/>
    </w:rPr>
  </w:style>
  <w:style w:type="paragraph" w:customStyle="1" w:styleId="Bullet1">
    <w:name w:val="Bullet 1"/>
    <w:basedOn w:val="BodyText"/>
    <w:link w:val="Bullet1Char"/>
    <w:qFormat/>
    <w:rsid w:val="00A8530F"/>
    <w:pPr>
      <w:numPr>
        <w:numId w:val="9"/>
      </w:numPr>
      <w:spacing w:after="80"/>
    </w:pPr>
    <w:rPr>
      <w:rFonts w:ascii="Times" w:hAnsi="Times"/>
      <w:sz w:val="24"/>
    </w:rPr>
  </w:style>
  <w:style w:type="character" w:customStyle="1" w:styleId="Bullet1Char">
    <w:name w:val="Bullet 1 Char"/>
    <w:basedOn w:val="DefaultParagraphFont"/>
    <w:link w:val="Bullet1"/>
    <w:rsid w:val="00A8530F"/>
    <w:rPr>
      <w:rFonts w:ascii="Times" w:hAnsi="Times"/>
      <w:sz w:val="24"/>
    </w:rPr>
  </w:style>
  <w:style w:type="paragraph" w:customStyle="1" w:styleId="Bullet1para">
    <w:name w:val="Bullet 1 para"/>
    <w:basedOn w:val="Bullet1"/>
    <w:rsid w:val="00A8530F"/>
    <w:pPr>
      <w:numPr>
        <w:numId w:val="0"/>
      </w:numPr>
      <w:ind w:left="360"/>
    </w:pPr>
  </w:style>
  <w:style w:type="character" w:customStyle="1" w:styleId="numberedlistchar0">
    <w:name w:val="numberedlistchar"/>
    <w:basedOn w:val="DefaultParagraphFont"/>
    <w:rsid w:val="0023224B"/>
  </w:style>
  <w:style w:type="character" w:customStyle="1" w:styleId="Heading4Char">
    <w:name w:val="Heading 4 Char"/>
    <w:basedOn w:val="DefaultParagraphFont"/>
    <w:link w:val="Heading4"/>
    <w:uiPriority w:val="9"/>
    <w:rsid w:val="00612F85"/>
    <w:rPr>
      <w:b/>
      <w:color w:val="000000"/>
      <w:sz w:val="24"/>
    </w:rPr>
  </w:style>
  <w:style w:type="paragraph" w:customStyle="1" w:styleId="DeliverableNameHIX">
    <w:name w:val="Deliverable Name_HIX"/>
    <w:autoRedefine/>
    <w:qFormat/>
    <w:rsid w:val="007B0214"/>
    <w:rPr>
      <w:rFonts w:ascii="Franklin Gothic Medium" w:eastAsia="Calibri" w:hAnsi="Franklin Gothic Medium"/>
      <w:color w:val="E11937"/>
      <w:sz w:val="40"/>
      <w:szCs w:val="24"/>
    </w:rPr>
  </w:style>
  <w:style w:type="paragraph" w:customStyle="1" w:styleId="TableTextHIX">
    <w:name w:val="Table Text_HIX"/>
    <w:autoRedefine/>
    <w:qFormat/>
    <w:rsid w:val="0063616E"/>
    <w:pPr>
      <w:spacing w:before="80" w:after="80"/>
    </w:pPr>
    <w:rPr>
      <w:rFonts w:ascii="Arial Narrow" w:hAnsi="Arial Narrow"/>
      <w:szCs w:val="22"/>
    </w:rPr>
  </w:style>
  <w:style w:type="paragraph" w:customStyle="1" w:styleId="TableTextBullet1">
    <w:name w:val="Table Text Bullet_1"/>
    <w:basedOn w:val="Normal"/>
    <w:autoRedefine/>
    <w:qFormat/>
    <w:rsid w:val="0063616E"/>
    <w:pPr>
      <w:numPr>
        <w:numId w:val="10"/>
      </w:numPr>
    </w:pPr>
    <w:rPr>
      <w:rFonts w:ascii="Arial Narrow" w:hAnsi="Arial Narrow" w:cs="Arial"/>
      <w:color w:val="auto"/>
      <w:sz w:val="20"/>
      <w:szCs w:val="22"/>
    </w:rPr>
  </w:style>
  <w:style w:type="paragraph" w:customStyle="1" w:styleId="TableHeaderHIX">
    <w:name w:val="Table Header_HIX"/>
    <w:next w:val="Normal"/>
    <w:autoRedefine/>
    <w:qFormat/>
    <w:rsid w:val="0063616E"/>
    <w:pPr>
      <w:keepNext/>
      <w:spacing w:before="80" w:after="80"/>
    </w:pPr>
    <w:rPr>
      <w:rFonts w:ascii="Arial Narrow" w:hAnsi="Arial Narrow"/>
      <w:b/>
      <w:color w:val="000000"/>
      <w:szCs w:val="22"/>
    </w:rPr>
  </w:style>
  <w:style w:type="paragraph" w:customStyle="1" w:styleId="BodyTextHIX">
    <w:name w:val="Body Text_HIX"/>
    <w:basedOn w:val="Normal"/>
    <w:link w:val="BodyTextHIXChar"/>
    <w:autoRedefine/>
    <w:qFormat/>
    <w:rsid w:val="00DB1819"/>
    <w:pPr>
      <w:spacing w:before="120" w:line="240" w:lineRule="exact"/>
    </w:pPr>
    <w:rPr>
      <w:rFonts w:eastAsia="Calibri"/>
      <w:color w:val="auto"/>
      <w:szCs w:val="22"/>
      <w:lang w:eastAsia="ar-SA"/>
    </w:rPr>
  </w:style>
  <w:style w:type="character" w:customStyle="1" w:styleId="BodyTextHIXChar">
    <w:name w:val="Body Text_HIX Char"/>
    <w:basedOn w:val="DefaultParagraphFont"/>
    <w:link w:val="BodyTextHIX"/>
    <w:rsid w:val="00FE2C85"/>
    <w:rPr>
      <w:rFonts w:eastAsia="Calibri"/>
      <w:sz w:val="24"/>
      <w:szCs w:val="22"/>
      <w:lang w:eastAsia="ar-SA"/>
    </w:rPr>
  </w:style>
  <w:style w:type="paragraph" w:customStyle="1" w:styleId="Bullet1HIX">
    <w:name w:val="Bullet 1_HIX"/>
    <w:autoRedefine/>
    <w:qFormat/>
    <w:rsid w:val="00DC0B94"/>
    <w:pPr>
      <w:numPr>
        <w:numId w:val="11"/>
      </w:numPr>
      <w:spacing w:before="60" w:after="120"/>
    </w:pPr>
    <w:rPr>
      <w:rFonts w:ascii="Calibri" w:eastAsia="BBYApex-Book" w:hAnsi="Calibri" w:cs="BBYApex-Book"/>
      <w:sz w:val="22"/>
    </w:rPr>
  </w:style>
  <w:style w:type="paragraph" w:customStyle="1" w:styleId="TableBullet1">
    <w:name w:val="Table Bullet 1"/>
    <w:basedOn w:val="Normal"/>
    <w:rsid w:val="00DC0B94"/>
    <w:pPr>
      <w:numPr>
        <w:numId w:val="12"/>
      </w:numPr>
      <w:spacing w:line="240" w:lineRule="exact"/>
    </w:pPr>
    <w:rPr>
      <w:rFonts w:ascii="Calibri" w:hAnsi="Calibri"/>
      <w:color w:val="auto"/>
      <w:sz w:val="20"/>
      <w:szCs w:val="24"/>
    </w:rPr>
  </w:style>
  <w:style w:type="paragraph" w:customStyle="1" w:styleId="TableHead">
    <w:name w:val="TableHead"/>
    <w:link w:val="TableHeadChar"/>
    <w:qFormat/>
    <w:rsid w:val="00DC0B94"/>
    <w:pPr>
      <w:keepNext/>
      <w:spacing w:before="40" w:after="40"/>
      <w:jc w:val="center"/>
    </w:pPr>
    <w:rPr>
      <w:b/>
    </w:rPr>
  </w:style>
  <w:style w:type="paragraph" w:customStyle="1" w:styleId="TableText0">
    <w:name w:val="TableText"/>
    <w:link w:val="TableTextChar"/>
    <w:qFormat/>
    <w:rsid w:val="00DC0B94"/>
    <w:rPr>
      <w:color w:val="000000"/>
    </w:rPr>
  </w:style>
  <w:style w:type="character" w:customStyle="1" w:styleId="TableHeadChar">
    <w:name w:val="TableHead Char"/>
    <w:link w:val="TableHead"/>
    <w:rsid w:val="00DC0B94"/>
    <w:rPr>
      <w:b/>
    </w:rPr>
  </w:style>
  <w:style w:type="character" w:customStyle="1" w:styleId="TableTextChar">
    <w:name w:val="TableText Char"/>
    <w:link w:val="TableText0"/>
    <w:rsid w:val="00DC0B94"/>
    <w:rPr>
      <w:color w:val="000000"/>
    </w:rPr>
  </w:style>
  <w:style w:type="paragraph" w:customStyle="1" w:styleId="DocumentVersion">
    <w:name w:val="Document Version"/>
    <w:next w:val="Normal"/>
    <w:rsid w:val="00B64FF5"/>
    <w:pPr>
      <w:tabs>
        <w:tab w:val="left" w:pos="0"/>
      </w:tabs>
      <w:jc w:val="center"/>
    </w:pPr>
    <w:rPr>
      <w:rFonts w:asciiTheme="minorHAnsi" w:hAnsiTheme="minorHAnsi"/>
      <w:sz w:val="28"/>
      <w:szCs w:val="24"/>
    </w:rPr>
  </w:style>
  <w:style w:type="paragraph" w:customStyle="1" w:styleId="DocModDate">
    <w:name w:val="Doc Mod Date"/>
    <w:basedOn w:val="BodyTextHIX"/>
    <w:qFormat/>
    <w:rsid w:val="00DB1819"/>
    <w:pPr>
      <w:spacing w:after="120"/>
      <w:jc w:val="center"/>
    </w:pPr>
  </w:style>
  <w:style w:type="paragraph" w:customStyle="1" w:styleId="GraphicImage">
    <w:name w:val="Graphic/Image"/>
    <w:rsid w:val="00B64FF5"/>
    <w:pPr>
      <w:spacing w:before="120" w:after="240"/>
      <w:jc w:val="center"/>
    </w:pPr>
    <w:rPr>
      <w:rFonts w:ascii="Arial" w:hAnsi="Arial"/>
      <w:szCs w:val="24"/>
    </w:rPr>
  </w:style>
  <w:style w:type="paragraph" w:customStyle="1" w:styleId="DocTitle">
    <w:name w:val="Doc Title"/>
    <w:next w:val="BodyTextHIX"/>
    <w:rsid w:val="00B64FF5"/>
    <w:rPr>
      <w:rFonts w:ascii="Arial" w:eastAsia="Calibri" w:hAnsi="Arial" w:cs="Arial"/>
      <w:b/>
      <w:color w:val="808080" w:themeColor="background1" w:themeShade="80"/>
      <w:sz w:val="44"/>
      <w:szCs w:val="44"/>
    </w:rPr>
  </w:style>
  <w:style w:type="character" w:customStyle="1" w:styleId="FooterChar">
    <w:name w:val="Footer Char"/>
    <w:link w:val="Footer"/>
    <w:uiPriority w:val="99"/>
    <w:rsid w:val="009A4EB5"/>
    <w:rPr>
      <w:color w:val="000000"/>
      <w:sz w:val="24"/>
    </w:rPr>
  </w:style>
  <w:style w:type="paragraph" w:customStyle="1" w:styleId="ProjectName">
    <w:name w:val="ProjectName"/>
    <w:qFormat/>
    <w:rsid w:val="00DC78E5"/>
    <w:pPr>
      <w:pBdr>
        <w:bottom w:val="single" w:sz="4" w:space="1" w:color="auto"/>
      </w:pBdr>
      <w:spacing w:before="100" w:beforeAutospacing="1" w:after="240"/>
    </w:pPr>
    <w:rPr>
      <w:rFonts w:ascii="Arial Narrow" w:hAnsi="Arial Narrow"/>
      <w:b/>
      <w:sz w:val="48"/>
    </w:rPr>
  </w:style>
  <w:style w:type="paragraph" w:customStyle="1" w:styleId="BodyTextGlossary">
    <w:name w:val="Body Text Glossary"/>
    <w:basedOn w:val="BodyText"/>
    <w:next w:val="BodyText"/>
    <w:link w:val="BodyTextGlossaryChar"/>
    <w:qFormat/>
    <w:rsid w:val="00307214"/>
    <w:rPr>
      <w:rFonts w:ascii="Arial" w:hAnsi="Arial"/>
      <w:sz w:val="22"/>
      <w:szCs w:val="24"/>
    </w:rPr>
  </w:style>
  <w:style w:type="character" w:customStyle="1" w:styleId="BodyTextGlossaryChar">
    <w:name w:val="Body Text Glossary Char"/>
    <w:link w:val="BodyTextGlossary"/>
    <w:rsid w:val="00307214"/>
    <w:rPr>
      <w:rFonts w:ascii="Arial" w:hAnsi="Arial"/>
      <w:sz w:val="22"/>
      <w:szCs w:val="24"/>
    </w:rPr>
  </w:style>
  <w:style w:type="paragraph" w:customStyle="1" w:styleId="BodyTextBullet">
    <w:name w:val="Body Text Bullet"/>
    <w:basedOn w:val="BodyText"/>
    <w:link w:val="BodyTextBulletChar"/>
    <w:uiPriority w:val="99"/>
    <w:rsid w:val="00256A2A"/>
    <w:pPr>
      <w:numPr>
        <w:numId w:val="26"/>
      </w:numPr>
    </w:pPr>
    <w:rPr>
      <w:rFonts w:ascii="Arial" w:hAnsi="Arial"/>
      <w:sz w:val="22"/>
      <w:szCs w:val="24"/>
    </w:rPr>
  </w:style>
  <w:style w:type="character" w:customStyle="1" w:styleId="BodyTextBulletChar">
    <w:name w:val="Body Text Bullet Char"/>
    <w:link w:val="BodyTextBullet"/>
    <w:uiPriority w:val="99"/>
    <w:locked/>
    <w:rsid w:val="00256A2A"/>
    <w:rPr>
      <w:rFonts w:ascii="Arial" w:hAnsi="Arial"/>
      <w:sz w:val="22"/>
      <w:szCs w:val="24"/>
    </w:rPr>
  </w:style>
  <w:style w:type="paragraph" w:customStyle="1" w:styleId="BodyTextItalic">
    <w:name w:val="Body Text Italic"/>
    <w:basedOn w:val="BodyText"/>
    <w:next w:val="BodyText"/>
    <w:link w:val="BodyTextItalicChar"/>
    <w:uiPriority w:val="99"/>
    <w:rsid w:val="00573073"/>
    <w:rPr>
      <w:rFonts w:ascii="Arial" w:hAnsi="Arial"/>
      <w:i/>
      <w:sz w:val="22"/>
      <w:szCs w:val="24"/>
    </w:rPr>
  </w:style>
  <w:style w:type="character" w:customStyle="1" w:styleId="BodyTextItalicChar">
    <w:name w:val="Body Text Italic Char"/>
    <w:link w:val="BodyTextItalic"/>
    <w:uiPriority w:val="99"/>
    <w:locked/>
    <w:rsid w:val="00573073"/>
    <w:rPr>
      <w:rFonts w:ascii="Arial" w:hAnsi="Arial"/>
      <w:i/>
      <w:sz w:val="22"/>
      <w:szCs w:val="24"/>
    </w:rPr>
  </w:style>
  <w:style w:type="paragraph" w:customStyle="1" w:styleId="template">
    <w:name w:val="template"/>
    <w:basedOn w:val="Normal"/>
    <w:rsid w:val="005F5062"/>
    <w:pPr>
      <w:spacing w:line="240" w:lineRule="exact"/>
    </w:pPr>
    <w:rPr>
      <w:rFonts w:ascii="Arial" w:hAnsi="Arial"/>
      <w:i/>
      <w:color w:val="auto"/>
      <w:sz w:val="22"/>
    </w:rPr>
  </w:style>
  <w:style w:type="paragraph" w:customStyle="1" w:styleId="level3text">
    <w:name w:val="level 3 text"/>
    <w:basedOn w:val="Normal"/>
    <w:rsid w:val="008D653D"/>
    <w:pPr>
      <w:spacing w:line="220" w:lineRule="exact"/>
      <w:ind w:left="1350" w:hanging="716"/>
    </w:pPr>
    <w:rPr>
      <w:rFonts w:ascii="Arial" w:hAnsi="Arial"/>
      <w:i/>
      <w:color w:val="auto"/>
      <w:sz w:val="22"/>
    </w:rPr>
  </w:style>
  <w:style w:type="character" w:styleId="Strong">
    <w:name w:val="Strong"/>
    <w:basedOn w:val="DefaultParagraphFont"/>
    <w:uiPriority w:val="22"/>
    <w:qFormat/>
    <w:rsid w:val="00101BE6"/>
    <w:rPr>
      <w:b/>
      <w:bCs/>
    </w:rPr>
  </w:style>
  <w:style w:type="character" w:customStyle="1" w:styleId="ListParagraphChar">
    <w:name w:val="List Paragraph Char"/>
    <w:aliases w:val="Alpha List Paragraph Char"/>
    <w:link w:val="ListParagraph"/>
    <w:uiPriority w:val="34"/>
    <w:locked/>
    <w:rsid w:val="0075680F"/>
    <w:rPr>
      <w:color w:val="000000"/>
      <w:sz w:val="24"/>
    </w:rPr>
  </w:style>
  <w:style w:type="character" w:customStyle="1" w:styleId="renderedqtext">
    <w:name w:val="rendered_qtext"/>
    <w:basedOn w:val="DefaultParagraphFont"/>
    <w:rsid w:val="00C61647"/>
  </w:style>
  <w:style w:type="paragraph" w:customStyle="1" w:styleId="qtextpara">
    <w:name w:val="qtext_para"/>
    <w:basedOn w:val="Normal"/>
    <w:rsid w:val="000F34F1"/>
    <w:pPr>
      <w:spacing w:before="100" w:beforeAutospacing="1" w:after="100" w:afterAutospacing="1"/>
    </w:pPr>
    <w:rPr>
      <w:color w:val="auto"/>
      <w:szCs w:val="24"/>
    </w:rPr>
  </w:style>
  <w:style w:type="paragraph" w:customStyle="1" w:styleId="Numbered">
    <w:name w:val="Numbered"/>
    <w:basedOn w:val="ListParagraph"/>
    <w:link w:val="NumberedChar"/>
    <w:qFormat/>
    <w:rsid w:val="00DB1E82"/>
    <w:pPr>
      <w:numPr>
        <w:numId w:val="38"/>
      </w:numPr>
    </w:pPr>
    <w:rPr>
      <w:rFonts w:ascii="Arial" w:eastAsiaTheme="minorHAnsi" w:hAnsi="Arial" w:cstheme="minorHAnsi"/>
      <w:sz w:val="22"/>
      <w:szCs w:val="22"/>
    </w:rPr>
  </w:style>
  <w:style w:type="character" w:customStyle="1" w:styleId="NumberedChar">
    <w:name w:val="Numbered Char"/>
    <w:basedOn w:val="ListParagraphChar"/>
    <w:link w:val="Numbered"/>
    <w:rsid w:val="00DB1E82"/>
    <w:rPr>
      <w:rFonts w:ascii="Arial" w:eastAsiaTheme="minorHAnsi" w:hAnsi="Arial" w:cstheme="minorHAnsi"/>
      <w:color w:val="000000"/>
      <w:sz w:val="22"/>
      <w:szCs w:val="22"/>
    </w:rPr>
  </w:style>
  <w:style w:type="character" w:customStyle="1" w:styleId="ExecutiveSummaryChar">
    <w:name w:val="ExecutiveSummary Char"/>
    <w:link w:val="ExecutiveSummary"/>
    <w:locked/>
    <w:rsid w:val="00DB1E82"/>
    <w:rPr>
      <w:rFonts w:ascii="Arial" w:eastAsia="Calibri" w:hAnsi="Arial" w:cs="Arial"/>
      <w:sz w:val="24"/>
      <w:szCs w:val="22"/>
    </w:rPr>
  </w:style>
  <w:style w:type="paragraph" w:customStyle="1" w:styleId="ExecutiveSummary">
    <w:name w:val="ExecutiveSummary"/>
    <w:basedOn w:val="BodyText2"/>
    <w:link w:val="ExecutiveSummaryChar"/>
    <w:qFormat/>
    <w:rsid w:val="00DB1E82"/>
    <w:pPr>
      <w:spacing w:before="120" w:after="240" w:line="280" w:lineRule="exact"/>
      <w:ind w:left="360"/>
    </w:pPr>
    <w:rPr>
      <w:rFonts w:eastAsia="Calibri" w:cs="Arial"/>
      <w:b w:val="0"/>
      <w:color w:val="auto"/>
      <w:sz w:val="24"/>
      <w:szCs w:val="22"/>
    </w:rPr>
  </w:style>
  <w:style w:type="paragraph" w:styleId="TOCHeading">
    <w:name w:val="TOC Heading"/>
    <w:basedOn w:val="Heading1"/>
    <w:next w:val="Normal"/>
    <w:uiPriority w:val="39"/>
    <w:semiHidden/>
    <w:unhideWhenUsed/>
    <w:qFormat/>
    <w:rsid w:val="00D145BC"/>
    <w:pPr>
      <w:keepLines/>
      <w:numPr>
        <w:numId w:val="0"/>
      </w:numPr>
      <w:pBdr>
        <w:top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eastAsia="ja-JP"/>
    </w:rPr>
  </w:style>
  <w:style w:type="character" w:customStyle="1" w:styleId="e24kjd">
    <w:name w:val="e24kjd"/>
    <w:basedOn w:val="DefaultParagraphFont"/>
    <w:rsid w:val="003236C8"/>
  </w:style>
  <w:style w:type="character" w:styleId="UnresolvedMention">
    <w:name w:val="Unresolved Mention"/>
    <w:basedOn w:val="DefaultParagraphFont"/>
    <w:uiPriority w:val="99"/>
    <w:semiHidden/>
    <w:unhideWhenUsed/>
    <w:rsid w:val="003657A6"/>
    <w:rPr>
      <w:color w:val="605E5C"/>
      <w:shd w:val="clear" w:color="auto" w:fill="E1DFDD"/>
    </w:rPr>
  </w:style>
  <w:style w:type="character" w:customStyle="1" w:styleId="Heading3Char">
    <w:name w:val="Heading 3 Char"/>
    <w:basedOn w:val="DefaultParagraphFont"/>
    <w:link w:val="Heading3"/>
    <w:rsid w:val="0003470A"/>
    <w:rPr>
      <w:b/>
      <w:color w:val="000000"/>
      <w:sz w:val="28"/>
      <w:szCs w:val="28"/>
    </w:rPr>
  </w:style>
  <w:style w:type="character" w:customStyle="1" w:styleId="ui-provider">
    <w:name w:val="ui-provider"/>
    <w:basedOn w:val="DefaultParagraphFont"/>
    <w:rsid w:val="004321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36630">
      <w:bodyDiv w:val="1"/>
      <w:marLeft w:val="0"/>
      <w:marRight w:val="0"/>
      <w:marTop w:val="0"/>
      <w:marBottom w:val="0"/>
      <w:divBdr>
        <w:top w:val="none" w:sz="0" w:space="0" w:color="auto"/>
        <w:left w:val="none" w:sz="0" w:space="0" w:color="auto"/>
        <w:bottom w:val="none" w:sz="0" w:space="0" w:color="auto"/>
        <w:right w:val="none" w:sz="0" w:space="0" w:color="auto"/>
      </w:divBdr>
    </w:div>
    <w:div w:id="19019288">
      <w:bodyDiv w:val="1"/>
      <w:marLeft w:val="0"/>
      <w:marRight w:val="0"/>
      <w:marTop w:val="0"/>
      <w:marBottom w:val="0"/>
      <w:divBdr>
        <w:top w:val="none" w:sz="0" w:space="0" w:color="auto"/>
        <w:left w:val="none" w:sz="0" w:space="0" w:color="auto"/>
        <w:bottom w:val="none" w:sz="0" w:space="0" w:color="auto"/>
        <w:right w:val="none" w:sz="0" w:space="0" w:color="auto"/>
      </w:divBdr>
    </w:div>
    <w:div w:id="33426593">
      <w:bodyDiv w:val="1"/>
      <w:marLeft w:val="0"/>
      <w:marRight w:val="0"/>
      <w:marTop w:val="0"/>
      <w:marBottom w:val="0"/>
      <w:divBdr>
        <w:top w:val="none" w:sz="0" w:space="0" w:color="auto"/>
        <w:left w:val="none" w:sz="0" w:space="0" w:color="auto"/>
        <w:bottom w:val="none" w:sz="0" w:space="0" w:color="auto"/>
        <w:right w:val="none" w:sz="0" w:space="0" w:color="auto"/>
      </w:divBdr>
    </w:div>
    <w:div w:id="89740998">
      <w:bodyDiv w:val="1"/>
      <w:marLeft w:val="0"/>
      <w:marRight w:val="0"/>
      <w:marTop w:val="0"/>
      <w:marBottom w:val="0"/>
      <w:divBdr>
        <w:top w:val="none" w:sz="0" w:space="0" w:color="auto"/>
        <w:left w:val="none" w:sz="0" w:space="0" w:color="auto"/>
        <w:bottom w:val="none" w:sz="0" w:space="0" w:color="auto"/>
        <w:right w:val="none" w:sz="0" w:space="0" w:color="auto"/>
      </w:divBdr>
    </w:div>
    <w:div w:id="95096560">
      <w:bodyDiv w:val="1"/>
      <w:marLeft w:val="0"/>
      <w:marRight w:val="0"/>
      <w:marTop w:val="0"/>
      <w:marBottom w:val="0"/>
      <w:divBdr>
        <w:top w:val="none" w:sz="0" w:space="0" w:color="auto"/>
        <w:left w:val="none" w:sz="0" w:space="0" w:color="auto"/>
        <w:bottom w:val="none" w:sz="0" w:space="0" w:color="auto"/>
        <w:right w:val="none" w:sz="0" w:space="0" w:color="auto"/>
      </w:divBdr>
    </w:div>
    <w:div w:id="170608413">
      <w:bodyDiv w:val="1"/>
      <w:marLeft w:val="0"/>
      <w:marRight w:val="0"/>
      <w:marTop w:val="0"/>
      <w:marBottom w:val="0"/>
      <w:divBdr>
        <w:top w:val="none" w:sz="0" w:space="0" w:color="auto"/>
        <w:left w:val="none" w:sz="0" w:space="0" w:color="auto"/>
        <w:bottom w:val="none" w:sz="0" w:space="0" w:color="auto"/>
        <w:right w:val="none" w:sz="0" w:space="0" w:color="auto"/>
      </w:divBdr>
    </w:div>
    <w:div w:id="199326511">
      <w:bodyDiv w:val="1"/>
      <w:marLeft w:val="0"/>
      <w:marRight w:val="0"/>
      <w:marTop w:val="0"/>
      <w:marBottom w:val="0"/>
      <w:divBdr>
        <w:top w:val="none" w:sz="0" w:space="0" w:color="auto"/>
        <w:left w:val="none" w:sz="0" w:space="0" w:color="auto"/>
        <w:bottom w:val="none" w:sz="0" w:space="0" w:color="auto"/>
        <w:right w:val="none" w:sz="0" w:space="0" w:color="auto"/>
      </w:divBdr>
    </w:div>
    <w:div w:id="211887615">
      <w:bodyDiv w:val="1"/>
      <w:marLeft w:val="0"/>
      <w:marRight w:val="0"/>
      <w:marTop w:val="0"/>
      <w:marBottom w:val="0"/>
      <w:divBdr>
        <w:top w:val="none" w:sz="0" w:space="0" w:color="auto"/>
        <w:left w:val="none" w:sz="0" w:space="0" w:color="auto"/>
        <w:bottom w:val="none" w:sz="0" w:space="0" w:color="auto"/>
        <w:right w:val="none" w:sz="0" w:space="0" w:color="auto"/>
      </w:divBdr>
    </w:div>
    <w:div w:id="225650172">
      <w:bodyDiv w:val="1"/>
      <w:marLeft w:val="0"/>
      <w:marRight w:val="0"/>
      <w:marTop w:val="0"/>
      <w:marBottom w:val="0"/>
      <w:divBdr>
        <w:top w:val="none" w:sz="0" w:space="0" w:color="auto"/>
        <w:left w:val="none" w:sz="0" w:space="0" w:color="auto"/>
        <w:bottom w:val="none" w:sz="0" w:space="0" w:color="auto"/>
        <w:right w:val="none" w:sz="0" w:space="0" w:color="auto"/>
      </w:divBdr>
    </w:div>
    <w:div w:id="239943934">
      <w:bodyDiv w:val="1"/>
      <w:marLeft w:val="0"/>
      <w:marRight w:val="0"/>
      <w:marTop w:val="0"/>
      <w:marBottom w:val="0"/>
      <w:divBdr>
        <w:top w:val="none" w:sz="0" w:space="0" w:color="auto"/>
        <w:left w:val="none" w:sz="0" w:space="0" w:color="auto"/>
        <w:bottom w:val="none" w:sz="0" w:space="0" w:color="auto"/>
        <w:right w:val="none" w:sz="0" w:space="0" w:color="auto"/>
      </w:divBdr>
    </w:div>
    <w:div w:id="273755688">
      <w:bodyDiv w:val="1"/>
      <w:marLeft w:val="0"/>
      <w:marRight w:val="0"/>
      <w:marTop w:val="0"/>
      <w:marBottom w:val="0"/>
      <w:divBdr>
        <w:top w:val="none" w:sz="0" w:space="0" w:color="auto"/>
        <w:left w:val="none" w:sz="0" w:space="0" w:color="auto"/>
        <w:bottom w:val="none" w:sz="0" w:space="0" w:color="auto"/>
        <w:right w:val="none" w:sz="0" w:space="0" w:color="auto"/>
      </w:divBdr>
    </w:div>
    <w:div w:id="294871021">
      <w:bodyDiv w:val="1"/>
      <w:marLeft w:val="0"/>
      <w:marRight w:val="0"/>
      <w:marTop w:val="0"/>
      <w:marBottom w:val="0"/>
      <w:divBdr>
        <w:top w:val="none" w:sz="0" w:space="0" w:color="auto"/>
        <w:left w:val="none" w:sz="0" w:space="0" w:color="auto"/>
        <w:bottom w:val="none" w:sz="0" w:space="0" w:color="auto"/>
        <w:right w:val="none" w:sz="0" w:space="0" w:color="auto"/>
      </w:divBdr>
    </w:div>
    <w:div w:id="320473649">
      <w:bodyDiv w:val="1"/>
      <w:marLeft w:val="0"/>
      <w:marRight w:val="0"/>
      <w:marTop w:val="0"/>
      <w:marBottom w:val="0"/>
      <w:divBdr>
        <w:top w:val="none" w:sz="0" w:space="0" w:color="auto"/>
        <w:left w:val="none" w:sz="0" w:space="0" w:color="auto"/>
        <w:bottom w:val="none" w:sz="0" w:space="0" w:color="auto"/>
        <w:right w:val="none" w:sz="0" w:space="0" w:color="auto"/>
      </w:divBdr>
      <w:divsChild>
        <w:div w:id="1233662940">
          <w:marLeft w:val="0"/>
          <w:marRight w:val="0"/>
          <w:marTop w:val="0"/>
          <w:marBottom w:val="0"/>
          <w:divBdr>
            <w:top w:val="none" w:sz="0" w:space="0" w:color="auto"/>
            <w:left w:val="none" w:sz="0" w:space="0" w:color="auto"/>
            <w:bottom w:val="none" w:sz="0" w:space="0" w:color="auto"/>
            <w:right w:val="none" w:sz="0" w:space="0" w:color="auto"/>
          </w:divBdr>
          <w:divsChild>
            <w:div w:id="659886600">
              <w:marLeft w:val="0"/>
              <w:marRight w:val="0"/>
              <w:marTop w:val="0"/>
              <w:marBottom w:val="0"/>
              <w:divBdr>
                <w:top w:val="none" w:sz="0" w:space="0" w:color="auto"/>
                <w:left w:val="none" w:sz="0" w:space="0" w:color="auto"/>
                <w:bottom w:val="none" w:sz="0" w:space="0" w:color="auto"/>
                <w:right w:val="none" w:sz="0" w:space="0" w:color="auto"/>
              </w:divBdr>
              <w:divsChild>
                <w:div w:id="200370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58597">
      <w:bodyDiv w:val="1"/>
      <w:marLeft w:val="0"/>
      <w:marRight w:val="0"/>
      <w:marTop w:val="0"/>
      <w:marBottom w:val="0"/>
      <w:divBdr>
        <w:top w:val="none" w:sz="0" w:space="0" w:color="auto"/>
        <w:left w:val="none" w:sz="0" w:space="0" w:color="auto"/>
        <w:bottom w:val="none" w:sz="0" w:space="0" w:color="auto"/>
        <w:right w:val="none" w:sz="0" w:space="0" w:color="auto"/>
      </w:divBdr>
    </w:div>
    <w:div w:id="354885047">
      <w:bodyDiv w:val="1"/>
      <w:marLeft w:val="0"/>
      <w:marRight w:val="0"/>
      <w:marTop w:val="0"/>
      <w:marBottom w:val="0"/>
      <w:divBdr>
        <w:top w:val="none" w:sz="0" w:space="0" w:color="auto"/>
        <w:left w:val="none" w:sz="0" w:space="0" w:color="auto"/>
        <w:bottom w:val="none" w:sz="0" w:space="0" w:color="auto"/>
        <w:right w:val="none" w:sz="0" w:space="0" w:color="auto"/>
      </w:divBdr>
    </w:div>
    <w:div w:id="365839525">
      <w:bodyDiv w:val="1"/>
      <w:marLeft w:val="0"/>
      <w:marRight w:val="0"/>
      <w:marTop w:val="0"/>
      <w:marBottom w:val="0"/>
      <w:divBdr>
        <w:top w:val="none" w:sz="0" w:space="0" w:color="auto"/>
        <w:left w:val="none" w:sz="0" w:space="0" w:color="auto"/>
        <w:bottom w:val="none" w:sz="0" w:space="0" w:color="auto"/>
        <w:right w:val="none" w:sz="0" w:space="0" w:color="auto"/>
      </w:divBdr>
      <w:divsChild>
        <w:div w:id="652562607">
          <w:marLeft w:val="634"/>
          <w:marRight w:val="0"/>
          <w:marTop w:val="60"/>
          <w:marBottom w:val="60"/>
          <w:divBdr>
            <w:top w:val="none" w:sz="0" w:space="0" w:color="auto"/>
            <w:left w:val="none" w:sz="0" w:space="0" w:color="auto"/>
            <w:bottom w:val="none" w:sz="0" w:space="0" w:color="auto"/>
            <w:right w:val="none" w:sz="0" w:space="0" w:color="auto"/>
          </w:divBdr>
        </w:div>
        <w:div w:id="760687414">
          <w:marLeft w:val="907"/>
          <w:marRight w:val="0"/>
          <w:marTop w:val="60"/>
          <w:marBottom w:val="60"/>
          <w:divBdr>
            <w:top w:val="none" w:sz="0" w:space="0" w:color="auto"/>
            <w:left w:val="none" w:sz="0" w:space="0" w:color="auto"/>
            <w:bottom w:val="none" w:sz="0" w:space="0" w:color="auto"/>
            <w:right w:val="none" w:sz="0" w:space="0" w:color="auto"/>
          </w:divBdr>
        </w:div>
        <w:div w:id="1397507122">
          <w:marLeft w:val="907"/>
          <w:marRight w:val="0"/>
          <w:marTop w:val="60"/>
          <w:marBottom w:val="60"/>
          <w:divBdr>
            <w:top w:val="none" w:sz="0" w:space="0" w:color="auto"/>
            <w:left w:val="none" w:sz="0" w:space="0" w:color="auto"/>
            <w:bottom w:val="none" w:sz="0" w:space="0" w:color="auto"/>
            <w:right w:val="none" w:sz="0" w:space="0" w:color="auto"/>
          </w:divBdr>
        </w:div>
        <w:div w:id="1377269546">
          <w:marLeft w:val="907"/>
          <w:marRight w:val="0"/>
          <w:marTop w:val="60"/>
          <w:marBottom w:val="60"/>
          <w:divBdr>
            <w:top w:val="none" w:sz="0" w:space="0" w:color="auto"/>
            <w:left w:val="none" w:sz="0" w:space="0" w:color="auto"/>
            <w:bottom w:val="none" w:sz="0" w:space="0" w:color="auto"/>
            <w:right w:val="none" w:sz="0" w:space="0" w:color="auto"/>
          </w:divBdr>
        </w:div>
        <w:div w:id="1826238163">
          <w:marLeft w:val="907"/>
          <w:marRight w:val="0"/>
          <w:marTop w:val="60"/>
          <w:marBottom w:val="60"/>
          <w:divBdr>
            <w:top w:val="none" w:sz="0" w:space="0" w:color="auto"/>
            <w:left w:val="none" w:sz="0" w:space="0" w:color="auto"/>
            <w:bottom w:val="none" w:sz="0" w:space="0" w:color="auto"/>
            <w:right w:val="none" w:sz="0" w:space="0" w:color="auto"/>
          </w:divBdr>
        </w:div>
        <w:div w:id="2032415031">
          <w:marLeft w:val="907"/>
          <w:marRight w:val="0"/>
          <w:marTop w:val="60"/>
          <w:marBottom w:val="60"/>
          <w:divBdr>
            <w:top w:val="none" w:sz="0" w:space="0" w:color="auto"/>
            <w:left w:val="none" w:sz="0" w:space="0" w:color="auto"/>
            <w:bottom w:val="none" w:sz="0" w:space="0" w:color="auto"/>
            <w:right w:val="none" w:sz="0" w:space="0" w:color="auto"/>
          </w:divBdr>
        </w:div>
        <w:div w:id="857278932">
          <w:marLeft w:val="907"/>
          <w:marRight w:val="0"/>
          <w:marTop w:val="60"/>
          <w:marBottom w:val="60"/>
          <w:divBdr>
            <w:top w:val="none" w:sz="0" w:space="0" w:color="auto"/>
            <w:left w:val="none" w:sz="0" w:space="0" w:color="auto"/>
            <w:bottom w:val="none" w:sz="0" w:space="0" w:color="auto"/>
            <w:right w:val="none" w:sz="0" w:space="0" w:color="auto"/>
          </w:divBdr>
        </w:div>
        <w:div w:id="302081010">
          <w:marLeft w:val="907"/>
          <w:marRight w:val="0"/>
          <w:marTop w:val="60"/>
          <w:marBottom w:val="60"/>
          <w:divBdr>
            <w:top w:val="none" w:sz="0" w:space="0" w:color="auto"/>
            <w:left w:val="none" w:sz="0" w:space="0" w:color="auto"/>
            <w:bottom w:val="none" w:sz="0" w:space="0" w:color="auto"/>
            <w:right w:val="none" w:sz="0" w:space="0" w:color="auto"/>
          </w:divBdr>
        </w:div>
        <w:div w:id="545143501">
          <w:marLeft w:val="907"/>
          <w:marRight w:val="0"/>
          <w:marTop w:val="60"/>
          <w:marBottom w:val="60"/>
          <w:divBdr>
            <w:top w:val="none" w:sz="0" w:space="0" w:color="auto"/>
            <w:left w:val="none" w:sz="0" w:space="0" w:color="auto"/>
            <w:bottom w:val="none" w:sz="0" w:space="0" w:color="auto"/>
            <w:right w:val="none" w:sz="0" w:space="0" w:color="auto"/>
          </w:divBdr>
        </w:div>
        <w:div w:id="726876812">
          <w:marLeft w:val="634"/>
          <w:marRight w:val="0"/>
          <w:marTop w:val="60"/>
          <w:marBottom w:val="60"/>
          <w:divBdr>
            <w:top w:val="none" w:sz="0" w:space="0" w:color="auto"/>
            <w:left w:val="none" w:sz="0" w:space="0" w:color="auto"/>
            <w:bottom w:val="none" w:sz="0" w:space="0" w:color="auto"/>
            <w:right w:val="none" w:sz="0" w:space="0" w:color="auto"/>
          </w:divBdr>
        </w:div>
        <w:div w:id="1784229770">
          <w:marLeft w:val="907"/>
          <w:marRight w:val="0"/>
          <w:marTop w:val="60"/>
          <w:marBottom w:val="60"/>
          <w:divBdr>
            <w:top w:val="none" w:sz="0" w:space="0" w:color="auto"/>
            <w:left w:val="none" w:sz="0" w:space="0" w:color="auto"/>
            <w:bottom w:val="none" w:sz="0" w:space="0" w:color="auto"/>
            <w:right w:val="none" w:sz="0" w:space="0" w:color="auto"/>
          </w:divBdr>
        </w:div>
        <w:div w:id="102723637">
          <w:marLeft w:val="907"/>
          <w:marRight w:val="0"/>
          <w:marTop w:val="60"/>
          <w:marBottom w:val="60"/>
          <w:divBdr>
            <w:top w:val="none" w:sz="0" w:space="0" w:color="auto"/>
            <w:left w:val="none" w:sz="0" w:space="0" w:color="auto"/>
            <w:bottom w:val="none" w:sz="0" w:space="0" w:color="auto"/>
            <w:right w:val="none" w:sz="0" w:space="0" w:color="auto"/>
          </w:divBdr>
        </w:div>
        <w:div w:id="832717408">
          <w:marLeft w:val="907"/>
          <w:marRight w:val="0"/>
          <w:marTop w:val="60"/>
          <w:marBottom w:val="60"/>
          <w:divBdr>
            <w:top w:val="none" w:sz="0" w:space="0" w:color="auto"/>
            <w:left w:val="none" w:sz="0" w:space="0" w:color="auto"/>
            <w:bottom w:val="none" w:sz="0" w:space="0" w:color="auto"/>
            <w:right w:val="none" w:sz="0" w:space="0" w:color="auto"/>
          </w:divBdr>
        </w:div>
        <w:div w:id="1112361880">
          <w:marLeft w:val="907"/>
          <w:marRight w:val="0"/>
          <w:marTop w:val="60"/>
          <w:marBottom w:val="60"/>
          <w:divBdr>
            <w:top w:val="none" w:sz="0" w:space="0" w:color="auto"/>
            <w:left w:val="none" w:sz="0" w:space="0" w:color="auto"/>
            <w:bottom w:val="none" w:sz="0" w:space="0" w:color="auto"/>
            <w:right w:val="none" w:sz="0" w:space="0" w:color="auto"/>
          </w:divBdr>
        </w:div>
        <w:div w:id="157426881">
          <w:marLeft w:val="907"/>
          <w:marRight w:val="0"/>
          <w:marTop w:val="60"/>
          <w:marBottom w:val="60"/>
          <w:divBdr>
            <w:top w:val="none" w:sz="0" w:space="0" w:color="auto"/>
            <w:left w:val="none" w:sz="0" w:space="0" w:color="auto"/>
            <w:bottom w:val="none" w:sz="0" w:space="0" w:color="auto"/>
            <w:right w:val="none" w:sz="0" w:space="0" w:color="auto"/>
          </w:divBdr>
        </w:div>
        <w:div w:id="300891869">
          <w:marLeft w:val="907"/>
          <w:marRight w:val="0"/>
          <w:marTop w:val="60"/>
          <w:marBottom w:val="60"/>
          <w:divBdr>
            <w:top w:val="none" w:sz="0" w:space="0" w:color="auto"/>
            <w:left w:val="none" w:sz="0" w:space="0" w:color="auto"/>
            <w:bottom w:val="none" w:sz="0" w:space="0" w:color="auto"/>
            <w:right w:val="none" w:sz="0" w:space="0" w:color="auto"/>
          </w:divBdr>
        </w:div>
        <w:div w:id="1778864314">
          <w:marLeft w:val="907"/>
          <w:marRight w:val="0"/>
          <w:marTop w:val="60"/>
          <w:marBottom w:val="60"/>
          <w:divBdr>
            <w:top w:val="none" w:sz="0" w:space="0" w:color="auto"/>
            <w:left w:val="none" w:sz="0" w:space="0" w:color="auto"/>
            <w:bottom w:val="none" w:sz="0" w:space="0" w:color="auto"/>
            <w:right w:val="none" w:sz="0" w:space="0" w:color="auto"/>
          </w:divBdr>
        </w:div>
      </w:divsChild>
    </w:div>
    <w:div w:id="393621445">
      <w:bodyDiv w:val="1"/>
      <w:marLeft w:val="0"/>
      <w:marRight w:val="0"/>
      <w:marTop w:val="0"/>
      <w:marBottom w:val="0"/>
      <w:divBdr>
        <w:top w:val="none" w:sz="0" w:space="0" w:color="auto"/>
        <w:left w:val="none" w:sz="0" w:space="0" w:color="auto"/>
        <w:bottom w:val="none" w:sz="0" w:space="0" w:color="auto"/>
        <w:right w:val="none" w:sz="0" w:space="0" w:color="auto"/>
      </w:divBdr>
    </w:div>
    <w:div w:id="414281096">
      <w:bodyDiv w:val="1"/>
      <w:marLeft w:val="0"/>
      <w:marRight w:val="0"/>
      <w:marTop w:val="0"/>
      <w:marBottom w:val="0"/>
      <w:divBdr>
        <w:top w:val="none" w:sz="0" w:space="0" w:color="auto"/>
        <w:left w:val="none" w:sz="0" w:space="0" w:color="auto"/>
        <w:bottom w:val="none" w:sz="0" w:space="0" w:color="auto"/>
        <w:right w:val="none" w:sz="0" w:space="0" w:color="auto"/>
      </w:divBdr>
    </w:div>
    <w:div w:id="429858057">
      <w:bodyDiv w:val="1"/>
      <w:marLeft w:val="0"/>
      <w:marRight w:val="0"/>
      <w:marTop w:val="0"/>
      <w:marBottom w:val="0"/>
      <w:divBdr>
        <w:top w:val="none" w:sz="0" w:space="0" w:color="auto"/>
        <w:left w:val="none" w:sz="0" w:space="0" w:color="auto"/>
        <w:bottom w:val="none" w:sz="0" w:space="0" w:color="auto"/>
        <w:right w:val="none" w:sz="0" w:space="0" w:color="auto"/>
      </w:divBdr>
    </w:div>
    <w:div w:id="432437537">
      <w:bodyDiv w:val="1"/>
      <w:marLeft w:val="0"/>
      <w:marRight w:val="0"/>
      <w:marTop w:val="0"/>
      <w:marBottom w:val="0"/>
      <w:divBdr>
        <w:top w:val="none" w:sz="0" w:space="0" w:color="auto"/>
        <w:left w:val="none" w:sz="0" w:space="0" w:color="auto"/>
        <w:bottom w:val="none" w:sz="0" w:space="0" w:color="auto"/>
        <w:right w:val="none" w:sz="0" w:space="0" w:color="auto"/>
      </w:divBdr>
    </w:div>
    <w:div w:id="471795926">
      <w:bodyDiv w:val="1"/>
      <w:marLeft w:val="0"/>
      <w:marRight w:val="0"/>
      <w:marTop w:val="0"/>
      <w:marBottom w:val="0"/>
      <w:divBdr>
        <w:top w:val="none" w:sz="0" w:space="0" w:color="auto"/>
        <w:left w:val="none" w:sz="0" w:space="0" w:color="auto"/>
        <w:bottom w:val="none" w:sz="0" w:space="0" w:color="auto"/>
        <w:right w:val="none" w:sz="0" w:space="0" w:color="auto"/>
      </w:divBdr>
    </w:div>
    <w:div w:id="515314807">
      <w:bodyDiv w:val="1"/>
      <w:marLeft w:val="0"/>
      <w:marRight w:val="0"/>
      <w:marTop w:val="0"/>
      <w:marBottom w:val="0"/>
      <w:divBdr>
        <w:top w:val="none" w:sz="0" w:space="0" w:color="auto"/>
        <w:left w:val="none" w:sz="0" w:space="0" w:color="auto"/>
        <w:bottom w:val="none" w:sz="0" w:space="0" w:color="auto"/>
        <w:right w:val="none" w:sz="0" w:space="0" w:color="auto"/>
      </w:divBdr>
      <w:divsChild>
        <w:div w:id="809833010">
          <w:marLeft w:val="259"/>
          <w:marRight w:val="0"/>
          <w:marTop w:val="0"/>
          <w:marBottom w:val="0"/>
          <w:divBdr>
            <w:top w:val="none" w:sz="0" w:space="0" w:color="auto"/>
            <w:left w:val="none" w:sz="0" w:space="0" w:color="auto"/>
            <w:bottom w:val="none" w:sz="0" w:space="0" w:color="auto"/>
            <w:right w:val="none" w:sz="0" w:space="0" w:color="auto"/>
          </w:divBdr>
        </w:div>
        <w:div w:id="1139492412">
          <w:marLeft w:val="259"/>
          <w:marRight w:val="0"/>
          <w:marTop w:val="0"/>
          <w:marBottom w:val="0"/>
          <w:divBdr>
            <w:top w:val="none" w:sz="0" w:space="0" w:color="auto"/>
            <w:left w:val="none" w:sz="0" w:space="0" w:color="auto"/>
            <w:bottom w:val="none" w:sz="0" w:space="0" w:color="auto"/>
            <w:right w:val="none" w:sz="0" w:space="0" w:color="auto"/>
          </w:divBdr>
        </w:div>
        <w:div w:id="1176652777">
          <w:marLeft w:val="259"/>
          <w:marRight w:val="0"/>
          <w:marTop w:val="0"/>
          <w:marBottom w:val="0"/>
          <w:divBdr>
            <w:top w:val="none" w:sz="0" w:space="0" w:color="auto"/>
            <w:left w:val="none" w:sz="0" w:space="0" w:color="auto"/>
            <w:bottom w:val="none" w:sz="0" w:space="0" w:color="auto"/>
            <w:right w:val="none" w:sz="0" w:space="0" w:color="auto"/>
          </w:divBdr>
        </w:div>
        <w:div w:id="1877354505">
          <w:marLeft w:val="259"/>
          <w:marRight w:val="0"/>
          <w:marTop w:val="0"/>
          <w:marBottom w:val="0"/>
          <w:divBdr>
            <w:top w:val="none" w:sz="0" w:space="0" w:color="auto"/>
            <w:left w:val="none" w:sz="0" w:space="0" w:color="auto"/>
            <w:bottom w:val="none" w:sz="0" w:space="0" w:color="auto"/>
            <w:right w:val="none" w:sz="0" w:space="0" w:color="auto"/>
          </w:divBdr>
        </w:div>
        <w:div w:id="2117290050">
          <w:marLeft w:val="259"/>
          <w:marRight w:val="0"/>
          <w:marTop w:val="0"/>
          <w:marBottom w:val="0"/>
          <w:divBdr>
            <w:top w:val="none" w:sz="0" w:space="0" w:color="auto"/>
            <w:left w:val="none" w:sz="0" w:space="0" w:color="auto"/>
            <w:bottom w:val="none" w:sz="0" w:space="0" w:color="auto"/>
            <w:right w:val="none" w:sz="0" w:space="0" w:color="auto"/>
          </w:divBdr>
        </w:div>
      </w:divsChild>
    </w:div>
    <w:div w:id="524831898">
      <w:bodyDiv w:val="1"/>
      <w:marLeft w:val="0"/>
      <w:marRight w:val="0"/>
      <w:marTop w:val="0"/>
      <w:marBottom w:val="0"/>
      <w:divBdr>
        <w:top w:val="none" w:sz="0" w:space="0" w:color="auto"/>
        <w:left w:val="none" w:sz="0" w:space="0" w:color="auto"/>
        <w:bottom w:val="none" w:sz="0" w:space="0" w:color="auto"/>
        <w:right w:val="none" w:sz="0" w:space="0" w:color="auto"/>
      </w:divBdr>
    </w:div>
    <w:div w:id="534389281">
      <w:bodyDiv w:val="1"/>
      <w:marLeft w:val="0"/>
      <w:marRight w:val="0"/>
      <w:marTop w:val="0"/>
      <w:marBottom w:val="0"/>
      <w:divBdr>
        <w:top w:val="none" w:sz="0" w:space="0" w:color="auto"/>
        <w:left w:val="none" w:sz="0" w:space="0" w:color="auto"/>
        <w:bottom w:val="none" w:sz="0" w:space="0" w:color="auto"/>
        <w:right w:val="none" w:sz="0" w:space="0" w:color="auto"/>
      </w:divBdr>
    </w:div>
    <w:div w:id="561913604">
      <w:bodyDiv w:val="1"/>
      <w:marLeft w:val="0"/>
      <w:marRight w:val="0"/>
      <w:marTop w:val="0"/>
      <w:marBottom w:val="0"/>
      <w:divBdr>
        <w:top w:val="none" w:sz="0" w:space="0" w:color="auto"/>
        <w:left w:val="none" w:sz="0" w:space="0" w:color="auto"/>
        <w:bottom w:val="none" w:sz="0" w:space="0" w:color="auto"/>
        <w:right w:val="none" w:sz="0" w:space="0" w:color="auto"/>
      </w:divBdr>
    </w:div>
    <w:div w:id="574515717">
      <w:bodyDiv w:val="1"/>
      <w:marLeft w:val="0"/>
      <w:marRight w:val="0"/>
      <w:marTop w:val="0"/>
      <w:marBottom w:val="0"/>
      <w:divBdr>
        <w:top w:val="none" w:sz="0" w:space="0" w:color="auto"/>
        <w:left w:val="none" w:sz="0" w:space="0" w:color="auto"/>
        <w:bottom w:val="none" w:sz="0" w:space="0" w:color="auto"/>
        <w:right w:val="none" w:sz="0" w:space="0" w:color="auto"/>
      </w:divBdr>
    </w:div>
    <w:div w:id="638995632">
      <w:bodyDiv w:val="1"/>
      <w:marLeft w:val="0"/>
      <w:marRight w:val="0"/>
      <w:marTop w:val="0"/>
      <w:marBottom w:val="0"/>
      <w:divBdr>
        <w:top w:val="none" w:sz="0" w:space="0" w:color="auto"/>
        <w:left w:val="none" w:sz="0" w:space="0" w:color="auto"/>
        <w:bottom w:val="none" w:sz="0" w:space="0" w:color="auto"/>
        <w:right w:val="none" w:sz="0" w:space="0" w:color="auto"/>
      </w:divBdr>
    </w:div>
    <w:div w:id="655497976">
      <w:bodyDiv w:val="1"/>
      <w:marLeft w:val="0"/>
      <w:marRight w:val="0"/>
      <w:marTop w:val="0"/>
      <w:marBottom w:val="0"/>
      <w:divBdr>
        <w:top w:val="none" w:sz="0" w:space="0" w:color="auto"/>
        <w:left w:val="none" w:sz="0" w:space="0" w:color="auto"/>
        <w:bottom w:val="none" w:sz="0" w:space="0" w:color="auto"/>
        <w:right w:val="none" w:sz="0" w:space="0" w:color="auto"/>
      </w:divBdr>
    </w:div>
    <w:div w:id="686298740">
      <w:bodyDiv w:val="1"/>
      <w:marLeft w:val="0"/>
      <w:marRight w:val="0"/>
      <w:marTop w:val="0"/>
      <w:marBottom w:val="0"/>
      <w:divBdr>
        <w:top w:val="none" w:sz="0" w:space="0" w:color="auto"/>
        <w:left w:val="none" w:sz="0" w:space="0" w:color="auto"/>
        <w:bottom w:val="none" w:sz="0" w:space="0" w:color="auto"/>
        <w:right w:val="none" w:sz="0" w:space="0" w:color="auto"/>
      </w:divBdr>
    </w:div>
    <w:div w:id="699934119">
      <w:bodyDiv w:val="1"/>
      <w:marLeft w:val="0"/>
      <w:marRight w:val="0"/>
      <w:marTop w:val="0"/>
      <w:marBottom w:val="0"/>
      <w:divBdr>
        <w:top w:val="none" w:sz="0" w:space="0" w:color="auto"/>
        <w:left w:val="none" w:sz="0" w:space="0" w:color="auto"/>
        <w:bottom w:val="none" w:sz="0" w:space="0" w:color="auto"/>
        <w:right w:val="none" w:sz="0" w:space="0" w:color="auto"/>
      </w:divBdr>
    </w:div>
    <w:div w:id="708530473">
      <w:bodyDiv w:val="1"/>
      <w:marLeft w:val="0"/>
      <w:marRight w:val="0"/>
      <w:marTop w:val="0"/>
      <w:marBottom w:val="0"/>
      <w:divBdr>
        <w:top w:val="none" w:sz="0" w:space="0" w:color="auto"/>
        <w:left w:val="none" w:sz="0" w:space="0" w:color="auto"/>
        <w:bottom w:val="none" w:sz="0" w:space="0" w:color="auto"/>
        <w:right w:val="none" w:sz="0" w:space="0" w:color="auto"/>
      </w:divBdr>
    </w:div>
    <w:div w:id="709644000">
      <w:bodyDiv w:val="1"/>
      <w:marLeft w:val="0"/>
      <w:marRight w:val="0"/>
      <w:marTop w:val="0"/>
      <w:marBottom w:val="0"/>
      <w:divBdr>
        <w:top w:val="none" w:sz="0" w:space="0" w:color="auto"/>
        <w:left w:val="none" w:sz="0" w:space="0" w:color="auto"/>
        <w:bottom w:val="none" w:sz="0" w:space="0" w:color="auto"/>
        <w:right w:val="none" w:sz="0" w:space="0" w:color="auto"/>
      </w:divBdr>
    </w:div>
    <w:div w:id="710883795">
      <w:bodyDiv w:val="1"/>
      <w:marLeft w:val="0"/>
      <w:marRight w:val="0"/>
      <w:marTop w:val="0"/>
      <w:marBottom w:val="0"/>
      <w:divBdr>
        <w:top w:val="none" w:sz="0" w:space="0" w:color="auto"/>
        <w:left w:val="none" w:sz="0" w:space="0" w:color="auto"/>
        <w:bottom w:val="none" w:sz="0" w:space="0" w:color="auto"/>
        <w:right w:val="none" w:sz="0" w:space="0" w:color="auto"/>
      </w:divBdr>
    </w:div>
    <w:div w:id="713431916">
      <w:bodyDiv w:val="1"/>
      <w:marLeft w:val="0"/>
      <w:marRight w:val="0"/>
      <w:marTop w:val="0"/>
      <w:marBottom w:val="0"/>
      <w:divBdr>
        <w:top w:val="none" w:sz="0" w:space="0" w:color="auto"/>
        <w:left w:val="none" w:sz="0" w:space="0" w:color="auto"/>
        <w:bottom w:val="none" w:sz="0" w:space="0" w:color="auto"/>
        <w:right w:val="none" w:sz="0" w:space="0" w:color="auto"/>
      </w:divBdr>
      <w:divsChild>
        <w:div w:id="1529177700">
          <w:marLeft w:val="0"/>
          <w:marRight w:val="0"/>
          <w:marTop w:val="0"/>
          <w:marBottom w:val="0"/>
          <w:divBdr>
            <w:top w:val="none" w:sz="0" w:space="0" w:color="auto"/>
            <w:left w:val="none" w:sz="0" w:space="0" w:color="auto"/>
            <w:bottom w:val="none" w:sz="0" w:space="0" w:color="auto"/>
            <w:right w:val="none" w:sz="0" w:space="0" w:color="auto"/>
          </w:divBdr>
          <w:divsChild>
            <w:div w:id="1976107687">
              <w:marLeft w:val="0"/>
              <w:marRight w:val="0"/>
              <w:marTop w:val="0"/>
              <w:marBottom w:val="0"/>
              <w:divBdr>
                <w:top w:val="none" w:sz="0" w:space="0" w:color="auto"/>
                <w:left w:val="none" w:sz="0" w:space="0" w:color="auto"/>
                <w:bottom w:val="none" w:sz="0" w:space="0" w:color="auto"/>
                <w:right w:val="none" w:sz="0" w:space="0" w:color="auto"/>
              </w:divBdr>
              <w:divsChild>
                <w:div w:id="2879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5689">
      <w:bodyDiv w:val="1"/>
      <w:marLeft w:val="0"/>
      <w:marRight w:val="0"/>
      <w:marTop w:val="0"/>
      <w:marBottom w:val="0"/>
      <w:divBdr>
        <w:top w:val="none" w:sz="0" w:space="0" w:color="auto"/>
        <w:left w:val="none" w:sz="0" w:space="0" w:color="auto"/>
        <w:bottom w:val="none" w:sz="0" w:space="0" w:color="auto"/>
        <w:right w:val="none" w:sz="0" w:space="0" w:color="auto"/>
      </w:divBdr>
    </w:div>
    <w:div w:id="769393896">
      <w:bodyDiv w:val="1"/>
      <w:marLeft w:val="0"/>
      <w:marRight w:val="0"/>
      <w:marTop w:val="0"/>
      <w:marBottom w:val="0"/>
      <w:divBdr>
        <w:top w:val="none" w:sz="0" w:space="0" w:color="auto"/>
        <w:left w:val="none" w:sz="0" w:space="0" w:color="auto"/>
        <w:bottom w:val="none" w:sz="0" w:space="0" w:color="auto"/>
        <w:right w:val="none" w:sz="0" w:space="0" w:color="auto"/>
      </w:divBdr>
    </w:div>
    <w:div w:id="825362631">
      <w:bodyDiv w:val="1"/>
      <w:marLeft w:val="0"/>
      <w:marRight w:val="0"/>
      <w:marTop w:val="0"/>
      <w:marBottom w:val="0"/>
      <w:divBdr>
        <w:top w:val="none" w:sz="0" w:space="0" w:color="auto"/>
        <w:left w:val="none" w:sz="0" w:space="0" w:color="auto"/>
        <w:bottom w:val="none" w:sz="0" w:space="0" w:color="auto"/>
        <w:right w:val="none" w:sz="0" w:space="0" w:color="auto"/>
      </w:divBdr>
    </w:div>
    <w:div w:id="911692966">
      <w:bodyDiv w:val="1"/>
      <w:marLeft w:val="0"/>
      <w:marRight w:val="0"/>
      <w:marTop w:val="0"/>
      <w:marBottom w:val="0"/>
      <w:divBdr>
        <w:top w:val="none" w:sz="0" w:space="0" w:color="auto"/>
        <w:left w:val="none" w:sz="0" w:space="0" w:color="auto"/>
        <w:bottom w:val="none" w:sz="0" w:space="0" w:color="auto"/>
        <w:right w:val="none" w:sz="0" w:space="0" w:color="auto"/>
      </w:divBdr>
      <w:divsChild>
        <w:div w:id="407772992">
          <w:marLeft w:val="259"/>
          <w:marRight w:val="0"/>
          <w:marTop w:val="0"/>
          <w:marBottom w:val="0"/>
          <w:divBdr>
            <w:top w:val="none" w:sz="0" w:space="0" w:color="auto"/>
            <w:left w:val="none" w:sz="0" w:space="0" w:color="auto"/>
            <w:bottom w:val="none" w:sz="0" w:space="0" w:color="auto"/>
            <w:right w:val="none" w:sz="0" w:space="0" w:color="auto"/>
          </w:divBdr>
        </w:div>
        <w:div w:id="830875536">
          <w:marLeft w:val="259"/>
          <w:marRight w:val="0"/>
          <w:marTop w:val="0"/>
          <w:marBottom w:val="0"/>
          <w:divBdr>
            <w:top w:val="none" w:sz="0" w:space="0" w:color="auto"/>
            <w:left w:val="none" w:sz="0" w:space="0" w:color="auto"/>
            <w:bottom w:val="none" w:sz="0" w:space="0" w:color="auto"/>
            <w:right w:val="none" w:sz="0" w:space="0" w:color="auto"/>
          </w:divBdr>
        </w:div>
        <w:div w:id="858931115">
          <w:marLeft w:val="259"/>
          <w:marRight w:val="0"/>
          <w:marTop w:val="0"/>
          <w:marBottom w:val="0"/>
          <w:divBdr>
            <w:top w:val="none" w:sz="0" w:space="0" w:color="auto"/>
            <w:left w:val="none" w:sz="0" w:space="0" w:color="auto"/>
            <w:bottom w:val="none" w:sz="0" w:space="0" w:color="auto"/>
            <w:right w:val="none" w:sz="0" w:space="0" w:color="auto"/>
          </w:divBdr>
        </w:div>
        <w:div w:id="1146123915">
          <w:marLeft w:val="259"/>
          <w:marRight w:val="0"/>
          <w:marTop w:val="0"/>
          <w:marBottom w:val="0"/>
          <w:divBdr>
            <w:top w:val="none" w:sz="0" w:space="0" w:color="auto"/>
            <w:left w:val="none" w:sz="0" w:space="0" w:color="auto"/>
            <w:bottom w:val="none" w:sz="0" w:space="0" w:color="auto"/>
            <w:right w:val="none" w:sz="0" w:space="0" w:color="auto"/>
          </w:divBdr>
        </w:div>
        <w:div w:id="1810048785">
          <w:marLeft w:val="259"/>
          <w:marRight w:val="0"/>
          <w:marTop w:val="0"/>
          <w:marBottom w:val="0"/>
          <w:divBdr>
            <w:top w:val="none" w:sz="0" w:space="0" w:color="auto"/>
            <w:left w:val="none" w:sz="0" w:space="0" w:color="auto"/>
            <w:bottom w:val="none" w:sz="0" w:space="0" w:color="auto"/>
            <w:right w:val="none" w:sz="0" w:space="0" w:color="auto"/>
          </w:divBdr>
        </w:div>
        <w:div w:id="1820031406">
          <w:marLeft w:val="259"/>
          <w:marRight w:val="0"/>
          <w:marTop w:val="0"/>
          <w:marBottom w:val="0"/>
          <w:divBdr>
            <w:top w:val="none" w:sz="0" w:space="0" w:color="auto"/>
            <w:left w:val="none" w:sz="0" w:space="0" w:color="auto"/>
            <w:bottom w:val="none" w:sz="0" w:space="0" w:color="auto"/>
            <w:right w:val="none" w:sz="0" w:space="0" w:color="auto"/>
          </w:divBdr>
        </w:div>
      </w:divsChild>
    </w:div>
    <w:div w:id="929195943">
      <w:bodyDiv w:val="1"/>
      <w:marLeft w:val="0"/>
      <w:marRight w:val="0"/>
      <w:marTop w:val="0"/>
      <w:marBottom w:val="0"/>
      <w:divBdr>
        <w:top w:val="none" w:sz="0" w:space="0" w:color="auto"/>
        <w:left w:val="none" w:sz="0" w:space="0" w:color="auto"/>
        <w:bottom w:val="none" w:sz="0" w:space="0" w:color="auto"/>
        <w:right w:val="none" w:sz="0" w:space="0" w:color="auto"/>
      </w:divBdr>
    </w:div>
    <w:div w:id="938104052">
      <w:bodyDiv w:val="1"/>
      <w:marLeft w:val="0"/>
      <w:marRight w:val="0"/>
      <w:marTop w:val="0"/>
      <w:marBottom w:val="0"/>
      <w:divBdr>
        <w:top w:val="none" w:sz="0" w:space="0" w:color="auto"/>
        <w:left w:val="none" w:sz="0" w:space="0" w:color="auto"/>
        <w:bottom w:val="none" w:sz="0" w:space="0" w:color="auto"/>
        <w:right w:val="none" w:sz="0" w:space="0" w:color="auto"/>
      </w:divBdr>
    </w:div>
    <w:div w:id="981353131">
      <w:bodyDiv w:val="1"/>
      <w:marLeft w:val="0"/>
      <w:marRight w:val="0"/>
      <w:marTop w:val="0"/>
      <w:marBottom w:val="0"/>
      <w:divBdr>
        <w:top w:val="none" w:sz="0" w:space="0" w:color="auto"/>
        <w:left w:val="none" w:sz="0" w:space="0" w:color="auto"/>
        <w:bottom w:val="none" w:sz="0" w:space="0" w:color="auto"/>
        <w:right w:val="none" w:sz="0" w:space="0" w:color="auto"/>
      </w:divBdr>
    </w:div>
    <w:div w:id="1018578322">
      <w:bodyDiv w:val="1"/>
      <w:marLeft w:val="0"/>
      <w:marRight w:val="0"/>
      <w:marTop w:val="0"/>
      <w:marBottom w:val="0"/>
      <w:divBdr>
        <w:top w:val="none" w:sz="0" w:space="0" w:color="auto"/>
        <w:left w:val="none" w:sz="0" w:space="0" w:color="auto"/>
        <w:bottom w:val="none" w:sz="0" w:space="0" w:color="auto"/>
        <w:right w:val="none" w:sz="0" w:space="0" w:color="auto"/>
      </w:divBdr>
    </w:div>
    <w:div w:id="1022054861">
      <w:bodyDiv w:val="1"/>
      <w:marLeft w:val="0"/>
      <w:marRight w:val="0"/>
      <w:marTop w:val="0"/>
      <w:marBottom w:val="0"/>
      <w:divBdr>
        <w:top w:val="none" w:sz="0" w:space="0" w:color="auto"/>
        <w:left w:val="none" w:sz="0" w:space="0" w:color="auto"/>
        <w:bottom w:val="none" w:sz="0" w:space="0" w:color="auto"/>
        <w:right w:val="none" w:sz="0" w:space="0" w:color="auto"/>
      </w:divBdr>
    </w:div>
    <w:div w:id="1047993333">
      <w:bodyDiv w:val="1"/>
      <w:marLeft w:val="0"/>
      <w:marRight w:val="0"/>
      <w:marTop w:val="0"/>
      <w:marBottom w:val="0"/>
      <w:divBdr>
        <w:top w:val="none" w:sz="0" w:space="0" w:color="auto"/>
        <w:left w:val="none" w:sz="0" w:space="0" w:color="auto"/>
        <w:bottom w:val="none" w:sz="0" w:space="0" w:color="auto"/>
        <w:right w:val="none" w:sz="0" w:space="0" w:color="auto"/>
      </w:divBdr>
    </w:div>
    <w:div w:id="1050113469">
      <w:bodyDiv w:val="1"/>
      <w:marLeft w:val="0"/>
      <w:marRight w:val="0"/>
      <w:marTop w:val="0"/>
      <w:marBottom w:val="0"/>
      <w:divBdr>
        <w:top w:val="none" w:sz="0" w:space="0" w:color="auto"/>
        <w:left w:val="none" w:sz="0" w:space="0" w:color="auto"/>
        <w:bottom w:val="none" w:sz="0" w:space="0" w:color="auto"/>
        <w:right w:val="none" w:sz="0" w:space="0" w:color="auto"/>
      </w:divBdr>
      <w:divsChild>
        <w:div w:id="414056763">
          <w:marLeft w:val="259"/>
          <w:marRight w:val="0"/>
          <w:marTop w:val="0"/>
          <w:marBottom w:val="0"/>
          <w:divBdr>
            <w:top w:val="none" w:sz="0" w:space="0" w:color="auto"/>
            <w:left w:val="none" w:sz="0" w:space="0" w:color="auto"/>
            <w:bottom w:val="none" w:sz="0" w:space="0" w:color="auto"/>
            <w:right w:val="none" w:sz="0" w:space="0" w:color="auto"/>
          </w:divBdr>
        </w:div>
        <w:div w:id="567493811">
          <w:marLeft w:val="259"/>
          <w:marRight w:val="0"/>
          <w:marTop w:val="0"/>
          <w:marBottom w:val="0"/>
          <w:divBdr>
            <w:top w:val="none" w:sz="0" w:space="0" w:color="auto"/>
            <w:left w:val="none" w:sz="0" w:space="0" w:color="auto"/>
            <w:bottom w:val="none" w:sz="0" w:space="0" w:color="auto"/>
            <w:right w:val="none" w:sz="0" w:space="0" w:color="auto"/>
          </w:divBdr>
        </w:div>
        <w:div w:id="794255834">
          <w:marLeft w:val="259"/>
          <w:marRight w:val="0"/>
          <w:marTop w:val="0"/>
          <w:marBottom w:val="0"/>
          <w:divBdr>
            <w:top w:val="none" w:sz="0" w:space="0" w:color="auto"/>
            <w:left w:val="none" w:sz="0" w:space="0" w:color="auto"/>
            <w:bottom w:val="none" w:sz="0" w:space="0" w:color="auto"/>
            <w:right w:val="none" w:sz="0" w:space="0" w:color="auto"/>
          </w:divBdr>
        </w:div>
        <w:div w:id="1356954746">
          <w:marLeft w:val="259"/>
          <w:marRight w:val="0"/>
          <w:marTop w:val="0"/>
          <w:marBottom w:val="0"/>
          <w:divBdr>
            <w:top w:val="none" w:sz="0" w:space="0" w:color="auto"/>
            <w:left w:val="none" w:sz="0" w:space="0" w:color="auto"/>
            <w:bottom w:val="none" w:sz="0" w:space="0" w:color="auto"/>
            <w:right w:val="none" w:sz="0" w:space="0" w:color="auto"/>
          </w:divBdr>
        </w:div>
        <w:div w:id="1956326593">
          <w:marLeft w:val="259"/>
          <w:marRight w:val="0"/>
          <w:marTop w:val="0"/>
          <w:marBottom w:val="0"/>
          <w:divBdr>
            <w:top w:val="none" w:sz="0" w:space="0" w:color="auto"/>
            <w:left w:val="none" w:sz="0" w:space="0" w:color="auto"/>
            <w:bottom w:val="none" w:sz="0" w:space="0" w:color="auto"/>
            <w:right w:val="none" w:sz="0" w:space="0" w:color="auto"/>
          </w:divBdr>
        </w:div>
      </w:divsChild>
    </w:div>
    <w:div w:id="1069886450">
      <w:bodyDiv w:val="1"/>
      <w:marLeft w:val="0"/>
      <w:marRight w:val="0"/>
      <w:marTop w:val="0"/>
      <w:marBottom w:val="0"/>
      <w:divBdr>
        <w:top w:val="none" w:sz="0" w:space="0" w:color="auto"/>
        <w:left w:val="none" w:sz="0" w:space="0" w:color="auto"/>
        <w:bottom w:val="none" w:sz="0" w:space="0" w:color="auto"/>
        <w:right w:val="none" w:sz="0" w:space="0" w:color="auto"/>
      </w:divBdr>
    </w:div>
    <w:div w:id="1079986402">
      <w:bodyDiv w:val="1"/>
      <w:marLeft w:val="0"/>
      <w:marRight w:val="0"/>
      <w:marTop w:val="0"/>
      <w:marBottom w:val="0"/>
      <w:divBdr>
        <w:top w:val="none" w:sz="0" w:space="0" w:color="auto"/>
        <w:left w:val="none" w:sz="0" w:space="0" w:color="auto"/>
        <w:bottom w:val="none" w:sz="0" w:space="0" w:color="auto"/>
        <w:right w:val="none" w:sz="0" w:space="0" w:color="auto"/>
      </w:divBdr>
      <w:divsChild>
        <w:div w:id="313949571">
          <w:marLeft w:val="893"/>
          <w:marRight w:val="0"/>
          <w:marTop w:val="0"/>
          <w:marBottom w:val="0"/>
          <w:divBdr>
            <w:top w:val="none" w:sz="0" w:space="0" w:color="auto"/>
            <w:left w:val="none" w:sz="0" w:space="0" w:color="auto"/>
            <w:bottom w:val="none" w:sz="0" w:space="0" w:color="auto"/>
            <w:right w:val="none" w:sz="0" w:space="0" w:color="auto"/>
          </w:divBdr>
        </w:div>
        <w:div w:id="625239481">
          <w:marLeft w:val="893"/>
          <w:marRight w:val="0"/>
          <w:marTop w:val="0"/>
          <w:marBottom w:val="0"/>
          <w:divBdr>
            <w:top w:val="none" w:sz="0" w:space="0" w:color="auto"/>
            <w:left w:val="none" w:sz="0" w:space="0" w:color="auto"/>
            <w:bottom w:val="none" w:sz="0" w:space="0" w:color="auto"/>
            <w:right w:val="none" w:sz="0" w:space="0" w:color="auto"/>
          </w:divBdr>
        </w:div>
        <w:div w:id="907764514">
          <w:marLeft w:val="893"/>
          <w:marRight w:val="0"/>
          <w:marTop w:val="0"/>
          <w:marBottom w:val="0"/>
          <w:divBdr>
            <w:top w:val="none" w:sz="0" w:space="0" w:color="auto"/>
            <w:left w:val="none" w:sz="0" w:space="0" w:color="auto"/>
            <w:bottom w:val="none" w:sz="0" w:space="0" w:color="auto"/>
            <w:right w:val="none" w:sz="0" w:space="0" w:color="auto"/>
          </w:divBdr>
        </w:div>
        <w:div w:id="1091196567">
          <w:marLeft w:val="547"/>
          <w:marRight w:val="0"/>
          <w:marTop w:val="0"/>
          <w:marBottom w:val="0"/>
          <w:divBdr>
            <w:top w:val="none" w:sz="0" w:space="0" w:color="auto"/>
            <w:left w:val="none" w:sz="0" w:space="0" w:color="auto"/>
            <w:bottom w:val="none" w:sz="0" w:space="0" w:color="auto"/>
            <w:right w:val="none" w:sz="0" w:space="0" w:color="auto"/>
          </w:divBdr>
        </w:div>
        <w:div w:id="1109425441">
          <w:marLeft w:val="893"/>
          <w:marRight w:val="0"/>
          <w:marTop w:val="0"/>
          <w:marBottom w:val="0"/>
          <w:divBdr>
            <w:top w:val="none" w:sz="0" w:space="0" w:color="auto"/>
            <w:left w:val="none" w:sz="0" w:space="0" w:color="auto"/>
            <w:bottom w:val="none" w:sz="0" w:space="0" w:color="auto"/>
            <w:right w:val="none" w:sz="0" w:space="0" w:color="auto"/>
          </w:divBdr>
        </w:div>
      </w:divsChild>
    </w:div>
    <w:div w:id="1095784299">
      <w:bodyDiv w:val="1"/>
      <w:marLeft w:val="0"/>
      <w:marRight w:val="0"/>
      <w:marTop w:val="0"/>
      <w:marBottom w:val="0"/>
      <w:divBdr>
        <w:top w:val="none" w:sz="0" w:space="0" w:color="auto"/>
        <w:left w:val="none" w:sz="0" w:space="0" w:color="auto"/>
        <w:bottom w:val="none" w:sz="0" w:space="0" w:color="auto"/>
        <w:right w:val="none" w:sz="0" w:space="0" w:color="auto"/>
      </w:divBdr>
    </w:div>
    <w:div w:id="1129124685">
      <w:bodyDiv w:val="1"/>
      <w:marLeft w:val="0"/>
      <w:marRight w:val="0"/>
      <w:marTop w:val="0"/>
      <w:marBottom w:val="0"/>
      <w:divBdr>
        <w:top w:val="none" w:sz="0" w:space="0" w:color="auto"/>
        <w:left w:val="none" w:sz="0" w:space="0" w:color="auto"/>
        <w:bottom w:val="none" w:sz="0" w:space="0" w:color="auto"/>
        <w:right w:val="none" w:sz="0" w:space="0" w:color="auto"/>
      </w:divBdr>
    </w:div>
    <w:div w:id="1132332036">
      <w:bodyDiv w:val="1"/>
      <w:marLeft w:val="0"/>
      <w:marRight w:val="0"/>
      <w:marTop w:val="0"/>
      <w:marBottom w:val="0"/>
      <w:divBdr>
        <w:top w:val="none" w:sz="0" w:space="0" w:color="auto"/>
        <w:left w:val="none" w:sz="0" w:space="0" w:color="auto"/>
        <w:bottom w:val="none" w:sz="0" w:space="0" w:color="auto"/>
        <w:right w:val="none" w:sz="0" w:space="0" w:color="auto"/>
      </w:divBdr>
    </w:div>
    <w:div w:id="1193953227">
      <w:bodyDiv w:val="1"/>
      <w:marLeft w:val="0"/>
      <w:marRight w:val="0"/>
      <w:marTop w:val="0"/>
      <w:marBottom w:val="0"/>
      <w:divBdr>
        <w:top w:val="none" w:sz="0" w:space="0" w:color="auto"/>
        <w:left w:val="none" w:sz="0" w:space="0" w:color="auto"/>
        <w:bottom w:val="none" w:sz="0" w:space="0" w:color="auto"/>
        <w:right w:val="none" w:sz="0" w:space="0" w:color="auto"/>
      </w:divBdr>
    </w:div>
    <w:div w:id="1252739407">
      <w:bodyDiv w:val="1"/>
      <w:marLeft w:val="0"/>
      <w:marRight w:val="0"/>
      <w:marTop w:val="0"/>
      <w:marBottom w:val="0"/>
      <w:divBdr>
        <w:top w:val="none" w:sz="0" w:space="0" w:color="auto"/>
        <w:left w:val="none" w:sz="0" w:space="0" w:color="auto"/>
        <w:bottom w:val="none" w:sz="0" w:space="0" w:color="auto"/>
        <w:right w:val="none" w:sz="0" w:space="0" w:color="auto"/>
      </w:divBdr>
    </w:div>
    <w:div w:id="1272131999">
      <w:bodyDiv w:val="1"/>
      <w:marLeft w:val="0"/>
      <w:marRight w:val="0"/>
      <w:marTop w:val="0"/>
      <w:marBottom w:val="0"/>
      <w:divBdr>
        <w:top w:val="none" w:sz="0" w:space="0" w:color="auto"/>
        <w:left w:val="none" w:sz="0" w:space="0" w:color="auto"/>
        <w:bottom w:val="none" w:sz="0" w:space="0" w:color="auto"/>
        <w:right w:val="none" w:sz="0" w:space="0" w:color="auto"/>
      </w:divBdr>
    </w:div>
    <w:div w:id="1272202818">
      <w:bodyDiv w:val="1"/>
      <w:marLeft w:val="0"/>
      <w:marRight w:val="0"/>
      <w:marTop w:val="0"/>
      <w:marBottom w:val="0"/>
      <w:divBdr>
        <w:top w:val="none" w:sz="0" w:space="0" w:color="auto"/>
        <w:left w:val="none" w:sz="0" w:space="0" w:color="auto"/>
        <w:bottom w:val="none" w:sz="0" w:space="0" w:color="auto"/>
        <w:right w:val="none" w:sz="0" w:space="0" w:color="auto"/>
      </w:divBdr>
    </w:div>
    <w:div w:id="1274248048">
      <w:bodyDiv w:val="1"/>
      <w:marLeft w:val="0"/>
      <w:marRight w:val="0"/>
      <w:marTop w:val="0"/>
      <w:marBottom w:val="0"/>
      <w:divBdr>
        <w:top w:val="none" w:sz="0" w:space="0" w:color="auto"/>
        <w:left w:val="none" w:sz="0" w:space="0" w:color="auto"/>
        <w:bottom w:val="none" w:sz="0" w:space="0" w:color="auto"/>
        <w:right w:val="none" w:sz="0" w:space="0" w:color="auto"/>
      </w:divBdr>
    </w:div>
    <w:div w:id="1296327288">
      <w:bodyDiv w:val="1"/>
      <w:marLeft w:val="0"/>
      <w:marRight w:val="0"/>
      <w:marTop w:val="0"/>
      <w:marBottom w:val="0"/>
      <w:divBdr>
        <w:top w:val="none" w:sz="0" w:space="0" w:color="auto"/>
        <w:left w:val="none" w:sz="0" w:space="0" w:color="auto"/>
        <w:bottom w:val="none" w:sz="0" w:space="0" w:color="auto"/>
        <w:right w:val="none" w:sz="0" w:space="0" w:color="auto"/>
      </w:divBdr>
    </w:div>
    <w:div w:id="1331298976">
      <w:bodyDiv w:val="1"/>
      <w:marLeft w:val="0"/>
      <w:marRight w:val="0"/>
      <w:marTop w:val="0"/>
      <w:marBottom w:val="0"/>
      <w:divBdr>
        <w:top w:val="none" w:sz="0" w:space="0" w:color="auto"/>
        <w:left w:val="none" w:sz="0" w:space="0" w:color="auto"/>
        <w:bottom w:val="none" w:sz="0" w:space="0" w:color="auto"/>
        <w:right w:val="none" w:sz="0" w:space="0" w:color="auto"/>
      </w:divBdr>
    </w:div>
    <w:div w:id="1346131659">
      <w:bodyDiv w:val="1"/>
      <w:marLeft w:val="0"/>
      <w:marRight w:val="0"/>
      <w:marTop w:val="0"/>
      <w:marBottom w:val="0"/>
      <w:divBdr>
        <w:top w:val="none" w:sz="0" w:space="0" w:color="auto"/>
        <w:left w:val="none" w:sz="0" w:space="0" w:color="auto"/>
        <w:bottom w:val="none" w:sz="0" w:space="0" w:color="auto"/>
        <w:right w:val="none" w:sz="0" w:space="0" w:color="auto"/>
      </w:divBdr>
    </w:div>
    <w:div w:id="1365445016">
      <w:bodyDiv w:val="1"/>
      <w:marLeft w:val="0"/>
      <w:marRight w:val="0"/>
      <w:marTop w:val="0"/>
      <w:marBottom w:val="0"/>
      <w:divBdr>
        <w:top w:val="none" w:sz="0" w:space="0" w:color="auto"/>
        <w:left w:val="none" w:sz="0" w:space="0" w:color="auto"/>
        <w:bottom w:val="none" w:sz="0" w:space="0" w:color="auto"/>
        <w:right w:val="none" w:sz="0" w:space="0" w:color="auto"/>
      </w:divBdr>
    </w:div>
    <w:div w:id="1402210962">
      <w:bodyDiv w:val="1"/>
      <w:marLeft w:val="0"/>
      <w:marRight w:val="0"/>
      <w:marTop w:val="0"/>
      <w:marBottom w:val="0"/>
      <w:divBdr>
        <w:top w:val="none" w:sz="0" w:space="0" w:color="auto"/>
        <w:left w:val="none" w:sz="0" w:space="0" w:color="auto"/>
        <w:bottom w:val="none" w:sz="0" w:space="0" w:color="auto"/>
        <w:right w:val="none" w:sz="0" w:space="0" w:color="auto"/>
      </w:divBdr>
    </w:div>
    <w:div w:id="1413621040">
      <w:bodyDiv w:val="1"/>
      <w:marLeft w:val="0"/>
      <w:marRight w:val="0"/>
      <w:marTop w:val="0"/>
      <w:marBottom w:val="0"/>
      <w:divBdr>
        <w:top w:val="none" w:sz="0" w:space="0" w:color="auto"/>
        <w:left w:val="none" w:sz="0" w:space="0" w:color="auto"/>
        <w:bottom w:val="none" w:sz="0" w:space="0" w:color="auto"/>
        <w:right w:val="none" w:sz="0" w:space="0" w:color="auto"/>
      </w:divBdr>
    </w:div>
    <w:div w:id="1417434760">
      <w:bodyDiv w:val="1"/>
      <w:marLeft w:val="0"/>
      <w:marRight w:val="0"/>
      <w:marTop w:val="0"/>
      <w:marBottom w:val="0"/>
      <w:divBdr>
        <w:top w:val="none" w:sz="0" w:space="0" w:color="auto"/>
        <w:left w:val="none" w:sz="0" w:space="0" w:color="auto"/>
        <w:bottom w:val="none" w:sz="0" w:space="0" w:color="auto"/>
        <w:right w:val="none" w:sz="0" w:space="0" w:color="auto"/>
      </w:divBdr>
    </w:div>
    <w:div w:id="1516648558">
      <w:bodyDiv w:val="1"/>
      <w:marLeft w:val="0"/>
      <w:marRight w:val="0"/>
      <w:marTop w:val="0"/>
      <w:marBottom w:val="0"/>
      <w:divBdr>
        <w:top w:val="none" w:sz="0" w:space="0" w:color="auto"/>
        <w:left w:val="none" w:sz="0" w:space="0" w:color="auto"/>
        <w:bottom w:val="none" w:sz="0" w:space="0" w:color="auto"/>
        <w:right w:val="none" w:sz="0" w:space="0" w:color="auto"/>
      </w:divBdr>
    </w:div>
    <w:div w:id="1594318881">
      <w:bodyDiv w:val="1"/>
      <w:marLeft w:val="0"/>
      <w:marRight w:val="0"/>
      <w:marTop w:val="0"/>
      <w:marBottom w:val="0"/>
      <w:divBdr>
        <w:top w:val="none" w:sz="0" w:space="0" w:color="auto"/>
        <w:left w:val="none" w:sz="0" w:space="0" w:color="auto"/>
        <w:bottom w:val="none" w:sz="0" w:space="0" w:color="auto"/>
        <w:right w:val="none" w:sz="0" w:space="0" w:color="auto"/>
      </w:divBdr>
    </w:div>
    <w:div w:id="1629433741">
      <w:bodyDiv w:val="1"/>
      <w:marLeft w:val="0"/>
      <w:marRight w:val="0"/>
      <w:marTop w:val="0"/>
      <w:marBottom w:val="0"/>
      <w:divBdr>
        <w:top w:val="none" w:sz="0" w:space="0" w:color="auto"/>
        <w:left w:val="none" w:sz="0" w:space="0" w:color="auto"/>
        <w:bottom w:val="none" w:sz="0" w:space="0" w:color="auto"/>
        <w:right w:val="none" w:sz="0" w:space="0" w:color="auto"/>
      </w:divBdr>
    </w:div>
    <w:div w:id="1658147235">
      <w:bodyDiv w:val="1"/>
      <w:marLeft w:val="0"/>
      <w:marRight w:val="0"/>
      <w:marTop w:val="0"/>
      <w:marBottom w:val="0"/>
      <w:divBdr>
        <w:top w:val="none" w:sz="0" w:space="0" w:color="auto"/>
        <w:left w:val="none" w:sz="0" w:space="0" w:color="auto"/>
        <w:bottom w:val="none" w:sz="0" w:space="0" w:color="auto"/>
        <w:right w:val="none" w:sz="0" w:space="0" w:color="auto"/>
      </w:divBdr>
      <w:divsChild>
        <w:div w:id="420838071">
          <w:marLeft w:val="0"/>
          <w:marRight w:val="0"/>
          <w:marTop w:val="0"/>
          <w:marBottom w:val="0"/>
          <w:divBdr>
            <w:top w:val="none" w:sz="0" w:space="0" w:color="auto"/>
            <w:left w:val="none" w:sz="0" w:space="0" w:color="auto"/>
            <w:bottom w:val="none" w:sz="0" w:space="0" w:color="auto"/>
            <w:right w:val="none" w:sz="0" w:space="0" w:color="auto"/>
          </w:divBdr>
        </w:div>
      </w:divsChild>
    </w:div>
    <w:div w:id="1687093591">
      <w:bodyDiv w:val="1"/>
      <w:marLeft w:val="0"/>
      <w:marRight w:val="0"/>
      <w:marTop w:val="0"/>
      <w:marBottom w:val="0"/>
      <w:divBdr>
        <w:top w:val="none" w:sz="0" w:space="0" w:color="auto"/>
        <w:left w:val="none" w:sz="0" w:space="0" w:color="auto"/>
        <w:bottom w:val="none" w:sz="0" w:space="0" w:color="auto"/>
        <w:right w:val="none" w:sz="0" w:space="0" w:color="auto"/>
      </w:divBdr>
    </w:div>
    <w:div w:id="1712456187">
      <w:bodyDiv w:val="1"/>
      <w:marLeft w:val="0"/>
      <w:marRight w:val="0"/>
      <w:marTop w:val="0"/>
      <w:marBottom w:val="0"/>
      <w:divBdr>
        <w:top w:val="none" w:sz="0" w:space="0" w:color="auto"/>
        <w:left w:val="none" w:sz="0" w:space="0" w:color="auto"/>
        <w:bottom w:val="none" w:sz="0" w:space="0" w:color="auto"/>
        <w:right w:val="none" w:sz="0" w:space="0" w:color="auto"/>
      </w:divBdr>
    </w:div>
    <w:div w:id="1718161938">
      <w:bodyDiv w:val="1"/>
      <w:marLeft w:val="0"/>
      <w:marRight w:val="0"/>
      <w:marTop w:val="0"/>
      <w:marBottom w:val="0"/>
      <w:divBdr>
        <w:top w:val="none" w:sz="0" w:space="0" w:color="auto"/>
        <w:left w:val="none" w:sz="0" w:space="0" w:color="auto"/>
        <w:bottom w:val="none" w:sz="0" w:space="0" w:color="auto"/>
        <w:right w:val="none" w:sz="0" w:space="0" w:color="auto"/>
      </w:divBdr>
    </w:div>
    <w:div w:id="1752317130">
      <w:bodyDiv w:val="1"/>
      <w:marLeft w:val="0"/>
      <w:marRight w:val="0"/>
      <w:marTop w:val="0"/>
      <w:marBottom w:val="0"/>
      <w:divBdr>
        <w:top w:val="none" w:sz="0" w:space="0" w:color="auto"/>
        <w:left w:val="none" w:sz="0" w:space="0" w:color="auto"/>
        <w:bottom w:val="none" w:sz="0" w:space="0" w:color="auto"/>
        <w:right w:val="none" w:sz="0" w:space="0" w:color="auto"/>
      </w:divBdr>
    </w:div>
    <w:div w:id="1756515739">
      <w:bodyDiv w:val="1"/>
      <w:marLeft w:val="0"/>
      <w:marRight w:val="0"/>
      <w:marTop w:val="0"/>
      <w:marBottom w:val="0"/>
      <w:divBdr>
        <w:top w:val="none" w:sz="0" w:space="0" w:color="auto"/>
        <w:left w:val="none" w:sz="0" w:space="0" w:color="auto"/>
        <w:bottom w:val="none" w:sz="0" w:space="0" w:color="auto"/>
        <w:right w:val="none" w:sz="0" w:space="0" w:color="auto"/>
      </w:divBdr>
    </w:div>
    <w:div w:id="1802728469">
      <w:bodyDiv w:val="1"/>
      <w:marLeft w:val="0"/>
      <w:marRight w:val="0"/>
      <w:marTop w:val="0"/>
      <w:marBottom w:val="0"/>
      <w:divBdr>
        <w:top w:val="none" w:sz="0" w:space="0" w:color="auto"/>
        <w:left w:val="none" w:sz="0" w:space="0" w:color="auto"/>
        <w:bottom w:val="none" w:sz="0" w:space="0" w:color="auto"/>
        <w:right w:val="none" w:sz="0" w:space="0" w:color="auto"/>
      </w:divBdr>
    </w:div>
    <w:div w:id="1838837011">
      <w:bodyDiv w:val="1"/>
      <w:marLeft w:val="0"/>
      <w:marRight w:val="0"/>
      <w:marTop w:val="0"/>
      <w:marBottom w:val="0"/>
      <w:divBdr>
        <w:top w:val="none" w:sz="0" w:space="0" w:color="auto"/>
        <w:left w:val="none" w:sz="0" w:space="0" w:color="auto"/>
        <w:bottom w:val="none" w:sz="0" w:space="0" w:color="auto"/>
        <w:right w:val="none" w:sz="0" w:space="0" w:color="auto"/>
      </w:divBdr>
    </w:div>
    <w:div w:id="1859804939">
      <w:bodyDiv w:val="1"/>
      <w:marLeft w:val="0"/>
      <w:marRight w:val="0"/>
      <w:marTop w:val="0"/>
      <w:marBottom w:val="0"/>
      <w:divBdr>
        <w:top w:val="none" w:sz="0" w:space="0" w:color="auto"/>
        <w:left w:val="none" w:sz="0" w:space="0" w:color="auto"/>
        <w:bottom w:val="none" w:sz="0" w:space="0" w:color="auto"/>
        <w:right w:val="none" w:sz="0" w:space="0" w:color="auto"/>
      </w:divBdr>
    </w:div>
    <w:div w:id="1869905001">
      <w:bodyDiv w:val="1"/>
      <w:marLeft w:val="0"/>
      <w:marRight w:val="0"/>
      <w:marTop w:val="0"/>
      <w:marBottom w:val="0"/>
      <w:divBdr>
        <w:top w:val="none" w:sz="0" w:space="0" w:color="auto"/>
        <w:left w:val="none" w:sz="0" w:space="0" w:color="auto"/>
        <w:bottom w:val="none" w:sz="0" w:space="0" w:color="auto"/>
        <w:right w:val="none" w:sz="0" w:space="0" w:color="auto"/>
      </w:divBdr>
    </w:div>
    <w:div w:id="1893880003">
      <w:bodyDiv w:val="1"/>
      <w:marLeft w:val="0"/>
      <w:marRight w:val="0"/>
      <w:marTop w:val="0"/>
      <w:marBottom w:val="0"/>
      <w:divBdr>
        <w:top w:val="none" w:sz="0" w:space="0" w:color="auto"/>
        <w:left w:val="none" w:sz="0" w:space="0" w:color="auto"/>
        <w:bottom w:val="none" w:sz="0" w:space="0" w:color="auto"/>
        <w:right w:val="none" w:sz="0" w:space="0" w:color="auto"/>
      </w:divBdr>
    </w:div>
    <w:div w:id="1910772218">
      <w:bodyDiv w:val="1"/>
      <w:marLeft w:val="0"/>
      <w:marRight w:val="0"/>
      <w:marTop w:val="0"/>
      <w:marBottom w:val="0"/>
      <w:divBdr>
        <w:top w:val="none" w:sz="0" w:space="0" w:color="auto"/>
        <w:left w:val="none" w:sz="0" w:space="0" w:color="auto"/>
        <w:bottom w:val="none" w:sz="0" w:space="0" w:color="auto"/>
        <w:right w:val="none" w:sz="0" w:space="0" w:color="auto"/>
      </w:divBdr>
    </w:div>
    <w:div w:id="1935433863">
      <w:bodyDiv w:val="1"/>
      <w:marLeft w:val="0"/>
      <w:marRight w:val="0"/>
      <w:marTop w:val="0"/>
      <w:marBottom w:val="0"/>
      <w:divBdr>
        <w:top w:val="none" w:sz="0" w:space="0" w:color="auto"/>
        <w:left w:val="none" w:sz="0" w:space="0" w:color="auto"/>
        <w:bottom w:val="none" w:sz="0" w:space="0" w:color="auto"/>
        <w:right w:val="none" w:sz="0" w:space="0" w:color="auto"/>
      </w:divBdr>
    </w:div>
    <w:div w:id="1945839951">
      <w:bodyDiv w:val="1"/>
      <w:marLeft w:val="0"/>
      <w:marRight w:val="0"/>
      <w:marTop w:val="0"/>
      <w:marBottom w:val="0"/>
      <w:divBdr>
        <w:top w:val="none" w:sz="0" w:space="0" w:color="auto"/>
        <w:left w:val="none" w:sz="0" w:space="0" w:color="auto"/>
        <w:bottom w:val="none" w:sz="0" w:space="0" w:color="auto"/>
        <w:right w:val="none" w:sz="0" w:space="0" w:color="auto"/>
      </w:divBdr>
    </w:div>
    <w:div w:id="1956908184">
      <w:bodyDiv w:val="1"/>
      <w:marLeft w:val="0"/>
      <w:marRight w:val="0"/>
      <w:marTop w:val="0"/>
      <w:marBottom w:val="0"/>
      <w:divBdr>
        <w:top w:val="none" w:sz="0" w:space="0" w:color="auto"/>
        <w:left w:val="none" w:sz="0" w:space="0" w:color="auto"/>
        <w:bottom w:val="none" w:sz="0" w:space="0" w:color="auto"/>
        <w:right w:val="none" w:sz="0" w:space="0" w:color="auto"/>
      </w:divBdr>
    </w:div>
    <w:div w:id="1980304195">
      <w:bodyDiv w:val="1"/>
      <w:marLeft w:val="0"/>
      <w:marRight w:val="0"/>
      <w:marTop w:val="0"/>
      <w:marBottom w:val="0"/>
      <w:divBdr>
        <w:top w:val="none" w:sz="0" w:space="0" w:color="auto"/>
        <w:left w:val="none" w:sz="0" w:space="0" w:color="auto"/>
        <w:bottom w:val="none" w:sz="0" w:space="0" w:color="auto"/>
        <w:right w:val="none" w:sz="0" w:space="0" w:color="auto"/>
      </w:divBdr>
    </w:div>
    <w:div w:id="2008827083">
      <w:bodyDiv w:val="1"/>
      <w:marLeft w:val="0"/>
      <w:marRight w:val="0"/>
      <w:marTop w:val="0"/>
      <w:marBottom w:val="0"/>
      <w:divBdr>
        <w:top w:val="none" w:sz="0" w:space="0" w:color="auto"/>
        <w:left w:val="none" w:sz="0" w:space="0" w:color="auto"/>
        <w:bottom w:val="none" w:sz="0" w:space="0" w:color="auto"/>
        <w:right w:val="none" w:sz="0" w:space="0" w:color="auto"/>
      </w:divBdr>
    </w:div>
    <w:div w:id="2013222101">
      <w:bodyDiv w:val="1"/>
      <w:marLeft w:val="0"/>
      <w:marRight w:val="0"/>
      <w:marTop w:val="0"/>
      <w:marBottom w:val="0"/>
      <w:divBdr>
        <w:top w:val="none" w:sz="0" w:space="0" w:color="auto"/>
        <w:left w:val="none" w:sz="0" w:space="0" w:color="auto"/>
        <w:bottom w:val="none" w:sz="0" w:space="0" w:color="auto"/>
        <w:right w:val="none" w:sz="0" w:space="0" w:color="auto"/>
      </w:divBdr>
    </w:div>
    <w:div w:id="2033071137">
      <w:bodyDiv w:val="1"/>
      <w:marLeft w:val="0"/>
      <w:marRight w:val="0"/>
      <w:marTop w:val="0"/>
      <w:marBottom w:val="0"/>
      <w:divBdr>
        <w:top w:val="none" w:sz="0" w:space="0" w:color="auto"/>
        <w:left w:val="none" w:sz="0" w:space="0" w:color="auto"/>
        <w:bottom w:val="none" w:sz="0" w:space="0" w:color="auto"/>
        <w:right w:val="none" w:sz="0" w:space="0" w:color="auto"/>
      </w:divBdr>
    </w:div>
    <w:div w:id="2037148796">
      <w:bodyDiv w:val="1"/>
      <w:marLeft w:val="0"/>
      <w:marRight w:val="0"/>
      <w:marTop w:val="0"/>
      <w:marBottom w:val="0"/>
      <w:divBdr>
        <w:top w:val="none" w:sz="0" w:space="0" w:color="auto"/>
        <w:left w:val="none" w:sz="0" w:space="0" w:color="auto"/>
        <w:bottom w:val="none" w:sz="0" w:space="0" w:color="auto"/>
        <w:right w:val="none" w:sz="0" w:space="0" w:color="auto"/>
      </w:divBdr>
    </w:div>
    <w:div w:id="2061784408">
      <w:bodyDiv w:val="1"/>
      <w:marLeft w:val="0"/>
      <w:marRight w:val="0"/>
      <w:marTop w:val="0"/>
      <w:marBottom w:val="0"/>
      <w:divBdr>
        <w:top w:val="none" w:sz="0" w:space="0" w:color="auto"/>
        <w:left w:val="none" w:sz="0" w:space="0" w:color="auto"/>
        <w:bottom w:val="none" w:sz="0" w:space="0" w:color="auto"/>
        <w:right w:val="none" w:sz="0" w:space="0" w:color="auto"/>
      </w:divBdr>
    </w:div>
    <w:div w:id="2096435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ssgov.sharepoint.com/sites/EHS-HIX-PROD/RDW/_layouts/15/DocIdRedir.aspx?ID=HIXIESDOC-2077920302-581" TargetMode="External"/><Relationship Id="rId21" Type="http://schemas.openxmlformats.org/officeDocument/2006/relationships/hyperlink" Target="https://massgov.sharepoint.com/sites/EHS-HIX-PROD/RDW/_layouts/15/DocIdRedir.aspx?ID=HIXIESDOC-1654887115-1495" TargetMode="External"/><Relationship Id="rId42" Type="http://schemas.openxmlformats.org/officeDocument/2006/relationships/hyperlink" Target="https://massgov.sharepoint.com/sites/EHS-HIX-PROD/RDW/_layouts/15/DocIdRedir.aspx?ID=HIXIESDOC-1654887115-936" TargetMode="External"/><Relationship Id="rId63" Type="http://schemas.openxmlformats.org/officeDocument/2006/relationships/hyperlink" Target="https://tools.hhs.state.ma.us/sf/docman/do/listDocuments/projects.hix/docman.root.hix_ies_2016.2016_rel_10_0.r10_0_deliverables.r10_0_requirements" TargetMode="External"/><Relationship Id="rId84" Type="http://schemas.openxmlformats.org/officeDocument/2006/relationships/hyperlink" Target="https://massgov.sharepoint.com/sites/EHS-HIX-PROD/RDW/_layouts/15/DocIdRedir.aspx?ID=HIXIESDOC-1654887115-925" TargetMode="External"/><Relationship Id="rId138" Type="http://schemas.openxmlformats.org/officeDocument/2006/relationships/image" Target="media/image20.emf"/><Relationship Id="rId159" Type="http://schemas.openxmlformats.org/officeDocument/2006/relationships/hyperlink" Target="https://massgov.sharepoint.com/sites/EHS-HIX-PROD/RDW/_layouts/15/DocIdRedir.aspx?ID=HIXIESDOC-558525664-5190" TargetMode="External"/><Relationship Id="rId170" Type="http://schemas.openxmlformats.org/officeDocument/2006/relationships/image" Target="media/image28.jpg"/><Relationship Id="rId107" Type="http://schemas.openxmlformats.org/officeDocument/2006/relationships/hyperlink" Target="https://tools.hhs.state.ma.us/sf/go/doc138079?nav=1" TargetMode="External"/><Relationship Id="rId11" Type="http://schemas.openxmlformats.org/officeDocument/2006/relationships/image" Target="media/image1.png"/><Relationship Id="rId32" Type="http://schemas.openxmlformats.org/officeDocument/2006/relationships/hyperlink" Target="https://tools.hhs.state.ma.us/sf/go/doc98729?nav=1" TargetMode="External"/><Relationship Id="rId53" Type="http://schemas.openxmlformats.org/officeDocument/2006/relationships/hyperlink" Target="https://tools.hhs.state.ma.us/sf/go/doc100014?nav=1" TargetMode="External"/><Relationship Id="rId74" Type="http://schemas.openxmlformats.org/officeDocument/2006/relationships/hyperlink" Target="https://massgov.sharepoint.com/sites/EHS-HIX-PROD/RDW/_layouts/15/DocIdRedir.aspx?ID=HIXIESDOC-1654887115-147" TargetMode="External"/><Relationship Id="rId128" Type="http://schemas.openxmlformats.org/officeDocument/2006/relationships/hyperlink" Target="https://tools.hhs.state.ma.us/sf/go/doc100015?nav=1" TargetMode="External"/><Relationship Id="rId149" Type="http://schemas.openxmlformats.org/officeDocument/2006/relationships/image" Target="media/image26.png"/><Relationship Id="rId5" Type="http://schemas.openxmlformats.org/officeDocument/2006/relationships/numbering" Target="numbering.xml"/><Relationship Id="rId95" Type="http://schemas.openxmlformats.org/officeDocument/2006/relationships/hyperlink" Target="https://massgov.sharepoint.com/sites/EHS-HIX-PROD/RDW/_layouts/15/DocIdRedir.aspx?ID=HIXIESDOC-1654887115-417" TargetMode="External"/><Relationship Id="rId160" Type="http://schemas.openxmlformats.org/officeDocument/2006/relationships/hyperlink" Target="https://massgov.sharepoint.com/sites/EHS-HIX-PROD/RDW/UploadedDeliverables/R29.0%20-%20ORM_ICD_CRQ-719_Omnibus_Returned_Mail.docx?d=w2646104f873a4f42b79c2ec2710819ee" TargetMode="External"/><Relationship Id="rId181" Type="http://schemas.openxmlformats.org/officeDocument/2006/relationships/hyperlink" Target="https://massgov.sharepoint.com/sites/EHS-HIX-PROD/reporting/_layouts/15/DocIdRedir.aspx?ID=HIXIESDOC-1487695195-342" TargetMode="External"/><Relationship Id="rId22" Type="http://schemas.openxmlformats.org/officeDocument/2006/relationships/header" Target="header1.xml"/><Relationship Id="rId43" Type="http://schemas.openxmlformats.org/officeDocument/2006/relationships/hyperlink" Target="https://tools.hhs.state.ma.us/sf/go/doc100863?nav=1" TargetMode="External"/><Relationship Id="rId64" Type="http://schemas.openxmlformats.org/officeDocument/2006/relationships/hyperlink" Target="https://tools.hhs.state.ma.us/sf/go/doc98959?nav=1" TargetMode="External"/><Relationship Id="rId118" Type="http://schemas.openxmlformats.org/officeDocument/2006/relationships/hyperlink" Target="https://www.mahix.org/individual/" TargetMode="External"/><Relationship Id="rId139" Type="http://schemas.openxmlformats.org/officeDocument/2006/relationships/package" Target="embeddings/Microsoft_Visio_Drawing2.vsdx"/><Relationship Id="rId85" Type="http://schemas.openxmlformats.org/officeDocument/2006/relationships/hyperlink" Target="https://massgov.sharepoint.com/sites/EHS-HIX-PROD/RDW/_layouts/15/DocIdRedir.aspx?ID=HIXIESDOC-1654887115-854" TargetMode="External"/><Relationship Id="rId150" Type="http://schemas.openxmlformats.org/officeDocument/2006/relationships/hyperlink" Target="https://massgov.sharepoint.com/sites/EHS-HIX-PROD/RDW/UploadedDeliverables/R28.0%20-%20ICD_PVC_for_CRQ-587_PDM_Updates_Deceased_and_Medicare.docx?d=wd8bf7bb06c594d129b57690e0e274bbf" TargetMode="External"/><Relationship Id="rId171" Type="http://schemas.openxmlformats.org/officeDocument/2006/relationships/hyperlink" Target="https://massgov.sharepoint.com/sites/EHS-HIX-PROD/RDW/_layouts/15/DocIdRedir.aspx?ID=HIXIESDOC-1654887115-133" TargetMode="External"/><Relationship Id="rId12" Type="http://schemas.openxmlformats.org/officeDocument/2006/relationships/image" Target="media/image2.png"/><Relationship Id="rId33" Type="http://schemas.openxmlformats.org/officeDocument/2006/relationships/hyperlink" Target="https://massgov.sharepoint.com/sites/EHS-HIX-PROD/RDW/_layouts/15/DocIdRedir.aspx?ID=HIXIESDOC-1654887115-1269" TargetMode="External"/><Relationship Id="rId108" Type="http://schemas.openxmlformats.org/officeDocument/2006/relationships/hyperlink" Target="https://tools.hhs.state.ma.us/sf/go/doc100014?nav=1" TargetMode="External"/><Relationship Id="rId129" Type="http://schemas.openxmlformats.org/officeDocument/2006/relationships/hyperlink" Target="https://tools.hhs.state.ma.us/sf/go/doc97561?nav=1" TargetMode="External"/><Relationship Id="rId54" Type="http://schemas.openxmlformats.org/officeDocument/2006/relationships/hyperlink" Target="https://tools.hhs.state.ma.us/sf/go/doc100014?nav=1" TargetMode="External"/><Relationship Id="rId75" Type="http://schemas.openxmlformats.org/officeDocument/2006/relationships/hyperlink" Target="https://massgov.sharepoint.com/sites/EHS-HIX-PROD/RDW/_layouts/15/DocIdRedir.aspx?ID=HIXIESDOC-1654887115-148" TargetMode="External"/><Relationship Id="rId96" Type="http://schemas.openxmlformats.org/officeDocument/2006/relationships/hyperlink" Target="https://massgov.sharepoint.com/sites/EHS-HIX-PROD/RDW/_layouts/15/DocIdRedir.aspx?ID=HIXIESDOC-1893147069-1062" TargetMode="External"/><Relationship Id="rId140" Type="http://schemas.openxmlformats.org/officeDocument/2006/relationships/hyperlink" Target="https://massgov.sharepoint.com/sites/EHS-HIX-PROD/RDW/_layouts/15/DocIdRedir.aspx?ID=HIXIESDOC-1893147069-461" TargetMode="External"/><Relationship Id="rId161" Type="http://schemas.openxmlformats.org/officeDocument/2006/relationships/hyperlink" Target="https://massgov.sharepoint.com/sites/EHS-HIX-PROD/RDW/_layouts/15/DocIdRedir.aspx?ID=HIXIESDOC-1654887115-357" TargetMode="External"/><Relationship Id="rId182" Type="http://schemas.openxmlformats.org/officeDocument/2006/relationships/image" Target="media/image31.emf"/><Relationship Id="rId6" Type="http://schemas.openxmlformats.org/officeDocument/2006/relationships/styles" Target="styles.xml"/><Relationship Id="rId23" Type="http://schemas.openxmlformats.org/officeDocument/2006/relationships/footer" Target="footer1.xml"/><Relationship Id="rId119" Type="http://schemas.openxmlformats.org/officeDocument/2006/relationships/hyperlink" Target="https://www.mahix.org/agent/" TargetMode="External"/><Relationship Id="rId44" Type="http://schemas.openxmlformats.org/officeDocument/2006/relationships/hyperlink" Target="https://tools.hhs.state.ma.us/sf/go/doc100863?nav=1" TargetMode="External"/><Relationship Id="rId65" Type="http://schemas.openxmlformats.org/officeDocument/2006/relationships/hyperlink" Target="https://tools.hhs.state.ma.us/sf/go/doc97561?nav=1" TargetMode="External"/><Relationship Id="rId86" Type="http://schemas.openxmlformats.org/officeDocument/2006/relationships/hyperlink" Target="https://tools.hhs.state.ma.us/sf/go/doc138079?nav=1" TargetMode="External"/><Relationship Id="rId130" Type="http://schemas.openxmlformats.org/officeDocument/2006/relationships/hyperlink" Target="https://tools.hhs.state.ma.us/sf/go/doc99106?nav=1" TargetMode="External"/><Relationship Id="rId151" Type="http://schemas.openxmlformats.org/officeDocument/2006/relationships/hyperlink" Target="https://tools.hhs.state.ma.us/sf/go/doc98730?nav=1" TargetMode="External"/><Relationship Id="rId172" Type="http://schemas.openxmlformats.org/officeDocument/2006/relationships/hyperlink" Target="https://massgov.sharepoint.com/sites/EHS-HIX-PROD/RDW/_layouts/15/DocIdRedir.aspx?ID=HIXIESDOC-1654887115-459" TargetMode="External"/><Relationship Id="rId13" Type="http://schemas.openxmlformats.org/officeDocument/2006/relationships/image" Target="media/image3.jpg"/><Relationship Id="rId18" Type="http://schemas.openxmlformats.org/officeDocument/2006/relationships/hyperlink" Target="https://massgov.sharepoint.com/sites/EHS-HIX-PROD/RDW/_layouts/15/DocIdRedir.aspx?ID=HIXIESDOC-1654887115-1343" TargetMode="External"/><Relationship Id="rId39" Type="http://schemas.openxmlformats.org/officeDocument/2006/relationships/hyperlink" Target="https://tools.hhs.state.ma.us/sf/go/doc98725?nav=1" TargetMode="External"/><Relationship Id="rId109" Type="http://schemas.openxmlformats.org/officeDocument/2006/relationships/image" Target="media/image13.png"/><Relationship Id="rId34" Type="http://schemas.openxmlformats.org/officeDocument/2006/relationships/hyperlink" Target="https://tools.hhs.state.ma.us/sf/go/doc98728?nav=1" TargetMode="External"/><Relationship Id="rId50" Type="http://schemas.openxmlformats.org/officeDocument/2006/relationships/hyperlink" Target="https://tools.hhs.state.ma.us/sf/go/doc100016?nav=1" TargetMode="External"/><Relationship Id="rId55" Type="http://schemas.openxmlformats.org/officeDocument/2006/relationships/hyperlink" Target="https://tools.hhs.state.ma.us/sf/docman/do/downloadDocument/projects.hix/docman.root.architecture.sads/doc103794" TargetMode="External"/><Relationship Id="rId76" Type="http://schemas.openxmlformats.org/officeDocument/2006/relationships/hyperlink" Target="https://massgov.sharepoint.com/sites/EHS-HIX-PROD/RDW/_layouts/15/DocIdRedir.aspx?ID=HIXIESDOC-1893147069-440" TargetMode="External"/><Relationship Id="rId97" Type="http://schemas.openxmlformats.org/officeDocument/2006/relationships/hyperlink" Target="https://tools.hhs.state.ma.us/sf/go/doc154206?nav=1" TargetMode="External"/><Relationship Id="rId104" Type="http://schemas.openxmlformats.org/officeDocument/2006/relationships/hyperlink" Target="https://nonprod-login.mahix.org" TargetMode="External"/><Relationship Id="rId120" Type="http://schemas.openxmlformats.org/officeDocument/2006/relationships/hyperlink" Target="https://www.mahix.org/assister/" TargetMode="External"/><Relationship Id="rId125" Type="http://schemas.openxmlformats.org/officeDocument/2006/relationships/hyperlink" Target="https://tools.hhs.state.ma.us/sf/docman/do/downloadDocument/projects.hix/docman.root.architecture.technology/doc100860" TargetMode="External"/><Relationship Id="rId141" Type="http://schemas.openxmlformats.org/officeDocument/2006/relationships/image" Target="media/image21.emf"/><Relationship Id="rId146" Type="http://schemas.openxmlformats.org/officeDocument/2006/relationships/image" Target="media/image23.png"/><Relationship Id="rId167" Type="http://schemas.openxmlformats.org/officeDocument/2006/relationships/image" Target="media/image27.gif"/><Relationship Id="rId7" Type="http://schemas.openxmlformats.org/officeDocument/2006/relationships/settings" Target="settings.xml"/><Relationship Id="rId71" Type="http://schemas.openxmlformats.org/officeDocument/2006/relationships/hyperlink" Target="https://massgov.sharepoint.com/sites/EHS-HIX-PROD/RDW/_layouts/15/DocIdRedir.aspx?ID=HIXIESDOC-1893147069-1663" TargetMode="External"/><Relationship Id="rId92" Type="http://schemas.openxmlformats.org/officeDocument/2006/relationships/image" Target="media/image7.png"/><Relationship Id="rId162" Type="http://schemas.openxmlformats.org/officeDocument/2006/relationships/hyperlink" Target="https://massgov.sharepoint.com/sites/EHS-HIX-PROD/RDW/_layouts/15/DocIdRedir.aspx?ID=HIXIESDOC-1654887115-1269" TargetMode="External"/><Relationship Id="rId183"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hyperlink" Target="https://tools.hhs.state.ma.us/sf/go/doc98731?nav=1" TargetMode="External"/><Relationship Id="rId24" Type="http://schemas.openxmlformats.org/officeDocument/2006/relationships/hyperlink" Target="https://tools.hhs.state.ma.us/sf/go/doc92659?nav=1" TargetMode="External"/><Relationship Id="rId40" Type="http://schemas.openxmlformats.org/officeDocument/2006/relationships/hyperlink" Target="https://tools.hhs.state.ma.us/sf/go/doc100625?nav=1" TargetMode="External"/><Relationship Id="rId45" Type="http://schemas.openxmlformats.org/officeDocument/2006/relationships/hyperlink" Target="https://tools.hhs.state.ma.us/sf/go/doc100859?nav=1" TargetMode="External"/><Relationship Id="rId66" Type="http://schemas.openxmlformats.org/officeDocument/2006/relationships/hyperlink" Target="https://tools.hhs.state.ma.us/sf/go/doc99106?nav=1" TargetMode="External"/><Relationship Id="rId87" Type="http://schemas.openxmlformats.org/officeDocument/2006/relationships/hyperlink" Target="https://massgov.sharepoint.com/sites/EHS-HIX-PROD/RDW/_layouts/15/DocIdRedir.aspx?ID=HIXIESDOC-1654887115-1056" TargetMode="External"/><Relationship Id="rId110" Type="http://schemas.openxmlformats.org/officeDocument/2006/relationships/hyperlink" Target="https://massgov.sharepoint.com/sites/EHS-HIX-PROD/RDW/_layouts/15/Doc.aspx?sourcedoc=%7B8EBCE024-5110-48AF-9498-68297ED06838%7D&amp;file=R18.0%20-%20Optum%20ID%202%20ICD.docx&amp;action=default&amp;mobileredirect=true&amp;DefaultItemOpen=1" TargetMode="External"/><Relationship Id="rId115" Type="http://schemas.openxmlformats.org/officeDocument/2006/relationships/hyperlink" Target="https://docs.aws.amazon.com/quicksight/latest/user/logging-using-cloudtrail.html" TargetMode="External"/><Relationship Id="rId131" Type="http://schemas.openxmlformats.org/officeDocument/2006/relationships/hyperlink" Target="https://tools.hhs.state.ma.us/sf/go/doc99144?nav=1" TargetMode="External"/><Relationship Id="rId136" Type="http://schemas.openxmlformats.org/officeDocument/2006/relationships/image" Target="media/image19.emf"/><Relationship Id="rId157" Type="http://schemas.openxmlformats.org/officeDocument/2006/relationships/hyperlink" Target="https://massgov.sharepoint.com/sites/EHS-HIX-PROD/RDW/_layouts/15/DocIdRedir.aspx?ID=HIXIESDOC-1654887115-1056" TargetMode="External"/><Relationship Id="rId178" Type="http://schemas.openxmlformats.org/officeDocument/2006/relationships/image" Target="media/image29.emf"/><Relationship Id="rId61" Type="http://schemas.openxmlformats.org/officeDocument/2006/relationships/hyperlink" Target="https://tools.hhs.state.ma.us/sf/docman/do/listDocuments/projects.hix/docman.root.hix_ies_2016.2016_rel_8_1.r8_1_deliverables.r8_1_requirements" TargetMode="External"/><Relationship Id="rId82" Type="http://schemas.openxmlformats.org/officeDocument/2006/relationships/hyperlink" Target="https://massgov.sharepoint.com/sites/EHS-HIX-PROD/RDW/_layouts/15/DocIdRedir.aspx?ID=HIXIESDOC-1654887115-459" TargetMode="External"/><Relationship Id="rId152" Type="http://schemas.openxmlformats.org/officeDocument/2006/relationships/hyperlink" Target="https://massgov.sharepoint.com/sites/EHS-HIX-PROD/RDW/_layouts/15/DocIdRedir.aspx?ID=HIXIESDOC-1654887115-1496" TargetMode="External"/><Relationship Id="rId173" Type="http://schemas.openxmlformats.org/officeDocument/2006/relationships/hyperlink" Target="https://massgov.sharepoint.com/sites/EHS-HIX-PROD/RDW/_layouts/15/DocIdRedir.aspx?ID=HIXIESDOC-1654887115-357" TargetMode="External"/><Relationship Id="rId19" Type="http://schemas.openxmlformats.org/officeDocument/2006/relationships/hyperlink" Target="https://massgov.sharepoint.com/sites/EHS-HIX-PROD/RDW/_layouts/15/DocIdRedir.aspx?ID=HIXIESDOC-1654887115-1354" TargetMode="External"/><Relationship Id="rId14" Type="http://schemas.openxmlformats.org/officeDocument/2006/relationships/hyperlink" Target="https://massgov.sharepoint.com/sites/EHS-HIX-PROD/RDW/_layouts/15/DocIdRedir.aspx?ID=HIXIESDOC-1654887115-842" TargetMode="External"/><Relationship Id="rId30" Type="http://schemas.openxmlformats.org/officeDocument/2006/relationships/hyperlink" Target="https://tools.hhs.state.ma.us/sf/go/doc98730?nav=1" TargetMode="External"/><Relationship Id="rId35" Type="http://schemas.openxmlformats.org/officeDocument/2006/relationships/hyperlink" Target="https://tools.hhs.state.ma.us/sf/go/doc98727?nav=1" TargetMode="External"/><Relationship Id="rId56" Type="http://schemas.openxmlformats.org/officeDocument/2006/relationships/hyperlink" Target="https://tools.hhs.state.ma.us/sf/go/doc109036?nav=1" TargetMode="External"/><Relationship Id="rId77" Type="http://schemas.openxmlformats.org/officeDocument/2006/relationships/hyperlink" Target="https://massgov.sharepoint.com/sites/EHS-HIX-PROD/RDW/_layouts/15/DocIdRedir.aspx?ID=HIXIESDOC-1654887115-133" TargetMode="External"/><Relationship Id="rId100" Type="http://schemas.openxmlformats.org/officeDocument/2006/relationships/image" Target="media/image9.png"/><Relationship Id="rId105" Type="http://schemas.openxmlformats.org/officeDocument/2006/relationships/hyperlink" Target="https://login.mahix.org" TargetMode="External"/><Relationship Id="rId126" Type="http://schemas.openxmlformats.org/officeDocument/2006/relationships/hyperlink" Target="https://tools.hhs.state.ma.us/sf/go/doc109036?nav=1" TargetMode="External"/><Relationship Id="rId147" Type="http://schemas.openxmlformats.org/officeDocument/2006/relationships/image" Target="media/image24.emf"/><Relationship Id="rId168" Type="http://schemas.openxmlformats.org/officeDocument/2006/relationships/hyperlink" Target="https://tools.hhs.state.ma.us/sf/go/doc100625?nav=1" TargetMode="External"/><Relationship Id="rId8" Type="http://schemas.openxmlformats.org/officeDocument/2006/relationships/webSettings" Target="webSettings.xml"/><Relationship Id="rId51" Type="http://schemas.openxmlformats.org/officeDocument/2006/relationships/hyperlink" Target="https://tools.hhs.state.ma.us/sf/go/doc100015?nav=1" TargetMode="External"/><Relationship Id="rId72" Type="http://schemas.openxmlformats.org/officeDocument/2006/relationships/hyperlink" Target="https://massgov.sharepoint.com/sites/EHS-HIX-PROD/RDW/_layouts/15/DocIdRedir.aspx?ID=HIXIESDOC-1893147069-461" TargetMode="External"/><Relationship Id="rId93" Type="http://schemas.openxmlformats.org/officeDocument/2006/relationships/hyperlink" Target="https://tools.hhs.state.ma.us/sf/go/doc88730?nav=1" TargetMode="External"/><Relationship Id="rId98" Type="http://schemas.openxmlformats.org/officeDocument/2006/relationships/hyperlink" Target="https://tools.hhs.state.ma.us/sf/go/doc154207?nav=1" TargetMode="External"/><Relationship Id="rId121" Type="http://schemas.openxmlformats.org/officeDocument/2006/relationships/hyperlink" Target="https://tools.hhs.state.ma.us/sf/go/doc98959?nav=1" TargetMode="External"/><Relationship Id="rId142" Type="http://schemas.openxmlformats.org/officeDocument/2006/relationships/package" Target="embeddings/Microsoft_Visio_Drawing3.vsdx"/><Relationship Id="rId163" Type="http://schemas.openxmlformats.org/officeDocument/2006/relationships/hyperlink" Target="https://massgov.sharepoint.com/sites/EHS-HIX-PROD/RDW/_layouts/15/DocIdRedir.aspx?ID=HIXIESDOC-1654887115-1269" TargetMode="External"/><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https://tools.hhs.state.ma.us/sf/go/doc99091?nav=1" TargetMode="External"/><Relationship Id="rId46" Type="http://schemas.openxmlformats.org/officeDocument/2006/relationships/hyperlink" Target="https://tools.hhs.state.ma.us/sf/go/doc100859?nav=1" TargetMode="External"/><Relationship Id="rId67" Type="http://schemas.openxmlformats.org/officeDocument/2006/relationships/hyperlink" Target="https://tools.hhs.state.ma.us/sf/go/doc99144?nav=1" TargetMode="External"/><Relationship Id="rId116" Type="http://schemas.openxmlformats.org/officeDocument/2006/relationships/image" Target="media/image16.emf"/><Relationship Id="rId137" Type="http://schemas.openxmlformats.org/officeDocument/2006/relationships/package" Target="embeddings/Microsoft_Visio_Drawing1.vsdx"/><Relationship Id="rId158" Type="http://schemas.openxmlformats.org/officeDocument/2006/relationships/hyperlink" Target="https://massgov.sharepoint.com/sites/EHS-HIX-PROD/RDW/UploadedDeliverables/R27.0%20-%20ICD_DES-Disability_Review_Files-Update_to_CRQ-622.docx?d=w7576d7450aa34035a460dada00c6224f" TargetMode="External"/><Relationship Id="rId20" Type="http://schemas.openxmlformats.org/officeDocument/2006/relationships/hyperlink" Target="https://massgov.sharepoint.com/sites/EHS-HIX-PROD/RDW/_layouts/15/DocIdRedir.aspx?ID=HIXIESDOC-1654887115-1374" TargetMode="External"/><Relationship Id="rId41" Type="http://schemas.openxmlformats.org/officeDocument/2006/relationships/hyperlink" Target="https://tools.hhs.state.ma.us/sf/go/doc99127?nav=1" TargetMode="External"/><Relationship Id="rId62" Type="http://schemas.openxmlformats.org/officeDocument/2006/relationships/hyperlink" Target="https://tools.hhs.state.ma.us/sf/docman/do/listDocuments/projects.hix/docman.root.hix_ies_2016.2016_rel_9_0.r9_0_deliverables.r9_0_requirements" TargetMode="External"/><Relationship Id="rId83" Type="http://schemas.openxmlformats.org/officeDocument/2006/relationships/hyperlink" Target="https://massgov.sharepoint.com/sites/EHS-HIX-PROD/RDW/_layouts/15/DocIdRedir.aspx?ID=HIXIESDOC-1654887115-519" TargetMode="External"/><Relationship Id="rId88" Type="http://schemas.openxmlformats.org/officeDocument/2006/relationships/image" Target="media/image4.png"/><Relationship Id="rId111" Type="http://schemas.openxmlformats.org/officeDocument/2006/relationships/image" Target="media/image14.png"/><Relationship Id="rId132" Type="http://schemas.openxmlformats.org/officeDocument/2006/relationships/hyperlink" Target="https://tools.hhs.state.ma.us/sf/go/doc98911?nav=1" TargetMode="External"/><Relationship Id="rId153" Type="http://schemas.openxmlformats.org/officeDocument/2006/relationships/hyperlink" Target="https://tools.hhs.state.ma.us/sf/go/doc98725?nav=1" TargetMode="External"/><Relationship Id="rId174" Type="http://schemas.openxmlformats.org/officeDocument/2006/relationships/hyperlink" Target="https://massgov.sharepoint.com/sites/EHS-HIX-PROD/RDW/_layouts/15/DocIdRedir.aspx?ID=HIXIESDOC-1654887115-519" TargetMode="External"/><Relationship Id="rId179" Type="http://schemas.openxmlformats.org/officeDocument/2006/relationships/image" Target="media/image30.png"/><Relationship Id="rId15" Type="http://schemas.openxmlformats.org/officeDocument/2006/relationships/hyperlink" Target="https://massgov.sharepoint.com/sites/EHS-HIX-PROD/RDW/_layouts/15/DocIdRedir.aspx?ID=HIXIESDOC-1654887115-976" TargetMode="External"/><Relationship Id="rId36" Type="http://schemas.openxmlformats.org/officeDocument/2006/relationships/hyperlink" Target="https://tools.hhs.state.ma.us/sf/go/doc98726?nav=1" TargetMode="External"/><Relationship Id="rId57" Type="http://schemas.openxmlformats.org/officeDocument/2006/relationships/hyperlink" Target="https://tools.hhs.state.ma.us/sf/go/doc88730?nav=1" TargetMode="External"/><Relationship Id="rId106" Type="http://schemas.openxmlformats.org/officeDocument/2006/relationships/image" Target="media/image12.emf"/><Relationship Id="rId127" Type="http://schemas.openxmlformats.org/officeDocument/2006/relationships/image" Target="media/image18.png"/><Relationship Id="rId10" Type="http://schemas.openxmlformats.org/officeDocument/2006/relationships/endnotes" Target="endnotes.xml"/><Relationship Id="rId31" Type="http://schemas.openxmlformats.org/officeDocument/2006/relationships/hyperlink" Target="https://tools.hhs.state.ma.us/sf/go/doc98730?nav=1" TargetMode="External"/><Relationship Id="rId52" Type="http://schemas.openxmlformats.org/officeDocument/2006/relationships/hyperlink" Target="https://tools.hhs.state.ma.us/sf/go/doc100015?nav=1" TargetMode="External"/><Relationship Id="rId73" Type="http://schemas.openxmlformats.org/officeDocument/2006/relationships/hyperlink" Target="https://massgov.sharepoint.com/sites/EHS-HIX-PROD/RDW/_layouts/15/DocIdRedir.aspx?ID=HIXIESDOC-1893147069-474" TargetMode="External"/><Relationship Id="rId78" Type="http://schemas.openxmlformats.org/officeDocument/2006/relationships/hyperlink" Target="https://tools.hhs.state.ma.us/sf/go/doc103792?nav=1" TargetMode="External"/><Relationship Id="rId94" Type="http://schemas.openxmlformats.org/officeDocument/2006/relationships/hyperlink" Target="https://tools.hhs.state.ma.us/sf/go/doc104989?nav=1" TargetMode="External"/><Relationship Id="rId99" Type="http://schemas.openxmlformats.org/officeDocument/2006/relationships/image" Target="media/image8.png"/><Relationship Id="rId101" Type="http://schemas.openxmlformats.org/officeDocument/2006/relationships/image" Target="media/image10.emf"/><Relationship Id="rId122" Type="http://schemas.openxmlformats.org/officeDocument/2006/relationships/image" Target="media/image17.emf"/><Relationship Id="rId143" Type="http://schemas.openxmlformats.org/officeDocument/2006/relationships/image" Target="media/image22.emf"/><Relationship Id="rId148" Type="http://schemas.openxmlformats.org/officeDocument/2006/relationships/image" Target="media/image25.png"/><Relationship Id="rId164" Type="http://schemas.openxmlformats.org/officeDocument/2006/relationships/hyperlink" Target="https://tools.hhs.state.ma.us/sf/go/doc98731?nav=1" TargetMode="External"/><Relationship Id="rId169" Type="http://schemas.openxmlformats.org/officeDocument/2006/relationships/hyperlink" Target="https://massgov.sharepoint.com/sites/EHS-HIX-PROD/RDW/_layouts/15/DocIdRedir.aspx?ID=HIXIESDOC-1893147069-474" TargetMode="External"/><Relationship Id="rId185"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massgov.sharepoint.com/sites/EHS-HIX-PROD/RDW/_layouts/15/Doc.aspx?sourcedoc=%7B8EBCE024-5110-48AF-9498-68297ED06838%7D&amp;file=R18.0%20-%20Optum%20ID%202%20ICD.docx&amp;action=default&amp;mobileredirect=true&amp;DefaultItemOpen=1" TargetMode="External"/><Relationship Id="rId26" Type="http://schemas.openxmlformats.org/officeDocument/2006/relationships/hyperlink" Target="https://tools.hhs.state.ma.us/sf/go/doc99091?nav=1" TargetMode="External"/><Relationship Id="rId47" Type="http://schemas.openxmlformats.org/officeDocument/2006/relationships/hyperlink" Target="https://tools.hhs.state.ma.us/sf/go/doc100016?nav=1" TargetMode="External"/><Relationship Id="rId68" Type="http://schemas.openxmlformats.org/officeDocument/2006/relationships/hyperlink" Target="https://tools.hhs.state.ma.us/sf/go/doc98911?nav=1" TargetMode="External"/><Relationship Id="rId89" Type="http://schemas.openxmlformats.org/officeDocument/2006/relationships/hyperlink" Target="https://tools.hhs.state.ma.us/sf/go/doc92659?nav=1" TargetMode="External"/><Relationship Id="rId112" Type="http://schemas.openxmlformats.org/officeDocument/2006/relationships/image" Target="media/image15.png"/><Relationship Id="rId133" Type="http://schemas.openxmlformats.org/officeDocument/2006/relationships/hyperlink" Target="https://massgov.sharepoint.com/sites/EHS-HIX-PROD/RDW/_layouts/15/DocIdRedir.aspx?ID=HIXIESDOC-1893147069-225" TargetMode="External"/><Relationship Id="rId154" Type="http://schemas.openxmlformats.org/officeDocument/2006/relationships/hyperlink" Target="https://massgov.sharepoint.com/sites/EHS-HIX-PROD/RDW/_layouts/15/DocIdRedir.aspx?ID=HIXIESDOC-1893147069-687" TargetMode="External"/><Relationship Id="rId175" Type="http://schemas.openxmlformats.org/officeDocument/2006/relationships/hyperlink" Target="https://massgov.sharepoint.com/sites/EHS-HIX-PROD/RDW/_layouts/15/DocIdRedir.aspx?ID=HIXIESDOC-1654887115-925" TargetMode="External"/><Relationship Id="rId16" Type="http://schemas.openxmlformats.org/officeDocument/2006/relationships/hyperlink" Target="https://massgov.sharepoint.com/sites/EHS-HIX-PROD/RDW/_layouts/15/DocIdRedir.aspx?ID=HIXIESDOC-1654887115-1079" TargetMode="External"/><Relationship Id="rId37" Type="http://schemas.openxmlformats.org/officeDocument/2006/relationships/hyperlink" Target="https://massgov.sharepoint.com/sites/EHS-HIX-PROD/RDW/_layouts/15/DocIdRedir.aspx?ID=HIXIESDOC-1654887115-1159" TargetMode="External"/><Relationship Id="rId58" Type="http://schemas.openxmlformats.org/officeDocument/2006/relationships/hyperlink" Target="https://tools.hhs.state.ma.us/sf/go/doc104989?nav=1" TargetMode="External"/><Relationship Id="rId79" Type="http://schemas.openxmlformats.org/officeDocument/2006/relationships/hyperlink" Target="https://tools.hhs.state.ma.us/sf/go/doc92659?nav=1" TargetMode="External"/><Relationship Id="rId102" Type="http://schemas.openxmlformats.org/officeDocument/2006/relationships/hyperlink" Target="https://massgov.sharepoint.com/sites/EHS-HIX-PROD/RDW/_layouts/15/DocIdRedir.aspx?ID=HIXIESDOC-1654887115-936" TargetMode="External"/><Relationship Id="rId123" Type="http://schemas.openxmlformats.org/officeDocument/2006/relationships/package" Target="embeddings/Microsoft_Visio_Drawing.vsdx"/><Relationship Id="rId144" Type="http://schemas.openxmlformats.org/officeDocument/2006/relationships/package" Target="embeddings/Microsoft_Visio_Drawing4.vsdx"/><Relationship Id="rId90" Type="http://schemas.openxmlformats.org/officeDocument/2006/relationships/image" Target="media/image5.png"/><Relationship Id="rId165" Type="http://schemas.openxmlformats.org/officeDocument/2006/relationships/hyperlink" Target="https://massgov.sharepoint.com/sites/EHS-HIX-PROD/RDW/_layouts/15/DocIdRedir.aspx?ID=HIXIESDOC-1654887115-1159" TargetMode="External"/><Relationship Id="rId186" Type="http://schemas.openxmlformats.org/officeDocument/2006/relationships/theme" Target="theme/theme1.xml"/><Relationship Id="rId27" Type="http://schemas.openxmlformats.org/officeDocument/2006/relationships/hyperlink" Target="https://tools.hhs.state.ma.us/sf/go/doc98733?nav=1" TargetMode="External"/><Relationship Id="rId48" Type="http://schemas.openxmlformats.org/officeDocument/2006/relationships/hyperlink" Target="https://tools.hhs.state.ma.us/sf/go/doc100017?nav=1" TargetMode="External"/><Relationship Id="rId69" Type="http://schemas.openxmlformats.org/officeDocument/2006/relationships/hyperlink" Target="https://massgov.sharepoint.com/sites/EHS-HIX-PROD/RDW/_layouts/15/DocIdRedir.aspx?ID=HIXIESDOC-1893147069-225" TargetMode="External"/><Relationship Id="rId113" Type="http://schemas.openxmlformats.org/officeDocument/2006/relationships/hyperlink" Target="https://docs.aws.amazon.com/quicksight/latest/user/data-encryption-at-rest.html" TargetMode="External"/><Relationship Id="rId134" Type="http://schemas.openxmlformats.org/officeDocument/2006/relationships/hyperlink" Target="https://massgov.sharepoint.com/sites/EHS-HIX-PROD/RDW/_layouts/15/DocIdRedir.aspx?ID=HIXIESDOC-1654887115-155" TargetMode="External"/><Relationship Id="rId80" Type="http://schemas.openxmlformats.org/officeDocument/2006/relationships/hyperlink" Target="https://massgov.sharepoint.com/sites/EHS-HIX-PROD/RDW/_layouts/15/DocIdRedir.aspx?ID=HIXIESDOC-1654887115-1296" TargetMode="External"/><Relationship Id="rId155" Type="http://schemas.openxmlformats.org/officeDocument/2006/relationships/hyperlink" Target="https://massgov.sharepoint.com/sites/EHS-HIX-PROD/RDW/_layouts/15/DocIdRedir.aspx?ID=HIXIESDOC-1654887115-148" TargetMode="External"/><Relationship Id="rId176" Type="http://schemas.openxmlformats.org/officeDocument/2006/relationships/hyperlink" Target="https://massgov.sharepoint.com/sites/EHS-HIX-PROD/RDW/_layouts/15/DocIdRedir.aspx?ID=HIXIESDOC-558525664-3905" TargetMode="External"/><Relationship Id="rId17" Type="http://schemas.openxmlformats.org/officeDocument/2006/relationships/hyperlink" Target="https://massgov.sharepoint.com/sites/EHS-HIX-PROD/RDW/_layouts/15/DocIdRedir.aspx?ID=HIXIESDOC-1654887115-1186" TargetMode="External"/><Relationship Id="rId38" Type="http://schemas.openxmlformats.org/officeDocument/2006/relationships/hyperlink" Target="https://tools.hhs.state.ma.us/sf/go/doc98725?nav=1" TargetMode="External"/><Relationship Id="rId59" Type="http://schemas.openxmlformats.org/officeDocument/2006/relationships/hyperlink" Target="https://tools.hhs.state.ma.us/sf/docman/do/downloadDocument/projects.hix/docman.root.architecture.technology/doc100860" TargetMode="External"/><Relationship Id="rId103" Type="http://schemas.openxmlformats.org/officeDocument/2006/relationships/image" Target="media/image11.png"/><Relationship Id="rId124" Type="http://schemas.openxmlformats.org/officeDocument/2006/relationships/hyperlink" Target="https://tools.hhs.state.ma.us/sf/docman/do/downloadDocument/projects.hix/docman.root.architecture.technology/doc100859" TargetMode="External"/><Relationship Id="rId70" Type="http://schemas.openxmlformats.org/officeDocument/2006/relationships/hyperlink" Target="https://massgov.sharepoint.com/sites/EHS-HIX-PROD/RDW/_layouts/15/DocIdRedir.aspx?ID=HIXIESDOC-1654887115-155" TargetMode="External"/><Relationship Id="rId91" Type="http://schemas.openxmlformats.org/officeDocument/2006/relationships/image" Target="media/image6.emf"/><Relationship Id="rId145" Type="http://schemas.openxmlformats.org/officeDocument/2006/relationships/hyperlink" Target="https://massgov.sharepoint.com/sites/EHS-HIX-PROD/RDW/_layouts/15/DocIdRedir.aspx?ID=HIXIESDOC-1654887115-147" TargetMode="External"/><Relationship Id="rId166" Type="http://schemas.openxmlformats.org/officeDocument/2006/relationships/hyperlink" Target="https://tools.hhs.state.ma.us/sf/go/doc98728?nav=1" TargetMode="External"/><Relationship Id="rId1" Type="http://schemas.openxmlformats.org/officeDocument/2006/relationships/customXml" Target="../customXml/item1.xml"/><Relationship Id="rId28" Type="http://schemas.openxmlformats.org/officeDocument/2006/relationships/hyperlink" Target="https://tools.hhs.state.ma.us/sf/go/doc98732?nav=1" TargetMode="External"/><Relationship Id="rId49" Type="http://schemas.openxmlformats.org/officeDocument/2006/relationships/hyperlink" Target="https://tools.hhs.state.ma.us/sf/go/doc100016?nav=1" TargetMode="External"/><Relationship Id="rId114" Type="http://schemas.openxmlformats.org/officeDocument/2006/relationships/hyperlink" Target="https://aws.amazon.com/compliance/services-in-scope/" TargetMode="External"/><Relationship Id="rId60" Type="http://schemas.openxmlformats.org/officeDocument/2006/relationships/hyperlink" Target="https://tools.hhs.state.ma.us/sf/docman/do/listDocuments/projects.hix/docman.root.hix_ies_2016.2015_rel_8_0.r8_deliverables.r8_requirements" TargetMode="External"/><Relationship Id="rId81" Type="http://schemas.openxmlformats.org/officeDocument/2006/relationships/hyperlink" Target="https://massgov.sharepoint.com/sites/EHS-HIX-PROD/reporting/_layouts/15/DocIdRedir.aspx?ID=HIXIESDOC-1487695195-342" TargetMode="External"/><Relationship Id="rId135" Type="http://schemas.openxmlformats.org/officeDocument/2006/relationships/hyperlink" Target="https://massgov.sharepoint.com/sites/EHS-HIX-PROD/RDW/_layouts/15/DocIdRedir.aspx?ID=HIXIESDOC-1893147069-939" TargetMode="External"/><Relationship Id="rId156" Type="http://schemas.openxmlformats.org/officeDocument/2006/relationships/hyperlink" Target="https://massgov.sharepoint.com/sites/EHS-HIX-PROD/RDW/_layouts/15/DocIdRedir.aspx?ID=HIXIESDOC-1893147069-440" TargetMode="External"/><Relationship Id="rId177" Type="http://schemas.openxmlformats.org/officeDocument/2006/relationships/hyperlink" Target="https://massgov.sharepoint.com/sites/EHS-HIX-PROD/RDW/_layouts/15/DocIdRedir.aspx?ID=HIXIESDOC-558525664-39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72A8EB0F16A624ABD0AEC5B4AB930C5" ma:contentTypeVersion="16" ma:contentTypeDescription="Create a new document." ma:contentTypeScope="" ma:versionID="b9e1af304ad9db654706c5fe01320fef">
  <xsd:schema xmlns:xsd="http://www.w3.org/2001/XMLSchema" xmlns:xs="http://www.w3.org/2001/XMLSchema" xmlns:p="http://schemas.microsoft.com/office/2006/metadata/properties" xmlns:ns1="http://schemas.microsoft.com/sharepoint/v3" xmlns:ns2="f4710e86-9971-4b25-b406-73b8770ad961" xmlns:ns3="403f1cff-2519-48ff-99e4-670b1f08e761" targetNamespace="http://schemas.microsoft.com/office/2006/metadata/properties" ma:root="true" ma:fieldsID="cb5f7b99ea4babad58c7c331d4d0f6e1" ns1:_="" ns2:_="" ns3:_="">
    <xsd:import namespace="http://schemas.microsoft.com/sharepoint/v3"/>
    <xsd:import namespace="f4710e86-9971-4b25-b406-73b8770ad961"/>
    <xsd:import namespace="403f1cff-2519-48ff-99e4-670b1f08e761"/>
    <xsd:element name="properties">
      <xsd:complexType>
        <xsd:sequence>
          <xsd:element name="documentManagement">
            <xsd:complexType>
              <xsd:all>
                <xsd:element ref="ns1:PublishingStartDate" minOccurs="0"/>
                <xsd:element ref="ns1:PublishingExpirationDate" minOccurs="0"/>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2" nillable="true" ma:displayName="Scheduling Start Date" ma:description="Scheduling Start Date is a site column created by the Publishing feature. It is used to specify the date and time on which this page will first appear to site visitors." ma:internalName="PublishingStartDate" ma:readOnly="false">
      <xsd:simpleType>
        <xsd:restriction base="dms:Unknown"/>
      </xsd:simpleType>
    </xsd:element>
    <xsd:element name="PublishingExpirationDate" ma:index="3"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710e86-9971-4b25-b406-73b8770ad961" elementFormDefault="qualified">
    <xsd:import namespace="http://schemas.microsoft.com/office/2006/documentManagement/types"/>
    <xsd:import namespace="http://schemas.microsoft.com/office/infopath/2007/PartnerControls"/>
    <xsd:element name="SharedWithUsers" ma:index="10"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3f1cff-2519-48ff-99e4-670b1f08e761"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hidden="true" ma:internalName="MediaServiceKeyPoint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4.xml><?xml version="1.0" encoding="utf-8"?>
<?mso-contentType ?>
<FormTemplates xmlns="http://schemas.microsoft.com/sharepoint/v3/contenttype/form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58299B-6545-4CCB-842C-C39B8CD37346}">
  <ds:schemaRefs>
    <ds:schemaRef ds:uri="http://schemas.openxmlformats.org/officeDocument/2006/bibliography"/>
  </ds:schemaRefs>
</ds:datastoreItem>
</file>

<file path=customXml/itemProps2.xml><?xml version="1.0" encoding="utf-8"?>
<ds:datastoreItem xmlns:ds="http://schemas.openxmlformats.org/officeDocument/2006/customXml" ds:itemID="{0009F6E8-9D44-4F27-8214-B78DAD34A626}"/>
</file>

<file path=customXml/itemProps3.xml><?xml version="1.0" encoding="utf-8"?>
<ds:datastoreItem xmlns:ds="http://schemas.openxmlformats.org/officeDocument/2006/customXml" ds:itemID="{CDA9AD72-9F13-46A8-8609-4AFF20379CFE}">
  <ds:schemaRefs>
    <ds:schemaRef ds:uri="http://schemas.microsoft.com/office/2006/metadata/properties"/>
    <ds:schemaRef ds:uri="http://schemas.microsoft.com/office/infopath/2007/PartnerControls"/>
    <ds:schemaRef ds:uri="00a3f463-675b-4e19-a3f1-779d64a90853"/>
  </ds:schemaRefs>
</ds:datastoreItem>
</file>

<file path=customXml/itemProps4.xml><?xml version="1.0" encoding="utf-8"?>
<ds:datastoreItem xmlns:ds="http://schemas.openxmlformats.org/officeDocument/2006/customXml" ds:itemID="{88C0DE07-A215-427B-A6E0-03B645CD335D}"/>
</file>

<file path=customXml/itemProps5.xml><?xml version="1.0" encoding="utf-8"?>
<ds:datastoreItem xmlns:ds="http://schemas.openxmlformats.org/officeDocument/2006/customXml" ds:itemID="{3C513579-B45F-4108-941F-B1263A617DB3}"/>
</file>

<file path=docProps/app.xml><?xml version="1.0" encoding="utf-8"?>
<Properties xmlns="http://schemas.openxmlformats.org/officeDocument/2006/extended-properties" xmlns:vt="http://schemas.openxmlformats.org/officeDocument/2006/docPropsVTypes">
  <Template>Normal</Template>
  <TotalTime>1</TotalTime>
  <Pages>132</Pages>
  <Words>43041</Words>
  <Characters>245339</Characters>
  <Application>Microsoft Office Word</Application>
  <DocSecurity>0</DocSecurity>
  <Lines>2044</Lines>
  <Paragraphs>575</Paragraphs>
  <ScaleCrop>false</ScaleCrop>
  <HeadingPairs>
    <vt:vector size="2" baseType="variant">
      <vt:variant>
        <vt:lpstr>Title</vt:lpstr>
      </vt:variant>
      <vt:variant>
        <vt:i4>1</vt:i4>
      </vt:variant>
    </vt:vector>
  </HeadingPairs>
  <TitlesOfParts>
    <vt:vector size="1" baseType="lpstr">
      <vt:lpstr>R30.0 - Systems_Architecture_Document</vt:lpstr>
    </vt:vector>
  </TitlesOfParts>
  <Company>CMS</Company>
  <LinksUpToDate>false</LinksUpToDate>
  <CharactersWithSpaces>287805</CharactersWithSpaces>
  <SharedDoc>false</SharedDoc>
  <HLinks>
    <vt:vector size="252" baseType="variant">
      <vt:variant>
        <vt:i4>3866646</vt:i4>
      </vt:variant>
      <vt:variant>
        <vt:i4>252</vt:i4>
      </vt:variant>
      <vt:variant>
        <vt:i4>0</vt:i4>
      </vt:variant>
      <vt:variant>
        <vt:i4>5</vt:i4>
      </vt:variant>
      <vt:variant>
        <vt:lpwstr>http://www.cms.hhs.gov/InfoTechGenInfo/03_Section508.asp</vt:lpwstr>
      </vt:variant>
      <vt:variant>
        <vt:lpwstr>TopOfPage</vt:lpwstr>
      </vt:variant>
      <vt:variant>
        <vt:i4>917514</vt:i4>
      </vt:variant>
      <vt:variant>
        <vt:i4>249</vt:i4>
      </vt:variant>
      <vt:variant>
        <vt:i4>0</vt:i4>
      </vt:variant>
      <vt:variant>
        <vt:i4>5</vt:i4>
      </vt:variant>
      <vt:variant>
        <vt:lpwstr>http://www.cms.hhs.gov/SystemLifecycleFramework/</vt:lpwstr>
      </vt:variant>
      <vt:variant>
        <vt:lpwstr/>
      </vt:variant>
      <vt:variant>
        <vt:i4>917514</vt:i4>
      </vt:variant>
      <vt:variant>
        <vt:i4>246</vt:i4>
      </vt:variant>
      <vt:variant>
        <vt:i4>0</vt:i4>
      </vt:variant>
      <vt:variant>
        <vt:i4>5</vt:i4>
      </vt:variant>
      <vt:variant>
        <vt:lpwstr>http://www.cms.hhs.gov/SystemLifecycleFramework/</vt:lpwstr>
      </vt:variant>
      <vt:variant>
        <vt:lpwstr/>
      </vt:variant>
      <vt:variant>
        <vt:i4>917514</vt:i4>
      </vt:variant>
      <vt:variant>
        <vt:i4>243</vt:i4>
      </vt:variant>
      <vt:variant>
        <vt:i4>0</vt:i4>
      </vt:variant>
      <vt:variant>
        <vt:i4>5</vt:i4>
      </vt:variant>
      <vt:variant>
        <vt:lpwstr>http://www.cms.hhs.gov/SystemLifecycleFramework/</vt:lpwstr>
      </vt:variant>
      <vt:variant>
        <vt:lpwstr/>
      </vt:variant>
      <vt:variant>
        <vt:i4>917514</vt:i4>
      </vt:variant>
      <vt:variant>
        <vt:i4>240</vt:i4>
      </vt:variant>
      <vt:variant>
        <vt:i4>0</vt:i4>
      </vt:variant>
      <vt:variant>
        <vt:i4>5</vt:i4>
      </vt:variant>
      <vt:variant>
        <vt:lpwstr>http://www.cms.hhs.gov/SystemLifecycleFramework/</vt:lpwstr>
      </vt:variant>
      <vt:variant>
        <vt:lpwstr/>
      </vt:variant>
      <vt:variant>
        <vt:i4>1900607</vt:i4>
      </vt:variant>
      <vt:variant>
        <vt:i4>230</vt:i4>
      </vt:variant>
      <vt:variant>
        <vt:i4>0</vt:i4>
      </vt:variant>
      <vt:variant>
        <vt:i4>5</vt:i4>
      </vt:variant>
      <vt:variant>
        <vt:lpwstr/>
      </vt:variant>
      <vt:variant>
        <vt:lpwstr>_Toc198546205</vt:lpwstr>
      </vt:variant>
      <vt:variant>
        <vt:i4>1310780</vt:i4>
      </vt:variant>
      <vt:variant>
        <vt:i4>221</vt:i4>
      </vt:variant>
      <vt:variant>
        <vt:i4>0</vt:i4>
      </vt:variant>
      <vt:variant>
        <vt:i4>5</vt:i4>
      </vt:variant>
      <vt:variant>
        <vt:lpwstr/>
      </vt:variant>
      <vt:variant>
        <vt:lpwstr>_Toc203456818</vt:lpwstr>
      </vt:variant>
      <vt:variant>
        <vt:i4>1310780</vt:i4>
      </vt:variant>
      <vt:variant>
        <vt:i4>215</vt:i4>
      </vt:variant>
      <vt:variant>
        <vt:i4>0</vt:i4>
      </vt:variant>
      <vt:variant>
        <vt:i4>5</vt:i4>
      </vt:variant>
      <vt:variant>
        <vt:lpwstr/>
      </vt:variant>
      <vt:variant>
        <vt:lpwstr>_Toc203456817</vt:lpwstr>
      </vt:variant>
      <vt:variant>
        <vt:i4>1310780</vt:i4>
      </vt:variant>
      <vt:variant>
        <vt:i4>209</vt:i4>
      </vt:variant>
      <vt:variant>
        <vt:i4>0</vt:i4>
      </vt:variant>
      <vt:variant>
        <vt:i4>5</vt:i4>
      </vt:variant>
      <vt:variant>
        <vt:lpwstr/>
      </vt:variant>
      <vt:variant>
        <vt:lpwstr>_Toc203456816</vt:lpwstr>
      </vt:variant>
      <vt:variant>
        <vt:i4>1310780</vt:i4>
      </vt:variant>
      <vt:variant>
        <vt:i4>203</vt:i4>
      </vt:variant>
      <vt:variant>
        <vt:i4>0</vt:i4>
      </vt:variant>
      <vt:variant>
        <vt:i4>5</vt:i4>
      </vt:variant>
      <vt:variant>
        <vt:lpwstr/>
      </vt:variant>
      <vt:variant>
        <vt:lpwstr>_Toc203456815</vt:lpwstr>
      </vt:variant>
      <vt:variant>
        <vt:i4>1310780</vt:i4>
      </vt:variant>
      <vt:variant>
        <vt:i4>197</vt:i4>
      </vt:variant>
      <vt:variant>
        <vt:i4>0</vt:i4>
      </vt:variant>
      <vt:variant>
        <vt:i4>5</vt:i4>
      </vt:variant>
      <vt:variant>
        <vt:lpwstr/>
      </vt:variant>
      <vt:variant>
        <vt:lpwstr>_Toc203456814</vt:lpwstr>
      </vt:variant>
      <vt:variant>
        <vt:i4>1310780</vt:i4>
      </vt:variant>
      <vt:variant>
        <vt:i4>191</vt:i4>
      </vt:variant>
      <vt:variant>
        <vt:i4>0</vt:i4>
      </vt:variant>
      <vt:variant>
        <vt:i4>5</vt:i4>
      </vt:variant>
      <vt:variant>
        <vt:lpwstr/>
      </vt:variant>
      <vt:variant>
        <vt:lpwstr>_Toc203456813</vt:lpwstr>
      </vt:variant>
      <vt:variant>
        <vt:i4>1310780</vt:i4>
      </vt:variant>
      <vt:variant>
        <vt:i4>185</vt:i4>
      </vt:variant>
      <vt:variant>
        <vt:i4>0</vt:i4>
      </vt:variant>
      <vt:variant>
        <vt:i4>5</vt:i4>
      </vt:variant>
      <vt:variant>
        <vt:lpwstr/>
      </vt:variant>
      <vt:variant>
        <vt:lpwstr>_Toc203456812</vt:lpwstr>
      </vt:variant>
      <vt:variant>
        <vt:i4>1310780</vt:i4>
      </vt:variant>
      <vt:variant>
        <vt:i4>179</vt:i4>
      </vt:variant>
      <vt:variant>
        <vt:i4>0</vt:i4>
      </vt:variant>
      <vt:variant>
        <vt:i4>5</vt:i4>
      </vt:variant>
      <vt:variant>
        <vt:lpwstr/>
      </vt:variant>
      <vt:variant>
        <vt:lpwstr>_Toc203456811</vt:lpwstr>
      </vt:variant>
      <vt:variant>
        <vt:i4>1310780</vt:i4>
      </vt:variant>
      <vt:variant>
        <vt:i4>173</vt:i4>
      </vt:variant>
      <vt:variant>
        <vt:i4>0</vt:i4>
      </vt:variant>
      <vt:variant>
        <vt:i4>5</vt:i4>
      </vt:variant>
      <vt:variant>
        <vt:lpwstr/>
      </vt:variant>
      <vt:variant>
        <vt:lpwstr>_Toc203456810</vt:lpwstr>
      </vt:variant>
      <vt:variant>
        <vt:i4>1376316</vt:i4>
      </vt:variant>
      <vt:variant>
        <vt:i4>167</vt:i4>
      </vt:variant>
      <vt:variant>
        <vt:i4>0</vt:i4>
      </vt:variant>
      <vt:variant>
        <vt:i4>5</vt:i4>
      </vt:variant>
      <vt:variant>
        <vt:lpwstr/>
      </vt:variant>
      <vt:variant>
        <vt:lpwstr>_Toc203456809</vt:lpwstr>
      </vt:variant>
      <vt:variant>
        <vt:i4>1376316</vt:i4>
      </vt:variant>
      <vt:variant>
        <vt:i4>161</vt:i4>
      </vt:variant>
      <vt:variant>
        <vt:i4>0</vt:i4>
      </vt:variant>
      <vt:variant>
        <vt:i4>5</vt:i4>
      </vt:variant>
      <vt:variant>
        <vt:lpwstr/>
      </vt:variant>
      <vt:variant>
        <vt:lpwstr>_Toc203456808</vt:lpwstr>
      </vt:variant>
      <vt:variant>
        <vt:i4>1376316</vt:i4>
      </vt:variant>
      <vt:variant>
        <vt:i4>155</vt:i4>
      </vt:variant>
      <vt:variant>
        <vt:i4>0</vt:i4>
      </vt:variant>
      <vt:variant>
        <vt:i4>5</vt:i4>
      </vt:variant>
      <vt:variant>
        <vt:lpwstr/>
      </vt:variant>
      <vt:variant>
        <vt:lpwstr>_Toc203456807</vt:lpwstr>
      </vt:variant>
      <vt:variant>
        <vt:i4>1376316</vt:i4>
      </vt:variant>
      <vt:variant>
        <vt:i4>149</vt:i4>
      </vt:variant>
      <vt:variant>
        <vt:i4>0</vt:i4>
      </vt:variant>
      <vt:variant>
        <vt:i4>5</vt:i4>
      </vt:variant>
      <vt:variant>
        <vt:lpwstr/>
      </vt:variant>
      <vt:variant>
        <vt:lpwstr>_Toc203456806</vt:lpwstr>
      </vt:variant>
      <vt:variant>
        <vt:i4>1376316</vt:i4>
      </vt:variant>
      <vt:variant>
        <vt:i4>143</vt:i4>
      </vt:variant>
      <vt:variant>
        <vt:i4>0</vt:i4>
      </vt:variant>
      <vt:variant>
        <vt:i4>5</vt:i4>
      </vt:variant>
      <vt:variant>
        <vt:lpwstr/>
      </vt:variant>
      <vt:variant>
        <vt:lpwstr>_Toc203456805</vt:lpwstr>
      </vt:variant>
      <vt:variant>
        <vt:i4>1376316</vt:i4>
      </vt:variant>
      <vt:variant>
        <vt:i4>137</vt:i4>
      </vt:variant>
      <vt:variant>
        <vt:i4>0</vt:i4>
      </vt:variant>
      <vt:variant>
        <vt:i4>5</vt:i4>
      </vt:variant>
      <vt:variant>
        <vt:lpwstr/>
      </vt:variant>
      <vt:variant>
        <vt:lpwstr>_Toc203456804</vt:lpwstr>
      </vt:variant>
      <vt:variant>
        <vt:i4>1376316</vt:i4>
      </vt:variant>
      <vt:variant>
        <vt:i4>131</vt:i4>
      </vt:variant>
      <vt:variant>
        <vt:i4>0</vt:i4>
      </vt:variant>
      <vt:variant>
        <vt:i4>5</vt:i4>
      </vt:variant>
      <vt:variant>
        <vt:lpwstr/>
      </vt:variant>
      <vt:variant>
        <vt:lpwstr>_Toc203456803</vt:lpwstr>
      </vt:variant>
      <vt:variant>
        <vt:i4>1376316</vt:i4>
      </vt:variant>
      <vt:variant>
        <vt:i4>125</vt:i4>
      </vt:variant>
      <vt:variant>
        <vt:i4>0</vt:i4>
      </vt:variant>
      <vt:variant>
        <vt:i4>5</vt:i4>
      </vt:variant>
      <vt:variant>
        <vt:lpwstr/>
      </vt:variant>
      <vt:variant>
        <vt:lpwstr>_Toc203456802</vt:lpwstr>
      </vt:variant>
      <vt:variant>
        <vt:i4>1376316</vt:i4>
      </vt:variant>
      <vt:variant>
        <vt:i4>119</vt:i4>
      </vt:variant>
      <vt:variant>
        <vt:i4>0</vt:i4>
      </vt:variant>
      <vt:variant>
        <vt:i4>5</vt:i4>
      </vt:variant>
      <vt:variant>
        <vt:lpwstr/>
      </vt:variant>
      <vt:variant>
        <vt:lpwstr>_Toc203456801</vt:lpwstr>
      </vt:variant>
      <vt:variant>
        <vt:i4>1376316</vt:i4>
      </vt:variant>
      <vt:variant>
        <vt:i4>113</vt:i4>
      </vt:variant>
      <vt:variant>
        <vt:i4>0</vt:i4>
      </vt:variant>
      <vt:variant>
        <vt:i4>5</vt:i4>
      </vt:variant>
      <vt:variant>
        <vt:lpwstr/>
      </vt:variant>
      <vt:variant>
        <vt:lpwstr>_Toc203456800</vt:lpwstr>
      </vt:variant>
      <vt:variant>
        <vt:i4>1835059</vt:i4>
      </vt:variant>
      <vt:variant>
        <vt:i4>107</vt:i4>
      </vt:variant>
      <vt:variant>
        <vt:i4>0</vt:i4>
      </vt:variant>
      <vt:variant>
        <vt:i4>5</vt:i4>
      </vt:variant>
      <vt:variant>
        <vt:lpwstr/>
      </vt:variant>
      <vt:variant>
        <vt:lpwstr>_Toc203456799</vt:lpwstr>
      </vt:variant>
      <vt:variant>
        <vt:i4>1835059</vt:i4>
      </vt:variant>
      <vt:variant>
        <vt:i4>101</vt:i4>
      </vt:variant>
      <vt:variant>
        <vt:i4>0</vt:i4>
      </vt:variant>
      <vt:variant>
        <vt:i4>5</vt:i4>
      </vt:variant>
      <vt:variant>
        <vt:lpwstr/>
      </vt:variant>
      <vt:variant>
        <vt:lpwstr>_Toc203456798</vt:lpwstr>
      </vt:variant>
      <vt:variant>
        <vt:i4>1835059</vt:i4>
      </vt:variant>
      <vt:variant>
        <vt:i4>95</vt:i4>
      </vt:variant>
      <vt:variant>
        <vt:i4>0</vt:i4>
      </vt:variant>
      <vt:variant>
        <vt:i4>5</vt:i4>
      </vt:variant>
      <vt:variant>
        <vt:lpwstr/>
      </vt:variant>
      <vt:variant>
        <vt:lpwstr>_Toc203456797</vt:lpwstr>
      </vt:variant>
      <vt:variant>
        <vt:i4>1835059</vt:i4>
      </vt:variant>
      <vt:variant>
        <vt:i4>89</vt:i4>
      </vt:variant>
      <vt:variant>
        <vt:i4>0</vt:i4>
      </vt:variant>
      <vt:variant>
        <vt:i4>5</vt:i4>
      </vt:variant>
      <vt:variant>
        <vt:lpwstr/>
      </vt:variant>
      <vt:variant>
        <vt:lpwstr>_Toc203456796</vt:lpwstr>
      </vt:variant>
      <vt:variant>
        <vt:i4>1835059</vt:i4>
      </vt:variant>
      <vt:variant>
        <vt:i4>83</vt:i4>
      </vt:variant>
      <vt:variant>
        <vt:i4>0</vt:i4>
      </vt:variant>
      <vt:variant>
        <vt:i4>5</vt:i4>
      </vt:variant>
      <vt:variant>
        <vt:lpwstr/>
      </vt:variant>
      <vt:variant>
        <vt:lpwstr>_Toc203456795</vt:lpwstr>
      </vt:variant>
      <vt:variant>
        <vt:i4>1835059</vt:i4>
      </vt:variant>
      <vt:variant>
        <vt:i4>77</vt:i4>
      </vt:variant>
      <vt:variant>
        <vt:i4>0</vt:i4>
      </vt:variant>
      <vt:variant>
        <vt:i4>5</vt:i4>
      </vt:variant>
      <vt:variant>
        <vt:lpwstr/>
      </vt:variant>
      <vt:variant>
        <vt:lpwstr>_Toc203456794</vt:lpwstr>
      </vt:variant>
      <vt:variant>
        <vt:i4>1835059</vt:i4>
      </vt:variant>
      <vt:variant>
        <vt:i4>71</vt:i4>
      </vt:variant>
      <vt:variant>
        <vt:i4>0</vt:i4>
      </vt:variant>
      <vt:variant>
        <vt:i4>5</vt:i4>
      </vt:variant>
      <vt:variant>
        <vt:lpwstr/>
      </vt:variant>
      <vt:variant>
        <vt:lpwstr>_Toc203456793</vt:lpwstr>
      </vt:variant>
      <vt:variant>
        <vt:i4>1835059</vt:i4>
      </vt:variant>
      <vt:variant>
        <vt:i4>65</vt:i4>
      </vt:variant>
      <vt:variant>
        <vt:i4>0</vt:i4>
      </vt:variant>
      <vt:variant>
        <vt:i4>5</vt:i4>
      </vt:variant>
      <vt:variant>
        <vt:lpwstr/>
      </vt:variant>
      <vt:variant>
        <vt:lpwstr>_Toc203456792</vt:lpwstr>
      </vt:variant>
      <vt:variant>
        <vt:i4>1835059</vt:i4>
      </vt:variant>
      <vt:variant>
        <vt:i4>59</vt:i4>
      </vt:variant>
      <vt:variant>
        <vt:i4>0</vt:i4>
      </vt:variant>
      <vt:variant>
        <vt:i4>5</vt:i4>
      </vt:variant>
      <vt:variant>
        <vt:lpwstr/>
      </vt:variant>
      <vt:variant>
        <vt:lpwstr>_Toc203456791</vt:lpwstr>
      </vt:variant>
      <vt:variant>
        <vt:i4>1835059</vt:i4>
      </vt:variant>
      <vt:variant>
        <vt:i4>53</vt:i4>
      </vt:variant>
      <vt:variant>
        <vt:i4>0</vt:i4>
      </vt:variant>
      <vt:variant>
        <vt:i4>5</vt:i4>
      </vt:variant>
      <vt:variant>
        <vt:lpwstr/>
      </vt:variant>
      <vt:variant>
        <vt:lpwstr>_Toc203456790</vt:lpwstr>
      </vt:variant>
      <vt:variant>
        <vt:i4>1900595</vt:i4>
      </vt:variant>
      <vt:variant>
        <vt:i4>47</vt:i4>
      </vt:variant>
      <vt:variant>
        <vt:i4>0</vt:i4>
      </vt:variant>
      <vt:variant>
        <vt:i4>5</vt:i4>
      </vt:variant>
      <vt:variant>
        <vt:lpwstr/>
      </vt:variant>
      <vt:variant>
        <vt:lpwstr>_Toc203456789</vt:lpwstr>
      </vt:variant>
      <vt:variant>
        <vt:i4>1900595</vt:i4>
      </vt:variant>
      <vt:variant>
        <vt:i4>41</vt:i4>
      </vt:variant>
      <vt:variant>
        <vt:i4>0</vt:i4>
      </vt:variant>
      <vt:variant>
        <vt:i4>5</vt:i4>
      </vt:variant>
      <vt:variant>
        <vt:lpwstr/>
      </vt:variant>
      <vt:variant>
        <vt:lpwstr>_Toc203456788</vt:lpwstr>
      </vt:variant>
      <vt:variant>
        <vt:i4>1900595</vt:i4>
      </vt:variant>
      <vt:variant>
        <vt:i4>35</vt:i4>
      </vt:variant>
      <vt:variant>
        <vt:i4>0</vt:i4>
      </vt:variant>
      <vt:variant>
        <vt:i4>5</vt:i4>
      </vt:variant>
      <vt:variant>
        <vt:lpwstr/>
      </vt:variant>
      <vt:variant>
        <vt:lpwstr>_Toc203456787</vt:lpwstr>
      </vt:variant>
      <vt:variant>
        <vt:i4>1900595</vt:i4>
      </vt:variant>
      <vt:variant>
        <vt:i4>29</vt:i4>
      </vt:variant>
      <vt:variant>
        <vt:i4>0</vt:i4>
      </vt:variant>
      <vt:variant>
        <vt:i4>5</vt:i4>
      </vt:variant>
      <vt:variant>
        <vt:lpwstr/>
      </vt:variant>
      <vt:variant>
        <vt:lpwstr>_Toc203456784</vt:lpwstr>
      </vt:variant>
      <vt:variant>
        <vt:i4>1179699</vt:i4>
      </vt:variant>
      <vt:variant>
        <vt:i4>23</vt:i4>
      </vt:variant>
      <vt:variant>
        <vt:i4>0</vt:i4>
      </vt:variant>
      <vt:variant>
        <vt:i4>5</vt:i4>
      </vt:variant>
      <vt:variant>
        <vt:lpwstr/>
      </vt:variant>
      <vt:variant>
        <vt:lpwstr>_Toc203456772</vt:lpwstr>
      </vt:variant>
      <vt:variant>
        <vt:i4>1179699</vt:i4>
      </vt:variant>
      <vt:variant>
        <vt:i4>17</vt:i4>
      </vt:variant>
      <vt:variant>
        <vt:i4>0</vt:i4>
      </vt:variant>
      <vt:variant>
        <vt:i4>5</vt:i4>
      </vt:variant>
      <vt:variant>
        <vt:lpwstr/>
      </vt:variant>
      <vt:variant>
        <vt:lpwstr>_Toc203456771</vt:lpwstr>
      </vt:variant>
      <vt:variant>
        <vt:i4>1179699</vt:i4>
      </vt:variant>
      <vt:variant>
        <vt:i4>11</vt:i4>
      </vt:variant>
      <vt:variant>
        <vt:i4>0</vt:i4>
      </vt:variant>
      <vt:variant>
        <vt:i4>5</vt:i4>
      </vt:variant>
      <vt:variant>
        <vt:lpwstr/>
      </vt:variant>
      <vt:variant>
        <vt:lpwstr>_Toc203456770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R30.0 - System_Architecture_Document</dc:title>
  <dc:subject>System Design Document Template</dc:subject>
  <dc:creator>shriram.mani@optum.com</dc:creator>
  <cp:keywords>System Design, No Restrictions</cp:keywords>
  <cp:lastModifiedBy>Hira, Agnes</cp:lastModifiedBy>
  <cp:revision>3</cp:revision>
  <cp:lastPrinted>2019-09-17T18:49:00Z</cp:lastPrinted>
  <dcterms:created xsi:type="dcterms:W3CDTF">2024-12-17T00:11:00Z</dcterms:created>
  <dcterms:modified xsi:type="dcterms:W3CDTF">2024-12-17T00:11:00Z</dcterms:modified>
  <cp:contentStatus>Version 2.0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English</vt:lpwstr>
  </property>
  <property fmtid="{D5CDD505-2E9C-101B-9397-08002B2CF9AE}" pid="3" name="_NewReviewCycle">
    <vt:lpwstr/>
  </property>
  <property fmtid="{D5CDD505-2E9C-101B-9397-08002B2CF9AE}" pid="4" name="TitusGUID">
    <vt:lpwstr>6e75fc29-4519-42c3-89ff-ee6e9925a5b9</vt:lpwstr>
  </property>
  <property fmtid="{D5CDD505-2E9C-101B-9397-08002B2CF9AE}" pid="5" name="ContentTypeId">
    <vt:lpwstr>0x010100772A8EB0F16A624ABD0AEC5B4AB930C5</vt:lpwstr>
  </property>
  <property fmtid="{D5CDD505-2E9C-101B-9397-08002B2CF9AE}" pid="6" name="DellClassification">
    <vt:lpwstr>No Restrictions</vt:lpwstr>
  </property>
  <property fmtid="{D5CDD505-2E9C-101B-9397-08002B2CF9AE}" pid="7" name="DellSubLabels">
    <vt:lpwstr/>
  </property>
  <property fmtid="{D5CDD505-2E9C-101B-9397-08002B2CF9AE}" pid="8" name="_dlc_DocIdItemGuid">
    <vt:lpwstr>68fb9a9e-4e8c-4f09-ada5-b371994bdeb5</vt:lpwstr>
  </property>
  <property fmtid="{D5CDD505-2E9C-101B-9397-08002B2CF9AE}" pid="9" name="MSIP_Label_320f21ee-9bdc-4991-8abe-58f53448e302_Enabled">
    <vt:lpwstr>true</vt:lpwstr>
  </property>
  <property fmtid="{D5CDD505-2E9C-101B-9397-08002B2CF9AE}" pid="10" name="MSIP_Label_320f21ee-9bdc-4991-8abe-58f53448e302_SetDate">
    <vt:lpwstr>2022-10-05T19:55:48Z</vt:lpwstr>
  </property>
  <property fmtid="{D5CDD505-2E9C-101B-9397-08002B2CF9AE}" pid="11" name="MSIP_Label_320f21ee-9bdc-4991-8abe-58f53448e302_Method">
    <vt:lpwstr>Privileged</vt:lpwstr>
  </property>
  <property fmtid="{D5CDD505-2E9C-101B-9397-08002B2CF9AE}" pid="12" name="MSIP_Label_320f21ee-9bdc-4991-8abe-58f53448e302_Name">
    <vt:lpwstr>External Label</vt:lpwstr>
  </property>
  <property fmtid="{D5CDD505-2E9C-101B-9397-08002B2CF9AE}" pid="13" name="MSIP_Label_320f21ee-9bdc-4991-8abe-58f53448e302_SiteId">
    <vt:lpwstr>db05faca-c82a-4b9d-b9c5-0f64b6755421</vt:lpwstr>
  </property>
  <property fmtid="{D5CDD505-2E9C-101B-9397-08002B2CF9AE}" pid="14" name="MSIP_Label_320f21ee-9bdc-4991-8abe-58f53448e302_ActionId">
    <vt:lpwstr>4a45baa2-de31-42ce-a724-d94003cdb4e4</vt:lpwstr>
  </property>
  <property fmtid="{D5CDD505-2E9C-101B-9397-08002B2CF9AE}" pid="15" name="MSIP_Label_320f21ee-9bdc-4991-8abe-58f53448e302_ContentBits">
    <vt:lpwstr>0</vt:lpwstr>
  </property>
</Properties>
</file>